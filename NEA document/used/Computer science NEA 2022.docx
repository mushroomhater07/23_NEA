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egoe UI Historic" w:hAnsi="Segoe UI Historic" w:cs="Segoe UI Historic"/>
        </w:rPr>
        <w:id w:val="365497659"/>
        <w:docPartObj>
          <w:docPartGallery w:val="Cover Pages"/>
          <w:docPartUnique/>
        </w:docPartObj>
      </w:sdtPr>
      <w:sdtEndPr>
        <w:rPr>
          <w:lang w:val="zh-TW"/>
        </w:rPr>
      </w:sdtEndPr>
      <w:sdtContent>
        <w:p w14:paraId="632AF336" w14:textId="20AC04D7" w:rsidR="00566765" w:rsidRPr="00C47354" w:rsidRDefault="00566765"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noProof/>
            </w:rPr>
            <mc:AlternateContent>
              <mc:Choice Requires="wpg">
                <w:drawing>
                  <wp:anchor distT="0" distB="0" distL="114300" distR="114300" simplePos="0" relativeHeight="251658243" behindDoc="0" locked="0" layoutInCell="1" allowOverlap="1" wp14:anchorId="01C14ABE" wp14:editId="6F5D129E">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群組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du="http://schemas.microsoft.com/office/word/2023/wordml/word16du">
                <w:pict>
                  <v:group w14:anchorId="449F6C03" id="群組 149" o:spid="_x0000_s1026" style="position:absolute;margin-left:0;margin-top:0;width:8in;height:95.7pt;z-index:251658243;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&#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">
                    <v:shape id="矩形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矩形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sidRPr="00C47354">
            <w:rPr>
              <w:rFonts w:ascii="Segoe UI Historic" w:hAnsi="Segoe UI Historic" w:cs="Segoe UI Historic"/>
              <w:noProof/>
            </w:rPr>
            <mc:AlternateContent>
              <mc:Choice Requires="wps">
                <w:drawing>
                  <wp:anchor distT="0" distB="0" distL="114300" distR="114300" simplePos="0" relativeHeight="251658241" behindDoc="0" locked="0" layoutInCell="1" allowOverlap="1" wp14:anchorId="60A02F0F" wp14:editId="7C3A465C">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文字方塊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AE2F42B" w14:textId="7309AB01" w:rsidR="00566765" w:rsidRDefault="00566765">
                                    <w:pPr>
                                      <w:pStyle w:val="ab"/>
                                      <w:jc w:val="right"/>
                                      <w:rPr>
                                        <w:color w:val="595959" w:themeColor="text1" w:themeTint="A6"/>
                                        <w:sz w:val="28"/>
                                        <w:szCs w:val="28"/>
                                      </w:rPr>
                                    </w:pPr>
                                    <w:r>
                                      <w:rPr>
                                        <w:color w:val="595959" w:themeColor="text1" w:themeTint="A6"/>
                                        <w:sz w:val="28"/>
                                        <w:szCs w:val="28"/>
                                      </w:rPr>
                                      <w:t>Ching Hey Lau</w:t>
                                    </w:r>
                                  </w:p>
                                </w:sdtContent>
                              </w:sdt>
                              <w:p w14:paraId="2FBDEC04" w14:textId="66C5A6AF" w:rsidR="00566765" w:rsidRDefault="00B44D35">
                                <w:pPr>
                                  <w:pStyle w:val="ab"/>
                                  <w:jc w:val="right"/>
                                  <w:rPr>
                                    <w:color w:val="595959" w:themeColor="text1" w:themeTint="A6"/>
                                    <w:sz w:val="18"/>
                                    <w:szCs w:val="18"/>
                                  </w:rPr>
                                </w:pPr>
                                <w:sdt>
                                  <w:sdtPr>
                                    <w:rPr>
                                      <w:color w:val="595959" w:themeColor="text1" w:themeTint="A6"/>
                                      <w:sz w:val="18"/>
                                      <w:szCs w:val="18"/>
                                    </w:rPr>
                                    <w:alias w:val="電子郵件"/>
                                    <w:tag w:val="電子郵件"/>
                                    <w:id w:val="942260680"/>
                                    <w:dataBinding w:prefixMappings="xmlns:ns0='http://schemas.microsoft.com/office/2006/coverPageProps' " w:xpath="/ns0:CoverPageProperties[1]/ns0:CompanyEmail[1]" w:storeItemID="{55AF091B-3C7A-41E3-B477-F2FDAA23CFDA}"/>
                                    <w:text/>
                                  </w:sdtPr>
                                  <w:sdtEndPr/>
                                  <w:sdtContent>
                                    <w:r w:rsidR="007F2081">
                                      <w:rPr>
                                        <w:color w:val="595959" w:themeColor="text1" w:themeTint="A6"/>
                                        <w:sz w:val="18"/>
                                        <w:szCs w:val="18"/>
                                      </w:rPr>
                                      <w:t>Chinghey.lau@newhallstudent.co.uk</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60A02F0F" id="_x0000_t202" coordsize="21600,21600" o:spt="202" path="m,l,21600r21600,l21600,xe">
                    <v:stroke joinstyle="miter"/>
                    <v:path gradientshapeok="t" o:connecttype="rect"/>
                  </v:shapetype>
                  <v:shape id="文字方塊 152"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AE2F42B" w14:textId="7309AB01" w:rsidR="00566765" w:rsidRDefault="00566765">
                              <w:pPr>
                                <w:pStyle w:val="ab"/>
                                <w:jc w:val="right"/>
                                <w:rPr>
                                  <w:color w:val="595959" w:themeColor="text1" w:themeTint="A6"/>
                                  <w:sz w:val="28"/>
                                  <w:szCs w:val="28"/>
                                </w:rPr>
                              </w:pPr>
                              <w:r>
                                <w:rPr>
                                  <w:color w:val="595959" w:themeColor="text1" w:themeTint="A6"/>
                                  <w:sz w:val="28"/>
                                  <w:szCs w:val="28"/>
                                </w:rPr>
                                <w:t>Ching Hey Lau</w:t>
                              </w:r>
                            </w:p>
                          </w:sdtContent>
                        </w:sdt>
                        <w:p w14:paraId="2FBDEC04" w14:textId="66C5A6AF" w:rsidR="00566765" w:rsidRDefault="00B44D35">
                          <w:pPr>
                            <w:pStyle w:val="ab"/>
                            <w:jc w:val="right"/>
                            <w:rPr>
                              <w:color w:val="595959" w:themeColor="text1" w:themeTint="A6"/>
                              <w:sz w:val="18"/>
                              <w:szCs w:val="18"/>
                            </w:rPr>
                          </w:pPr>
                          <w:sdt>
                            <w:sdtPr>
                              <w:rPr>
                                <w:color w:val="595959" w:themeColor="text1" w:themeTint="A6"/>
                                <w:sz w:val="18"/>
                                <w:szCs w:val="18"/>
                              </w:rPr>
                              <w:alias w:val="電子郵件"/>
                              <w:tag w:val="電子郵件"/>
                              <w:id w:val="942260680"/>
                              <w:dataBinding w:prefixMappings="xmlns:ns0='http://schemas.microsoft.com/office/2006/coverPageProps' " w:xpath="/ns0:CoverPageProperties[1]/ns0:CompanyEmail[1]" w:storeItemID="{55AF091B-3C7A-41E3-B477-F2FDAA23CFDA}"/>
                              <w:text/>
                            </w:sdtPr>
                            <w:sdtEndPr/>
                            <w:sdtContent>
                              <w:r w:rsidR="007F2081">
                                <w:rPr>
                                  <w:color w:val="595959" w:themeColor="text1" w:themeTint="A6"/>
                                  <w:sz w:val="18"/>
                                  <w:szCs w:val="18"/>
                                </w:rPr>
                                <w:t>Chinghey.lau@newhallstudent.co.uk</w:t>
                              </w:r>
                            </w:sdtContent>
                          </w:sdt>
                        </w:p>
                      </w:txbxContent>
                    </v:textbox>
                    <w10:wrap type="square" anchorx="page" anchory="page"/>
                  </v:shape>
                </w:pict>
              </mc:Fallback>
            </mc:AlternateContent>
          </w:r>
          <w:r w:rsidRPr="00C47354">
            <w:rPr>
              <w:rFonts w:ascii="Segoe UI Historic" w:hAnsi="Segoe UI Historic" w:cs="Segoe UI Historic"/>
              <w:noProof/>
            </w:rPr>
            <mc:AlternateContent>
              <mc:Choice Requires="wps">
                <w:drawing>
                  <wp:anchor distT="0" distB="0" distL="114300" distR="114300" simplePos="0" relativeHeight="251658242" behindDoc="0" locked="0" layoutInCell="1" allowOverlap="1" wp14:anchorId="62AA378C" wp14:editId="3721E714">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文字方塊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22A78E" w14:textId="64A08774" w:rsidR="00566765" w:rsidRPr="007F2081" w:rsidRDefault="007F2081">
                                <w:pPr>
                                  <w:pStyle w:val="ab"/>
                                  <w:jc w:val="right"/>
                                  <w:rPr>
                                    <w:color w:val="4472C4" w:themeColor="accent1"/>
                                    <w:sz w:val="28"/>
                                    <w:szCs w:val="28"/>
                                  </w:rPr>
                                </w:pPr>
                                <w:r w:rsidRPr="007F2081">
                                  <w:rPr>
                                    <w:rFonts w:hint="eastAsia"/>
                                    <w:color w:val="4472C4" w:themeColor="accent1"/>
                                    <w:sz w:val="28"/>
                                    <w:szCs w:val="28"/>
                                  </w:rPr>
                                  <w:t>I</w:t>
                                </w:r>
                                <w:r>
                                  <w:rPr>
                                    <w:color w:val="4472C4" w:themeColor="accent1"/>
                                    <w:sz w:val="28"/>
                                    <w:szCs w:val="28"/>
                                  </w:rPr>
                                  <w:t>nvestigating project</w:t>
                                </w:r>
                              </w:p>
                              <w:sdt>
                                <w:sdtPr>
                                  <w:rPr>
                                    <w:color w:val="595959" w:themeColor="text1" w:themeTint="A6"/>
                                    <w:sz w:val="20"/>
                                    <w:szCs w:val="20"/>
                                  </w:rPr>
                                  <w:alias w:val="摘要"/>
                                  <w:tag w:val=""/>
                                  <w:id w:val="1375273687"/>
                                  <w:showingPlcHdr/>
                                  <w:dataBinding w:prefixMappings="xmlns:ns0='http://schemas.microsoft.com/office/2006/coverPageProps' " w:xpath="/ns0:CoverPageProperties[1]/ns0:Abstract[1]" w:storeItemID="{55AF091B-3C7A-41E3-B477-F2FDAA23CFDA}"/>
                                  <w:text w:multiLine="1"/>
                                </w:sdtPr>
                                <w:sdtEndPr/>
                                <w:sdtContent>
                                  <w:p w14:paraId="7682AF93" w14:textId="2E2D5A4A" w:rsidR="00566765" w:rsidRDefault="009D2629">
                                    <w:pPr>
                                      <w:pStyle w:val="ab"/>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62AA378C" id="文字方塊 153" o:spid="_x0000_s1027" type="#_x0000_t202" style="position:absolute;left:0;text-align:left;margin-left:0;margin-top:0;width:8in;height:79.5pt;z-index:25165824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3222A78E" w14:textId="64A08774" w:rsidR="00566765" w:rsidRPr="007F2081" w:rsidRDefault="007F2081">
                          <w:pPr>
                            <w:pStyle w:val="ab"/>
                            <w:jc w:val="right"/>
                            <w:rPr>
                              <w:color w:val="4472C4" w:themeColor="accent1"/>
                              <w:sz w:val="28"/>
                              <w:szCs w:val="28"/>
                            </w:rPr>
                          </w:pPr>
                          <w:r w:rsidRPr="007F2081">
                            <w:rPr>
                              <w:rFonts w:hint="eastAsia"/>
                              <w:color w:val="4472C4" w:themeColor="accent1"/>
                              <w:sz w:val="28"/>
                              <w:szCs w:val="28"/>
                            </w:rPr>
                            <w:t>I</w:t>
                          </w:r>
                          <w:r>
                            <w:rPr>
                              <w:color w:val="4472C4" w:themeColor="accent1"/>
                              <w:sz w:val="28"/>
                              <w:szCs w:val="28"/>
                            </w:rPr>
                            <w:t>nvestigating project</w:t>
                          </w:r>
                        </w:p>
                        <w:sdt>
                          <w:sdtPr>
                            <w:rPr>
                              <w:color w:val="595959" w:themeColor="text1" w:themeTint="A6"/>
                              <w:sz w:val="20"/>
                              <w:szCs w:val="20"/>
                            </w:rPr>
                            <w:alias w:val="摘要"/>
                            <w:tag w:val=""/>
                            <w:id w:val="1375273687"/>
                            <w:showingPlcHdr/>
                            <w:dataBinding w:prefixMappings="xmlns:ns0='http://schemas.microsoft.com/office/2006/coverPageProps' " w:xpath="/ns0:CoverPageProperties[1]/ns0:Abstract[1]" w:storeItemID="{55AF091B-3C7A-41E3-B477-F2FDAA23CFDA}"/>
                            <w:text w:multiLine="1"/>
                          </w:sdtPr>
                          <w:sdtEndPr/>
                          <w:sdtContent>
                            <w:p w14:paraId="7682AF93" w14:textId="2E2D5A4A" w:rsidR="00566765" w:rsidRDefault="009D2629">
                              <w:pPr>
                                <w:pStyle w:val="ab"/>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sidRPr="00C47354">
            <w:rPr>
              <w:rFonts w:ascii="Segoe UI Historic" w:hAnsi="Segoe UI Historic" w:cs="Segoe UI Historic"/>
              <w:noProof/>
            </w:rPr>
            <mc:AlternateContent>
              <mc:Choice Requires="wps">
                <w:drawing>
                  <wp:anchor distT="0" distB="0" distL="114300" distR="114300" simplePos="0" relativeHeight="251658240" behindDoc="0" locked="0" layoutInCell="1" allowOverlap="1" wp14:anchorId="2AAAAF5A" wp14:editId="7115D54D">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文字方塊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1E147A0" w14:textId="0EC8C9B2" w:rsidR="00566765" w:rsidRDefault="00B44D35">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66765">
                                      <w:rPr>
                                        <w:caps/>
                                        <w:color w:val="4472C4" w:themeColor="accent1"/>
                                        <w:sz w:val="64"/>
                                        <w:szCs w:val="64"/>
                                      </w:rPr>
                                      <w:t>Computer science NEA 2022-2023</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A85A388" w14:textId="54A98020" w:rsidR="00566765" w:rsidRDefault="009D2629">
                                    <w:pPr>
                                      <w:jc w:val="right"/>
                                      <w:rPr>
                                        <w:smallCaps/>
                                        <w:color w:val="404040" w:themeColor="text1" w:themeTint="BF"/>
                                        <w:sz w:val="36"/>
                                        <w:szCs w:val="36"/>
                                      </w:rPr>
                                    </w:pPr>
                                    <w:r>
                                      <w:rPr>
                                        <w:color w:val="404040" w:themeColor="text1" w:themeTint="BF"/>
                                        <w:sz w:val="36"/>
                                        <w:szCs w:val="36"/>
                                      </w:rPr>
                                      <w:t>Unity 3D game making</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2AAAAF5A" id="文字方塊 154" o:spid="_x0000_s1028"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1E147A0" w14:textId="0EC8C9B2" w:rsidR="00566765" w:rsidRDefault="00B44D35">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566765">
                                <w:rPr>
                                  <w:caps/>
                                  <w:color w:val="4472C4" w:themeColor="accent1"/>
                                  <w:sz w:val="64"/>
                                  <w:szCs w:val="64"/>
                                </w:rPr>
                                <w:t>Computer science NEA 2022-2023</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A85A388" w14:textId="54A98020" w:rsidR="00566765" w:rsidRDefault="009D2629">
                              <w:pPr>
                                <w:jc w:val="right"/>
                                <w:rPr>
                                  <w:smallCaps/>
                                  <w:color w:val="404040" w:themeColor="text1" w:themeTint="BF"/>
                                  <w:sz w:val="36"/>
                                  <w:szCs w:val="36"/>
                                </w:rPr>
                              </w:pPr>
                              <w:r>
                                <w:rPr>
                                  <w:color w:val="404040" w:themeColor="text1" w:themeTint="BF"/>
                                  <w:sz w:val="36"/>
                                  <w:szCs w:val="36"/>
                                </w:rPr>
                                <w:t>Unity 3D game making</w:t>
                              </w:r>
                            </w:p>
                          </w:sdtContent>
                        </w:sdt>
                      </w:txbxContent>
                    </v:textbox>
                    <w10:wrap type="square" anchorx="page" anchory="page"/>
                  </v:shape>
                </w:pict>
              </mc:Fallback>
            </mc:AlternateContent>
          </w:r>
        </w:p>
        <w:p w14:paraId="380931CB" w14:textId="69665FF6" w:rsidR="00566765" w:rsidRPr="00C47354" w:rsidRDefault="00566765" w:rsidP="00693678">
          <w:pPr>
            <w:spacing w:after="0" w:line="240" w:lineRule="auto"/>
            <w:ind w:leftChars="100" w:left="220"/>
            <w:rPr>
              <w:rFonts w:ascii="Segoe UI Historic" w:hAnsi="Segoe UI Historic" w:cs="Segoe UI Historic"/>
              <w:lang w:val="zh-TW"/>
            </w:rPr>
          </w:pPr>
          <w:r w:rsidRPr="00C47354">
            <w:rPr>
              <w:rFonts w:ascii="Segoe UI Historic" w:hAnsi="Segoe UI Historic" w:cs="Segoe UI Historic"/>
              <w:lang w:val="zh-TW"/>
            </w:rPr>
            <w:br w:type="page"/>
          </w:r>
        </w:p>
      </w:sdtContent>
    </w:sdt>
    <w:sdt>
      <w:sdtPr>
        <w:rPr>
          <w:rFonts w:asciiTheme="minorHAnsi" w:eastAsiaTheme="minorEastAsia" w:hAnsiTheme="minorHAnsi" w:cs="Segoe UI Historic"/>
          <w:color w:val="auto"/>
          <w:sz w:val="22"/>
          <w:szCs w:val="22"/>
          <w:lang w:val="zh-TW"/>
        </w:rPr>
        <w:id w:val="1229422978"/>
        <w:docPartObj>
          <w:docPartGallery w:val="Table of Contents"/>
          <w:docPartUnique/>
        </w:docPartObj>
      </w:sdtPr>
      <w:sdtEndPr>
        <w:rPr>
          <w:b/>
          <w:bCs/>
        </w:rPr>
      </w:sdtEndPr>
      <w:sdtContent>
        <w:p w14:paraId="11B42F66" w14:textId="0AF8F362" w:rsidR="002245DD" w:rsidRPr="00C47354" w:rsidRDefault="00284DCB" w:rsidP="00693678">
          <w:pPr>
            <w:pStyle w:val="a3"/>
            <w:ind w:leftChars="100" w:left="220"/>
            <w:rPr>
              <w:rFonts w:cs="Segoe UI Historic"/>
            </w:rPr>
          </w:pPr>
          <w:r w:rsidRPr="00C47354">
            <w:rPr>
              <w:rFonts w:cs="Segoe UI Historic"/>
              <w:lang w:val="en-US"/>
            </w:rPr>
            <w:t>C</w:t>
          </w:r>
          <w:r w:rsidR="002245DD" w:rsidRPr="00C47354">
            <w:rPr>
              <w:rFonts w:cs="Segoe UI Historic"/>
              <w:lang w:val="en-US"/>
            </w:rPr>
            <w:t>ontent Page</w:t>
          </w:r>
        </w:p>
        <w:p w14:paraId="3ABDBBEA" w14:textId="65A8E147" w:rsidR="00D1748D" w:rsidRDefault="002245DD" w:rsidP="00693678">
          <w:pPr>
            <w:pStyle w:val="12"/>
            <w:tabs>
              <w:tab w:val="right" w:leader="dot" w:pos="9350"/>
            </w:tabs>
            <w:ind w:leftChars="100" w:left="220"/>
            <w:rPr>
              <w:rFonts w:cstheme="minorBidi"/>
              <w:noProof/>
              <w:kern w:val="2"/>
              <w:sz w:val="24"/>
              <w:lang w:val="en-US"/>
            </w:rPr>
          </w:pPr>
          <w:r w:rsidRPr="00C47354">
            <w:rPr>
              <w:rFonts w:ascii="Segoe UI Historic" w:hAnsi="Segoe UI Historic" w:cs="Segoe UI Historic"/>
            </w:rPr>
            <w:fldChar w:fldCharType="begin"/>
          </w:r>
          <w:r w:rsidRPr="00C47354">
            <w:rPr>
              <w:rFonts w:ascii="Segoe UI Historic" w:hAnsi="Segoe UI Historic" w:cs="Segoe UI Historic"/>
            </w:rPr>
            <w:instrText xml:space="preserve"> TOC \o "1-3" \h \z \u </w:instrText>
          </w:r>
          <w:r w:rsidRPr="00C47354">
            <w:rPr>
              <w:rFonts w:ascii="Segoe UI Historic" w:hAnsi="Segoe UI Historic" w:cs="Segoe UI Historic"/>
            </w:rPr>
            <w:fldChar w:fldCharType="separate"/>
          </w:r>
          <w:hyperlink w:anchor="_Toc129599023" w:history="1">
            <w:r w:rsidR="00D1748D" w:rsidRPr="00CC289D">
              <w:rPr>
                <w:rStyle w:val="a4"/>
                <w:rFonts w:cs="Segoe UI Historic"/>
                <w:noProof/>
              </w:rPr>
              <w:t>1. Analysis</w:t>
            </w:r>
            <w:r w:rsidR="00D1748D">
              <w:rPr>
                <w:noProof/>
                <w:webHidden/>
              </w:rPr>
              <w:tab/>
            </w:r>
            <w:r w:rsidR="00D1748D">
              <w:rPr>
                <w:noProof/>
                <w:webHidden/>
              </w:rPr>
              <w:fldChar w:fldCharType="begin"/>
            </w:r>
            <w:r w:rsidR="00D1748D">
              <w:rPr>
                <w:noProof/>
                <w:webHidden/>
              </w:rPr>
              <w:instrText xml:space="preserve"> PAGEREF _Toc129599023 \h </w:instrText>
            </w:r>
            <w:r w:rsidR="00D1748D">
              <w:rPr>
                <w:noProof/>
                <w:webHidden/>
              </w:rPr>
            </w:r>
            <w:r w:rsidR="00D1748D">
              <w:rPr>
                <w:noProof/>
                <w:webHidden/>
              </w:rPr>
              <w:fldChar w:fldCharType="separate"/>
            </w:r>
            <w:r w:rsidR="00D1748D">
              <w:rPr>
                <w:noProof/>
                <w:webHidden/>
              </w:rPr>
              <w:t>3</w:t>
            </w:r>
            <w:r w:rsidR="00D1748D">
              <w:rPr>
                <w:noProof/>
                <w:webHidden/>
              </w:rPr>
              <w:fldChar w:fldCharType="end"/>
            </w:r>
          </w:hyperlink>
        </w:p>
        <w:p w14:paraId="1BDECDC9" w14:textId="33519C32" w:rsidR="00D1748D" w:rsidRDefault="00B44D35" w:rsidP="00693678">
          <w:pPr>
            <w:pStyle w:val="21"/>
            <w:tabs>
              <w:tab w:val="right" w:leader="dot" w:pos="9350"/>
            </w:tabs>
            <w:ind w:leftChars="200" w:left="440"/>
            <w:rPr>
              <w:rFonts w:cstheme="minorBidi"/>
              <w:noProof/>
              <w:kern w:val="2"/>
              <w:sz w:val="24"/>
              <w:lang w:val="en-US"/>
            </w:rPr>
          </w:pPr>
          <w:hyperlink w:anchor="_Toc129599024" w:history="1">
            <w:r w:rsidR="00D1748D" w:rsidRPr="00CC289D">
              <w:rPr>
                <w:rStyle w:val="a4"/>
                <w:noProof/>
              </w:rPr>
              <w:t>1.1 Introduction</w:t>
            </w:r>
            <w:r w:rsidR="00D1748D">
              <w:rPr>
                <w:noProof/>
                <w:webHidden/>
              </w:rPr>
              <w:tab/>
            </w:r>
            <w:r w:rsidR="00D1748D">
              <w:rPr>
                <w:noProof/>
                <w:webHidden/>
              </w:rPr>
              <w:fldChar w:fldCharType="begin"/>
            </w:r>
            <w:r w:rsidR="00D1748D">
              <w:rPr>
                <w:noProof/>
                <w:webHidden/>
              </w:rPr>
              <w:instrText xml:space="preserve"> PAGEREF _Toc129599024 \h </w:instrText>
            </w:r>
            <w:r w:rsidR="00D1748D">
              <w:rPr>
                <w:noProof/>
                <w:webHidden/>
              </w:rPr>
            </w:r>
            <w:r w:rsidR="00D1748D">
              <w:rPr>
                <w:noProof/>
                <w:webHidden/>
              </w:rPr>
              <w:fldChar w:fldCharType="separate"/>
            </w:r>
            <w:r w:rsidR="00D1748D">
              <w:rPr>
                <w:noProof/>
                <w:webHidden/>
              </w:rPr>
              <w:t>3</w:t>
            </w:r>
            <w:r w:rsidR="00D1748D">
              <w:rPr>
                <w:noProof/>
                <w:webHidden/>
              </w:rPr>
              <w:fldChar w:fldCharType="end"/>
            </w:r>
          </w:hyperlink>
        </w:p>
        <w:p w14:paraId="4D896053" w14:textId="12C64E27" w:rsidR="00D1748D" w:rsidRDefault="00B44D35" w:rsidP="00693678">
          <w:pPr>
            <w:pStyle w:val="31"/>
            <w:tabs>
              <w:tab w:val="right" w:leader="dot" w:pos="9350"/>
            </w:tabs>
            <w:ind w:leftChars="300" w:left="660"/>
            <w:rPr>
              <w:rFonts w:cstheme="minorBidi"/>
              <w:noProof/>
              <w:kern w:val="2"/>
              <w:sz w:val="24"/>
              <w:lang w:val="en-US"/>
            </w:rPr>
          </w:pPr>
          <w:hyperlink w:anchor="_Toc129599025" w:history="1">
            <w:r w:rsidR="00D1748D" w:rsidRPr="00CC289D">
              <w:rPr>
                <w:rStyle w:val="a4"/>
                <w:rFonts w:cs="Segoe UI Historic"/>
                <w:noProof/>
              </w:rPr>
              <w:t>1.1.1 Background</w:t>
            </w:r>
            <w:r w:rsidR="00D1748D">
              <w:rPr>
                <w:noProof/>
                <w:webHidden/>
              </w:rPr>
              <w:tab/>
            </w:r>
            <w:r w:rsidR="00D1748D">
              <w:rPr>
                <w:noProof/>
                <w:webHidden/>
              </w:rPr>
              <w:fldChar w:fldCharType="begin"/>
            </w:r>
            <w:r w:rsidR="00D1748D">
              <w:rPr>
                <w:noProof/>
                <w:webHidden/>
              </w:rPr>
              <w:instrText xml:space="preserve"> PAGEREF _Toc129599025 \h </w:instrText>
            </w:r>
            <w:r w:rsidR="00D1748D">
              <w:rPr>
                <w:noProof/>
                <w:webHidden/>
              </w:rPr>
            </w:r>
            <w:r w:rsidR="00D1748D">
              <w:rPr>
                <w:noProof/>
                <w:webHidden/>
              </w:rPr>
              <w:fldChar w:fldCharType="separate"/>
            </w:r>
            <w:r w:rsidR="00D1748D">
              <w:rPr>
                <w:noProof/>
                <w:webHidden/>
              </w:rPr>
              <w:t>3</w:t>
            </w:r>
            <w:r w:rsidR="00D1748D">
              <w:rPr>
                <w:noProof/>
                <w:webHidden/>
              </w:rPr>
              <w:fldChar w:fldCharType="end"/>
            </w:r>
          </w:hyperlink>
        </w:p>
        <w:p w14:paraId="2A4134DC" w14:textId="5C2D20E0" w:rsidR="00D1748D" w:rsidRDefault="00B44D35" w:rsidP="00693678">
          <w:pPr>
            <w:pStyle w:val="31"/>
            <w:tabs>
              <w:tab w:val="right" w:leader="dot" w:pos="9350"/>
            </w:tabs>
            <w:ind w:leftChars="300" w:left="660"/>
            <w:rPr>
              <w:rFonts w:cstheme="minorBidi"/>
              <w:noProof/>
              <w:kern w:val="2"/>
              <w:sz w:val="24"/>
              <w:lang w:val="en-US"/>
            </w:rPr>
          </w:pPr>
          <w:hyperlink w:anchor="_Toc129599026" w:history="1">
            <w:r w:rsidR="00D1748D" w:rsidRPr="00CC289D">
              <w:rPr>
                <w:rStyle w:val="a4"/>
                <w:rFonts w:cs="Segoe UI Historic"/>
                <w:noProof/>
              </w:rPr>
              <w:t>1.1.2 Project Scope</w:t>
            </w:r>
            <w:r w:rsidR="00D1748D">
              <w:rPr>
                <w:noProof/>
                <w:webHidden/>
              </w:rPr>
              <w:tab/>
            </w:r>
            <w:r w:rsidR="00D1748D">
              <w:rPr>
                <w:noProof/>
                <w:webHidden/>
              </w:rPr>
              <w:fldChar w:fldCharType="begin"/>
            </w:r>
            <w:r w:rsidR="00D1748D">
              <w:rPr>
                <w:noProof/>
                <w:webHidden/>
              </w:rPr>
              <w:instrText xml:space="preserve"> PAGEREF _Toc129599026 \h </w:instrText>
            </w:r>
            <w:r w:rsidR="00D1748D">
              <w:rPr>
                <w:noProof/>
                <w:webHidden/>
              </w:rPr>
            </w:r>
            <w:r w:rsidR="00D1748D">
              <w:rPr>
                <w:noProof/>
                <w:webHidden/>
              </w:rPr>
              <w:fldChar w:fldCharType="separate"/>
            </w:r>
            <w:r w:rsidR="00D1748D">
              <w:rPr>
                <w:noProof/>
                <w:webHidden/>
              </w:rPr>
              <w:t>3</w:t>
            </w:r>
            <w:r w:rsidR="00D1748D">
              <w:rPr>
                <w:noProof/>
                <w:webHidden/>
              </w:rPr>
              <w:fldChar w:fldCharType="end"/>
            </w:r>
          </w:hyperlink>
        </w:p>
        <w:p w14:paraId="22959432" w14:textId="26669B48" w:rsidR="00D1748D" w:rsidRDefault="00B44D35" w:rsidP="00693678">
          <w:pPr>
            <w:pStyle w:val="31"/>
            <w:tabs>
              <w:tab w:val="right" w:leader="dot" w:pos="9350"/>
            </w:tabs>
            <w:ind w:leftChars="300" w:left="660"/>
            <w:rPr>
              <w:rFonts w:cstheme="minorBidi"/>
              <w:noProof/>
              <w:kern w:val="2"/>
              <w:sz w:val="24"/>
              <w:lang w:val="en-US"/>
            </w:rPr>
          </w:pPr>
          <w:hyperlink w:anchor="_Toc129599027" w:history="1">
            <w:r w:rsidR="00D1748D" w:rsidRPr="00CC289D">
              <w:rPr>
                <w:rStyle w:val="a4"/>
                <w:rFonts w:cs="Segoe UI Historic"/>
                <w:noProof/>
              </w:rPr>
              <w:t>1.1.4 Target audience</w:t>
            </w:r>
            <w:r w:rsidR="00D1748D">
              <w:rPr>
                <w:noProof/>
                <w:webHidden/>
              </w:rPr>
              <w:tab/>
            </w:r>
            <w:r w:rsidR="00D1748D">
              <w:rPr>
                <w:noProof/>
                <w:webHidden/>
              </w:rPr>
              <w:fldChar w:fldCharType="begin"/>
            </w:r>
            <w:r w:rsidR="00D1748D">
              <w:rPr>
                <w:noProof/>
                <w:webHidden/>
              </w:rPr>
              <w:instrText xml:space="preserve"> PAGEREF _Toc129599027 \h </w:instrText>
            </w:r>
            <w:r w:rsidR="00D1748D">
              <w:rPr>
                <w:noProof/>
                <w:webHidden/>
              </w:rPr>
            </w:r>
            <w:r w:rsidR="00D1748D">
              <w:rPr>
                <w:noProof/>
                <w:webHidden/>
              </w:rPr>
              <w:fldChar w:fldCharType="separate"/>
            </w:r>
            <w:r w:rsidR="00D1748D">
              <w:rPr>
                <w:noProof/>
                <w:webHidden/>
              </w:rPr>
              <w:t>4</w:t>
            </w:r>
            <w:r w:rsidR="00D1748D">
              <w:rPr>
                <w:noProof/>
                <w:webHidden/>
              </w:rPr>
              <w:fldChar w:fldCharType="end"/>
            </w:r>
          </w:hyperlink>
        </w:p>
        <w:p w14:paraId="5F630573" w14:textId="35E65903" w:rsidR="00D1748D" w:rsidRDefault="00B44D35" w:rsidP="00693678">
          <w:pPr>
            <w:pStyle w:val="21"/>
            <w:tabs>
              <w:tab w:val="right" w:leader="dot" w:pos="9350"/>
            </w:tabs>
            <w:ind w:leftChars="200" w:left="440"/>
            <w:rPr>
              <w:rFonts w:cstheme="minorBidi"/>
              <w:noProof/>
              <w:kern w:val="2"/>
              <w:sz w:val="24"/>
              <w:lang w:val="en-US"/>
            </w:rPr>
          </w:pPr>
          <w:hyperlink w:anchor="_Toc129599028" w:history="1">
            <w:r w:rsidR="00D1748D" w:rsidRPr="00CC289D">
              <w:rPr>
                <w:rStyle w:val="a4"/>
                <w:noProof/>
              </w:rPr>
              <w:t>1.2.1 Investigating Project</w:t>
            </w:r>
            <w:r w:rsidR="00D1748D">
              <w:rPr>
                <w:noProof/>
                <w:webHidden/>
              </w:rPr>
              <w:tab/>
            </w:r>
            <w:r w:rsidR="00D1748D">
              <w:rPr>
                <w:noProof/>
                <w:webHidden/>
              </w:rPr>
              <w:fldChar w:fldCharType="begin"/>
            </w:r>
            <w:r w:rsidR="00D1748D">
              <w:rPr>
                <w:noProof/>
                <w:webHidden/>
              </w:rPr>
              <w:instrText xml:space="preserve"> PAGEREF _Toc129599028 \h </w:instrText>
            </w:r>
            <w:r w:rsidR="00D1748D">
              <w:rPr>
                <w:noProof/>
                <w:webHidden/>
              </w:rPr>
            </w:r>
            <w:r w:rsidR="00D1748D">
              <w:rPr>
                <w:noProof/>
                <w:webHidden/>
              </w:rPr>
              <w:fldChar w:fldCharType="separate"/>
            </w:r>
            <w:r w:rsidR="00D1748D">
              <w:rPr>
                <w:noProof/>
                <w:webHidden/>
              </w:rPr>
              <w:t>4</w:t>
            </w:r>
            <w:r w:rsidR="00D1748D">
              <w:rPr>
                <w:noProof/>
                <w:webHidden/>
              </w:rPr>
              <w:fldChar w:fldCharType="end"/>
            </w:r>
          </w:hyperlink>
        </w:p>
        <w:p w14:paraId="74D4EAF6" w14:textId="6A068E46" w:rsidR="00D1748D" w:rsidRDefault="00B44D35" w:rsidP="00693678">
          <w:pPr>
            <w:pStyle w:val="31"/>
            <w:tabs>
              <w:tab w:val="right" w:leader="dot" w:pos="9350"/>
            </w:tabs>
            <w:ind w:leftChars="300" w:left="660"/>
            <w:rPr>
              <w:rFonts w:cstheme="minorBidi"/>
              <w:noProof/>
              <w:kern w:val="2"/>
              <w:sz w:val="24"/>
              <w:lang w:val="en-US"/>
            </w:rPr>
          </w:pPr>
          <w:hyperlink w:anchor="_Toc129599029" w:history="1">
            <w:r w:rsidR="00D1748D" w:rsidRPr="00CC289D">
              <w:rPr>
                <w:rStyle w:val="a4"/>
                <w:rFonts w:cs="Segoe UI Historic"/>
                <w:noProof/>
              </w:rPr>
              <w:t>1.2.1.2 Questionnaire and Statistics</w:t>
            </w:r>
            <w:r w:rsidR="00D1748D">
              <w:rPr>
                <w:noProof/>
                <w:webHidden/>
              </w:rPr>
              <w:tab/>
            </w:r>
            <w:r w:rsidR="00D1748D">
              <w:rPr>
                <w:noProof/>
                <w:webHidden/>
              </w:rPr>
              <w:fldChar w:fldCharType="begin"/>
            </w:r>
            <w:r w:rsidR="00D1748D">
              <w:rPr>
                <w:noProof/>
                <w:webHidden/>
              </w:rPr>
              <w:instrText xml:space="preserve"> PAGEREF _Toc129599029 \h </w:instrText>
            </w:r>
            <w:r w:rsidR="00D1748D">
              <w:rPr>
                <w:noProof/>
                <w:webHidden/>
              </w:rPr>
            </w:r>
            <w:r w:rsidR="00D1748D">
              <w:rPr>
                <w:noProof/>
                <w:webHidden/>
              </w:rPr>
              <w:fldChar w:fldCharType="separate"/>
            </w:r>
            <w:r w:rsidR="00D1748D">
              <w:rPr>
                <w:noProof/>
                <w:webHidden/>
              </w:rPr>
              <w:t>4</w:t>
            </w:r>
            <w:r w:rsidR="00D1748D">
              <w:rPr>
                <w:noProof/>
                <w:webHidden/>
              </w:rPr>
              <w:fldChar w:fldCharType="end"/>
            </w:r>
          </w:hyperlink>
        </w:p>
        <w:p w14:paraId="2746C592" w14:textId="4B4771AD" w:rsidR="00D1748D" w:rsidRDefault="00B44D35" w:rsidP="00693678">
          <w:pPr>
            <w:pStyle w:val="31"/>
            <w:tabs>
              <w:tab w:val="right" w:leader="dot" w:pos="9350"/>
            </w:tabs>
            <w:ind w:leftChars="300" w:left="660"/>
            <w:rPr>
              <w:rFonts w:cstheme="minorBidi"/>
              <w:noProof/>
              <w:kern w:val="2"/>
              <w:sz w:val="24"/>
              <w:lang w:val="en-US"/>
            </w:rPr>
          </w:pPr>
          <w:hyperlink w:anchor="_Toc129599030" w:history="1">
            <w:r w:rsidR="00D1748D" w:rsidRPr="00CC289D">
              <w:rPr>
                <w:rStyle w:val="a4"/>
                <w:rFonts w:cs="Segoe UI Historic"/>
                <w:noProof/>
              </w:rPr>
              <w:t>//ask perspective user</w:t>
            </w:r>
            <w:r w:rsidR="00D1748D">
              <w:rPr>
                <w:noProof/>
                <w:webHidden/>
              </w:rPr>
              <w:tab/>
            </w:r>
            <w:r w:rsidR="00D1748D">
              <w:rPr>
                <w:noProof/>
                <w:webHidden/>
              </w:rPr>
              <w:fldChar w:fldCharType="begin"/>
            </w:r>
            <w:r w:rsidR="00D1748D">
              <w:rPr>
                <w:noProof/>
                <w:webHidden/>
              </w:rPr>
              <w:instrText xml:space="preserve"> PAGEREF _Toc129599030 \h </w:instrText>
            </w:r>
            <w:r w:rsidR="00D1748D">
              <w:rPr>
                <w:noProof/>
                <w:webHidden/>
              </w:rPr>
            </w:r>
            <w:r w:rsidR="00D1748D">
              <w:rPr>
                <w:noProof/>
                <w:webHidden/>
              </w:rPr>
              <w:fldChar w:fldCharType="separate"/>
            </w:r>
            <w:r w:rsidR="00D1748D">
              <w:rPr>
                <w:noProof/>
                <w:webHidden/>
              </w:rPr>
              <w:t>4</w:t>
            </w:r>
            <w:r w:rsidR="00D1748D">
              <w:rPr>
                <w:noProof/>
                <w:webHidden/>
              </w:rPr>
              <w:fldChar w:fldCharType="end"/>
            </w:r>
          </w:hyperlink>
        </w:p>
        <w:p w14:paraId="61164296" w14:textId="3DBEC00F" w:rsidR="00D1748D" w:rsidRDefault="00B44D35" w:rsidP="00693678">
          <w:pPr>
            <w:pStyle w:val="31"/>
            <w:tabs>
              <w:tab w:val="right" w:leader="dot" w:pos="9350"/>
            </w:tabs>
            <w:ind w:leftChars="300" w:left="660"/>
            <w:rPr>
              <w:rFonts w:cstheme="minorBidi"/>
              <w:noProof/>
              <w:kern w:val="2"/>
              <w:sz w:val="24"/>
              <w:lang w:val="en-US"/>
            </w:rPr>
          </w:pPr>
          <w:hyperlink w:anchor="_Toc129599031" w:history="1">
            <w:r w:rsidR="00D1748D" w:rsidRPr="00CC289D">
              <w:rPr>
                <w:rStyle w:val="a4"/>
                <w:rFonts w:cs="Segoe UI Historic"/>
                <w:noProof/>
              </w:rPr>
              <w:t>//purpose of question //result, graph and chart</w:t>
            </w:r>
            <w:r w:rsidR="00D1748D">
              <w:rPr>
                <w:noProof/>
                <w:webHidden/>
              </w:rPr>
              <w:tab/>
            </w:r>
            <w:r w:rsidR="00D1748D">
              <w:rPr>
                <w:noProof/>
                <w:webHidden/>
              </w:rPr>
              <w:fldChar w:fldCharType="begin"/>
            </w:r>
            <w:r w:rsidR="00D1748D">
              <w:rPr>
                <w:noProof/>
                <w:webHidden/>
              </w:rPr>
              <w:instrText xml:space="preserve"> PAGEREF _Toc129599031 \h </w:instrText>
            </w:r>
            <w:r w:rsidR="00D1748D">
              <w:rPr>
                <w:noProof/>
                <w:webHidden/>
              </w:rPr>
            </w:r>
            <w:r w:rsidR="00D1748D">
              <w:rPr>
                <w:noProof/>
                <w:webHidden/>
              </w:rPr>
              <w:fldChar w:fldCharType="separate"/>
            </w:r>
            <w:r w:rsidR="00D1748D">
              <w:rPr>
                <w:noProof/>
                <w:webHidden/>
              </w:rPr>
              <w:t>4</w:t>
            </w:r>
            <w:r w:rsidR="00D1748D">
              <w:rPr>
                <w:noProof/>
                <w:webHidden/>
              </w:rPr>
              <w:fldChar w:fldCharType="end"/>
            </w:r>
          </w:hyperlink>
        </w:p>
        <w:p w14:paraId="2E055873" w14:textId="1D73BAEC" w:rsidR="00D1748D" w:rsidRDefault="00B44D35" w:rsidP="00693678">
          <w:pPr>
            <w:pStyle w:val="31"/>
            <w:tabs>
              <w:tab w:val="right" w:leader="dot" w:pos="9350"/>
            </w:tabs>
            <w:ind w:leftChars="300" w:left="660"/>
            <w:rPr>
              <w:rFonts w:cstheme="minorBidi"/>
              <w:noProof/>
              <w:kern w:val="2"/>
              <w:sz w:val="24"/>
              <w:lang w:val="en-US"/>
            </w:rPr>
          </w:pPr>
          <w:hyperlink w:anchor="_Toc129599032" w:history="1">
            <w:r w:rsidR="00D1748D" w:rsidRPr="00CC289D">
              <w:rPr>
                <w:rStyle w:val="a4"/>
                <w:rFonts w:cs="Segoe UI Historic"/>
                <w:noProof/>
              </w:rPr>
              <w:t>1.2.1.4 Existing Software - related to my project (investigating)</w:t>
            </w:r>
            <w:r w:rsidR="00D1748D">
              <w:rPr>
                <w:noProof/>
                <w:webHidden/>
              </w:rPr>
              <w:tab/>
            </w:r>
            <w:r w:rsidR="00D1748D">
              <w:rPr>
                <w:noProof/>
                <w:webHidden/>
              </w:rPr>
              <w:fldChar w:fldCharType="begin"/>
            </w:r>
            <w:r w:rsidR="00D1748D">
              <w:rPr>
                <w:noProof/>
                <w:webHidden/>
              </w:rPr>
              <w:instrText xml:space="preserve"> PAGEREF _Toc129599032 \h </w:instrText>
            </w:r>
            <w:r w:rsidR="00D1748D">
              <w:rPr>
                <w:noProof/>
                <w:webHidden/>
              </w:rPr>
            </w:r>
            <w:r w:rsidR="00D1748D">
              <w:rPr>
                <w:noProof/>
                <w:webHidden/>
              </w:rPr>
              <w:fldChar w:fldCharType="separate"/>
            </w:r>
            <w:r w:rsidR="00D1748D">
              <w:rPr>
                <w:noProof/>
                <w:webHidden/>
              </w:rPr>
              <w:t>10</w:t>
            </w:r>
            <w:r w:rsidR="00D1748D">
              <w:rPr>
                <w:noProof/>
                <w:webHidden/>
              </w:rPr>
              <w:fldChar w:fldCharType="end"/>
            </w:r>
          </w:hyperlink>
        </w:p>
        <w:p w14:paraId="1E1EF318" w14:textId="35C97FFE" w:rsidR="00D1748D" w:rsidRDefault="00B44D35" w:rsidP="00693678">
          <w:pPr>
            <w:pStyle w:val="31"/>
            <w:tabs>
              <w:tab w:val="right" w:leader="dot" w:pos="9350"/>
            </w:tabs>
            <w:ind w:leftChars="300" w:left="660"/>
            <w:rPr>
              <w:rFonts w:cstheme="minorBidi"/>
              <w:noProof/>
              <w:kern w:val="2"/>
              <w:sz w:val="24"/>
              <w:lang w:val="en-US"/>
            </w:rPr>
          </w:pPr>
          <w:hyperlink w:anchor="_Toc129599033" w:history="1">
            <w:r w:rsidR="00D1748D" w:rsidRPr="00CC289D">
              <w:rPr>
                <w:rStyle w:val="a4"/>
                <w:rFonts w:cs="Segoe UI Historic"/>
                <w:noProof/>
              </w:rPr>
              <w:t>1.2.1.5 Prototyping</w:t>
            </w:r>
            <w:r w:rsidR="00D1748D">
              <w:rPr>
                <w:noProof/>
                <w:webHidden/>
              </w:rPr>
              <w:tab/>
            </w:r>
            <w:r w:rsidR="00D1748D">
              <w:rPr>
                <w:noProof/>
                <w:webHidden/>
              </w:rPr>
              <w:fldChar w:fldCharType="begin"/>
            </w:r>
            <w:r w:rsidR="00D1748D">
              <w:rPr>
                <w:noProof/>
                <w:webHidden/>
              </w:rPr>
              <w:instrText xml:space="preserve"> PAGEREF _Toc129599033 \h </w:instrText>
            </w:r>
            <w:r w:rsidR="00D1748D">
              <w:rPr>
                <w:noProof/>
                <w:webHidden/>
              </w:rPr>
            </w:r>
            <w:r w:rsidR="00D1748D">
              <w:rPr>
                <w:noProof/>
                <w:webHidden/>
              </w:rPr>
              <w:fldChar w:fldCharType="separate"/>
            </w:r>
            <w:r w:rsidR="00D1748D">
              <w:rPr>
                <w:noProof/>
                <w:webHidden/>
              </w:rPr>
              <w:t>17</w:t>
            </w:r>
            <w:r w:rsidR="00D1748D">
              <w:rPr>
                <w:noProof/>
                <w:webHidden/>
              </w:rPr>
              <w:fldChar w:fldCharType="end"/>
            </w:r>
          </w:hyperlink>
        </w:p>
        <w:p w14:paraId="2460A5DB" w14:textId="18523D12" w:rsidR="00D1748D" w:rsidRDefault="00B44D35" w:rsidP="00693678">
          <w:pPr>
            <w:pStyle w:val="21"/>
            <w:tabs>
              <w:tab w:val="right" w:leader="dot" w:pos="9350"/>
            </w:tabs>
            <w:ind w:leftChars="200" w:left="440"/>
            <w:rPr>
              <w:rFonts w:cstheme="minorBidi"/>
              <w:noProof/>
              <w:kern w:val="2"/>
              <w:sz w:val="24"/>
              <w:lang w:val="en-US"/>
            </w:rPr>
          </w:pPr>
          <w:hyperlink w:anchor="_Toc129599034" w:history="1">
            <w:r w:rsidR="00D1748D" w:rsidRPr="00CC289D">
              <w:rPr>
                <w:rStyle w:val="a4"/>
                <w:noProof/>
              </w:rPr>
              <w:t>1.2.10 Analysis Data Dictionary/ Possible Variable &amp; Methods</w:t>
            </w:r>
            <w:r w:rsidR="00D1748D">
              <w:rPr>
                <w:noProof/>
                <w:webHidden/>
              </w:rPr>
              <w:tab/>
            </w:r>
            <w:r w:rsidR="00D1748D">
              <w:rPr>
                <w:noProof/>
                <w:webHidden/>
              </w:rPr>
              <w:fldChar w:fldCharType="begin"/>
            </w:r>
            <w:r w:rsidR="00D1748D">
              <w:rPr>
                <w:noProof/>
                <w:webHidden/>
              </w:rPr>
              <w:instrText xml:space="preserve"> PAGEREF _Toc129599034 \h </w:instrText>
            </w:r>
            <w:r w:rsidR="00D1748D">
              <w:rPr>
                <w:noProof/>
                <w:webHidden/>
              </w:rPr>
            </w:r>
            <w:r w:rsidR="00D1748D">
              <w:rPr>
                <w:noProof/>
                <w:webHidden/>
              </w:rPr>
              <w:fldChar w:fldCharType="separate"/>
            </w:r>
            <w:r w:rsidR="00D1748D">
              <w:rPr>
                <w:noProof/>
                <w:webHidden/>
              </w:rPr>
              <w:t>18</w:t>
            </w:r>
            <w:r w:rsidR="00D1748D">
              <w:rPr>
                <w:noProof/>
                <w:webHidden/>
              </w:rPr>
              <w:fldChar w:fldCharType="end"/>
            </w:r>
          </w:hyperlink>
        </w:p>
        <w:p w14:paraId="2AC776A3" w14:textId="3D92B72A" w:rsidR="00D1748D" w:rsidRDefault="00B44D35" w:rsidP="00693678">
          <w:pPr>
            <w:pStyle w:val="21"/>
            <w:tabs>
              <w:tab w:val="right" w:leader="dot" w:pos="9350"/>
            </w:tabs>
            <w:ind w:leftChars="200" w:left="440"/>
            <w:rPr>
              <w:rFonts w:cstheme="minorBidi"/>
              <w:noProof/>
              <w:kern w:val="2"/>
              <w:sz w:val="24"/>
              <w:lang w:val="en-US"/>
            </w:rPr>
          </w:pPr>
          <w:hyperlink w:anchor="_Toc129599035" w:history="1">
            <w:r w:rsidR="00D1748D" w:rsidRPr="00CC289D">
              <w:rPr>
                <w:rStyle w:val="a4"/>
                <w:noProof/>
              </w:rPr>
              <w:t>1.2.11 Data File Size /Volume</w:t>
            </w:r>
            <w:r w:rsidR="00D1748D">
              <w:rPr>
                <w:noProof/>
                <w:webHidden/>
              </w:rPr>
              <w:tab/>
            </w:r>
            <w:r w:rsidR="00D1748D">
              <w:rPr>
                <w:noProof/>
                <w:webHidden/>
              </w:rPr>
              <w:fldChar w:fldCharType="begin"/>
            </w:r>
            <w:r w:rsidR="00D1748D">
              <w:rPr>
                <w:noProof/>
                <w:webHidden/>
              </w:rPr>
              <w:instrText xml:space="preserve"> PAGEREF _Toc129599035 \h </w:instrText>
            </w:r>
            <w:r w:rsidR="00D1748D">
              <w:rPr>
                <w:noProof/>
                <w:webHidden/>
              </w:rPr>
            </w:r>
            <w:r w:rsidR="00D1748D">
              <w:rPr>
                <w:noProof/>
                <w:webHidden/>
              </w:rPr>
              <w:fldChar w:fldCharType="separate"/>
            </w:r>
            <w:r w:rsidR="00D1748D">
              <w:rPr>
                <w:noProof/>
                <w:webHidden/>
              </w:rPr>
              <w:t>18</w:t>
            </w:r>
            <w:r w:rsidR="00D1748D">
              <w:rPr>
                <w:noProof/>
                <w:webHidden/>
              </w:rPr>
              <w:fldChar w:fldCharType="end"/>
            </w:r>
          </w:hyperlink>
        </w:p>
        <w:p w14:paraId="411F07E8" w14:textId="2BE5A52B" w:rsidR="00D1748D" w:rsidRDefault="00B44D35" w:rsidP="00693678">
          <w:pPr>
            <w:pStyle w:val="21"/>
            <w:tabs>
              <w:tab w:val="right" w:leader="dot" w:pos="9350"/>
            </w:tabs>
            <w:ind w:leftChars="200" w:left="440"/>
            <w:rPr>
              <w:rFonts w:cstheme="minorBidi"/>
              <w:noProof/>
              <w:kern w:val="2"/>
              <w:sz w:val="24"/>
              <w:lang w:val="en-US"/>
            </w:rPr>
          </w:pPr>
          <w:hyperlink w:anchor="_Toc129599036" w:history="1">
            <w:r w:rsidR="00D1748D" w:rsidRPr="00CC289D">
              <w:rPr>
                <w:rStyle w:val="a4"/>
                <w:noProof/>
              </w:rPr>
              <w:t>1.3 Specific Objective //measurable //achievable //validation – should need</w:t>
            </w:r>
            <w:r w:rsidR="00D1748D">
              <w:rPr>
                <w:noProof/>
                <w:webHidden/>
              </w:rPr>
              <w:tab/>
            </w:r>
            <w:r w:rsidR="00D1748D">
              <w:rPr>
                <w:noProof/>
                <w:webHidden/>
              </w:rPr>
              <w:fldChar w:fldCharType="begin"/>
            </w:r>
            <w:r w:rsidR="00D1748D">
              <w:rPr>
                <w:noProof/>
                <w:webHidden/>
              </w:rPr>
              <w:instrText xml:space="preserve"> PAGEREF _Toc129599036 \h </w:instrText>
            </w:r>
            <w:r w:rsidR="00D1748D">
              <w:rPr>
                <w:noProof/>
                <w:webHidden/>
              </w:rPr>
            </w:r>
            <w:r w:rsidR="00D1748D">
              <w:rPr>
                <w:noProof/>
                <w:webHidden/>
              </w:rPr>
              <w:fldChar w:fldCharType="separate"/>
            </w:r>
            <w:r w:rsidR="00D1748D">
              <w:rPr>
                <w:noProof/>
                <w:webHidden/>
              </w:rPr>
              <w:t>18</w:t>
            </w:r>
            <w:r w:rsidR="00D1748D">
              <w:rPr>
                <w:noProof/>
                <w:webHidden/>
              </w:rPr>
              <w:fldChar w:fldCharType="end"/>
            </w:r>
          </w:hyperlink>
        </w:p>
        <w:p w14:paraId="5E7F2E10" w14:textId="60E88EA3" w:rsidR="00D1748D" w:rsidRDefault="00B44D35" w:rsidP="00693678">
          <w:pPr>
            <w:pStyle w:val="31"/>
            <w:tabs>
              <w:tab w:val="right" w:leader="dot" w:pos="9350"/>
            </w:tabs>
            <w:ind w:leftChars="300" w:left="660"/>
            <w:rPr>
              <w:rFonts w:cstheme="minorBidi"/>
              <w:noProof/>
              <w:kern w:val="2"/>
              <w:sz w:val="24"/>
              <w:lang w:val="en-US"/>
            </w:rPr>
          </w:pPr>
          <w:hyperlink w:anchor="_Toc129599037" w:history="1">
            <w:r w:rsidR="00D1748D" w:rsidRPr="00CC289D">
              <w:rPr>
                <w:rStyle w:val="a4"/>
                <w:rFonts w:cs="Segoe UI Historic"/>
                <w:noProof/>
              </w:rPr>
              <w:t>1.3.1 Splash Screen</w:t>
            </w:r>
            <w:r w:rsidR="00D1748D">
              <w:rPr>
                <w:noProof/>
                <w:webHidden/>
              </w:rPr>
              <w:tab/>
            </w:r>
            <w:r w:rsidR="00D1748D">
              <w:rPr>
                <w:noProof/>
                <w:webHidden/>
              </w:rPr>
              <w:fldChar w:fldCharType="begin"/>
            </w:r>
            <w:r w:rsidR="00D1748D">
              <w:rPr>
                <w:noProof/>
                <w:webHidden/>
              </w:rPr>
              <w:instrText xml:space="preserve"> PAGEREF _Toc129599037 \h </w:instrText>
            </w:r>
            <w:r w:rsidR="00D1748D">
              <w:rPr>
                <w:noProof/>
                <w:webHidden/>
              </w:rPr>
            </w:r>
            <w:r w:rsidR="00D1748D">
              <w:rPr>
                <w:noProof/>
                <w:webHidden/>
              </w:rPr>
              <w:fldChar w:fldCharType="separate"/>
            </w:r>
            <w:r w:rsidR="00D1748D">
              <w:rPr>
                <w:noProof/>
                <w:webHidden/>
              </w:rPr>
              <w:t>18</w:t>
            </w:r>
            <w:r w:rsidR="00D1748D">
              <w:rPr>
                <w:noProof/>
                <w:webHidden/>
              </w:rPr>
              <w:fldChar w:fldCharType="end"/>
            </w:r>
          </w:hyperlink>
        </w:p>
        <w:p w14:paraId="50171366" w14:textId="4F43C573" w:rsidR="00D1748D" w:rsidRDefault="00B44D35" w:rsidP="00693678">
          <w:pPr>
            <w:pStyle w:val="21"/>
            <w:tabs>
              <w:tab w:val="right" w:leader="dot" w:pos="9350"/>
            </w:tabs>
            <w:ind w:leftChars="200" w:left="440"/>
            <w:rPr>
              <w:rFonts w:cstheme="minorBidi"/>
              <w:noProof/>
              <w:kern w:val="2"/>
              <w:sz w:val="24"/>
              <w:lang w:val="en-US"/>
            </w:rPr>
          </w:pPr>
          <w:hyperlink w:anchor="_Toc129599038" w:history="1">
            <w:r w:rsidR="00D1748D" w:rsidRPr="00CC289D">
              <w:rPr>
                <w:rStyle w:val="a4"/>
                <w:noProof/>
              </w:rPr>
              <w:t>1.4 Proposed solution</w:t>
            </w:r>
            <w:r w:rsidR="00D1748D">
              <w:rPr>
                <w:noProof/>
                <w:webHidden/>
              </w:rPr>
              <w:tab/>
            </w:r>
            <w:r w:rsidR="00D1748D">
              <w:rPr>
                <w:noProof/>
                <w:webHidden/>
              </w:rPr>
              <w:fldChar w:fldCharType="begin"/>
            </w:r>
            <w:r w:rsidR="00D1748D">
              <w:rPr>
                <w:noProof/>
                <w:webHidden/>
              </w:rPr>
              <w:instrText xml:space="preserve"> PAGEREF _Toc129599038 \h </w:instrText>
            </w:r>
            <w:r w:rsidR="00D1748D">
              <w:rPr>
                <w:noProof/>
                <w:webHidden/>
              </w:rPr>
            </w:r>
            <w:r w:rsidR="00D1748D">
              <w:rPr>
                <w:noProof/>
                <w:webHidden/>
              </w:rPr>
              <w:fldChar w:fldCharType="separate"/>
            </w:r>
            <w:r w:rsidR="00D1748D">
              <w:rPr>
                <w:noProof/>
                <w:webHidden/>
              </w:rPr>
              <w:t>20</w:t>
            </w:r>
            <w:r w:rsidR="00D1748D">
              <w:rPr>
                <w:noProof/>
                <w:webHidden/>
              </w:rPr>
              <w:fldChar w:fldCharType="end"/>
            </w:r>
          </w:hyperlink>
        </w:p>
        <w:p w14:paraId="20500600" w14:textId="48F9BCC6" w:rsidR="00D1748D" w:rsidRDefault="00B44D35" w:rsidP="00693678">
          <w:pPr>
            <w:pStyle w:val="12"/>
            <w:tabs>
              <w:tab w:val="right" w:leader="dot" w:pos="9350"/>
            </w:tabs>
            <w:ind w:leftChars="100" w:left="220"/>
            <w:rPr>
              <w:rFonts w:cstheme="minorBidi"/>
              <w:noProof/>
              <w:kern w:val="2"/>
              <w:sz w:val="24"/>
              <w:lang w:val="en-US"/>
            </w:rPr>
          </w:pPr>
          <w:hyperlink w:anchor="_Toc129599039" w:history="1">
            <w:r w:rsidR="00D1748D" w:rsidRPr="00CC289D">
              <w:rPr>
                <w:rStyle w:val="a4"/>
                <w:rFonts w:cs="Segoe UI Historic"/>
                <w:noProof/>
              </w:rPr>
              <w:t>2. Design</w:t>
            </w:r>
            <w:r w:rsidR="00D1748D">
              <w:rPr>
                <w:noProof/>
                <w:webHidden/>
              </w:rPr>
              <w:tab/>
            </w:r>
            <w:r w:rsidR="00D1748D">
              <w:rPr>
                <w:noProof/>
                <w:webHidden/>
              </w:rPr>
              <w:fldChar w:fldCharType="begin"/>
            </w:r>
            <w:r w:rsidR="00D1748D">
              <w:rPr>
                <w:noProof/>
                <w:webHidden/>
              </w:rPr>
              <w:instrText xml:space="preserve"> PAGEREF _Toc129599039 \h </w:instrText>
            </w:r>
            <w:r w:rsidR="00D1748D">
              <w:rPr>
                <w:noProof/>
                <w:webHidden/>
              </w:rPr>
            </w:r>
            <w:r w:rsidR="00D1748D">
              <w:rPr>
                <w:noProof/>
                <w:webHidden/>
              </w:rPr>
              <w:fldChar w:fldCharType="separate"/>
            </w:r>
            <w:r w:rsidR="00D1748D">
              <w:rPr>
                <w:noProof/>
                <w:webHidden/>
              </w:rPr>
              <w:t>21</w:t>
            </w:r>
            <w:r w:rsidR="00D1748D">
              <w:rPr>
                <w:noProof/>
                <w:webHidden/>
              </w:rPr>
              <w:fldChar w:fldCharType="end"/>
            </w:r>
          </w:hyperlink>
        </w:p>
        <w:p w14:paraId="3902EE97" w14:textId="45562BB9" w:rsidR="00D1748D" w:rsidRDefault="00B44D35" w:rsidP="00693678">
          <w:pPr>
            <w:pStyle w:val="21"/>
            <w:tabs>
              <w:tab w:val="right" w:leader="dot" w:pos="9350"/>
            </w:tabs>
            <w:ind w:leftChars="200" w:left="440"/>
            <w:rPr>
              <w:rFonts w:cstheme="minorBidi"/>
              <w:noProof/>
              <w:kern w:val="2"/>
              <w:sz w:val="24"/>
              <w:lang w:val="en-US"/>
            </w:rPr>
          </w:pPr>
          <w:hyperlink w:anchor="_Toc129599040" w:history="1">
            <w:r w:rsidR="00D1748D" w:rsidRPr="00CC289D">
              <w:rPr>
                <w:rStyle w:val="a4"/>
                <w:noProof/>
              </w:rPr>
              <w:t>2.1 High-level overview</w:t>
            </w:r>
            <w:r w:rsidR="00D1748D">
              <w:rPr>
                <w:noProof/>
                <w:webHidden/>
              </w:rPr>
              <w:tab/>
            </w:r>
            <w:r w:rsidR="00D1748D">
              <w:rPr>
                <w:noProof/>
                <w:webHidden/>
              </w:rPr>
              <w:fldChar w:fldCharType="begin"/>
            </w:r>
            <w:r w:rsidR="00D1748D">
              <w:rPr>
                <w:noProof/>
                <w:webHidden/>
              </w:rPr>
              <w:instrText xml:space="preserve"> PAGEREF _Toc129599040 \h </w:instrText>
            </w:r>
            <w:r w:rsidR="00D1748D">
              <w:rPr>
                <w:noProof/>
                <w:webHidden/>
              </w:rPr>
            </w:r>
            <w:r w:rsidR="00D1748D">
              <w:rPr>
                <w:noProof/>
                <w:webHidden/>
              </w:rPr>
              <w:fldChar w:fldCharType="separate"/>
            </w:r>
            <w:r w:rsidR="00D1748D">
              <w:rPr>
                <w:noProof/>
                <w:webHidden/>
              </w:rPr>
              <w:t>21</w:t>
            </w:r>
            <w:r w:rsidR="00D1748D">
              <w:rPr>
                <w:noProof/>
                <w:webHidden/>
              </w:rPr>
              <w:fldChar w:fldCharType="end"/>
            </w:r>
          </w:hyperlink>
        </w:p>
        <w:p w14:paraId="4087E05C" w14:textId="49FAFA1C" w:rsidR="00D1748D" w:rsidRDefault="00B44D35" w:rsidP="00693678">
          <w:pPr>
            <w:pStyle w:val="31"/>
            <w:tabs>
              <w:tab w:val="right" w:leader="dot" w:pos="9350"/>
            </w:tabs>
            <w:ind w:leftChars="300" w:left="660"/>
            <w:rPr>
              <w:rFonts w:cstheme="minorBidi"/>
              <w:noProof/>
              <w:kern w:val="2"/>
              <w:sz w:val="24"/>
              <w:lang w:val="en-US"/>
            </w:rPr>
          </w:pPr>
          <w:hyperlink w:anchor="_Toc129599041" w:history="1">
            <w:r w:rsidR="00D1748D" w:rsidRPr="00CC289D">
              <w:rPr>
                <w:rStyle w:val="a4"/>
                <w:rFonts w:cs="Segoe UI Historic"/>
                <w:noProof/>
              </w:rPr>
              <w:t>2.1a System flowchart (Data flow diagram) // Articulate design, (load save) smartdraw, draw.io</w:t>
            </w:r>
            <w:r w:rsidR="00D1748D">
              <w:rPr>
                <w:noProof/>
                <w:webHidden/>
              </w:rPr>
              <w:tab/>
            </w:r>
            <w:r w:rsidR="00D1748D">
              <w:rPr>
                <w:noProof/>
                <w:webHidden/>
              </w:rPr>
              <w:fldChar w:fldCharType="begin"/>
            </w:r>
            <w:r w:rsidR="00D1748D">
              <w:rPr>
                <w:noProof/>
                <w:webHidden/>
              </w:rPr>
              <w:instrText xml:space="preserve"> PAGEREF _Toc129599041 \h </w:instrText>
            </w:r>
            <w:r w:rsidR="00D1748D">
              <w:rPr>
                <w:noProof/>
                <w:webHidden/>
              </w:rPr>
            </w:r>
            <w:r w:rsidR="00D1748D">
              <w:rPr>
                <w:noProof/>
                <w:webHidden/>
              </w:rPr>
              <w:fldChar w:fldCharType="separate"/>
            </w:r>
            <w:r w:rsidR="00D1748D">
              <w:rPr>
                <w:noProof/>
                <w:webHidden/>
              </w:rPr>
              <w:t>21</w:t>
            </w:r>
            <w:r w:rsidR="00D1748D">
              <w:rPr>
                <w:noProof/>
                <w:webHidden/>
              </w:rPr>
              <w:fldChar w:fldCharType="end"/>
            </w:r>
          </w:hyperlink>
        </w:p>
        <w:p w14:paraId="37B70A88" w14:textId="1368543F" w:rsidR="00D1748D" w:rsidRDefault="00B44D35" w:rsidP="00693678">
          <w:pPr>
            <w:pStyle w:val="31"/>
            <w:tabs>
              <w:tab w:val="right" w:leader="dot" w:pos="9350"/>
            </w:tabs>
            <w:ind w:leftChars="300" w:left="660"/>
            <w:rPr>
              <w:rFonts w:cstheme="minorBidi"/>
              <w:noProof/>
              <w:kern w:val="2"/>
              <w:sz w:val="24"/>
              <w:lang w:val="en-US"/>
            </w:rPr>
          </w:pPr>
          <w:hyperlink w:anchor="_Toc129599042" w:history="1">
            <w:r w:rsidR="00D1748D" w:rsidRPr="00CC289D">
              <w:rPr>
                <w:rStyle w:val="a4"/>
                <w:rFonts w:cs="Segoe UI Historic"/>
                <w:noProof/>
              </w:rPr>
              <w:t>2.1b Class diagram (abstract classes and interfaces)</w:t>
            </w:r>
            <w:r w:rsidR="00D1748D">
              <w:rPr>
                <w:noProof/>
                <w:webHidden/>
              </w:rPr>
              <w:tab/>
            </w:r>
            <w:r w:rsidR="00D1748D">
              <w:rPr>
                <w:noProof/>
                <w:webHidden/>
              </w:rPr>
              <w:fldChar w:fldCharType="begin"/>
            </w:r>
            <w:r w:rsidR="00D1748D">
              <w:rPr>
                <w:noProof/>
                <w:webHidden/>
              </w:rPr>
              <w:instrText xml:space="preserve"> PAGEREF _Toc129599042 \h </w:instrText>
            </w:r>
            <w:r w:rsidR="00D1748D">
              <w:rPr>
                <w:noProof/>
                <w:webHidden/>
              </w:rPr>
            </w:r>
            <w:r w:rsidR="00D1748D">
              <w:rPr>
                <w:noProof/>
                <w:webHidden/>
              </w:rPr>
              <w:fldChar w:fldCharType="separate"/>
            </w:r>
            <w:r w:rsidR="00D1748D">
              <w:rPr>
                <w:noProof/>
                <w:webHidden/>
              </w:rPr>
              <w:t>22</w:t>
            </w:r>
            <w:r w:rsidR="00D1748D">
              <w:rPr>
                <w:noProof/>
                <w:webHidden/>
              </w:rPr>
              <w:fldChar w:fldCharType="end"/>
            </w:r>
          </w:hyperlink>
        </w:p>
        <w:p w14:paraId="041BC679" w14:textId="56AA51ED" w:rsidR="00D1748D" w:rsidRDefault="00B44D35" w:rsidP="00693678">
          <w:pPr>
            <w:pStyle w:val="31"/>
            <w:tabs>
              <w:tab w:val="right" w:leader="dot" w:pos="9350"/>
            </w:tabs>
            <w:ind w:leftChars="300" w:left="660"/>
            <w:rPr>
              <w:rFonts w:cstheme="minorBidi"/>
              <w:noProof/>
              <w:kern w:val="2"/>
              <w:sz w:val="24"/>
              <w:lang w:val="en-US"/>
            </w:rPr>
          </w:pPr>
          <w:hyperlink w:anchor="_Toc129599043" w:history="1">
            <w:r w:rsidR="00D1748D" w:rsidRPr="00CC289D">
              <w:rPr>
                <w:rStyle w:val="a4"/>
                <w:rFonts w:cs="Segoe UI Historic"/>
                <w:noProof/>
              </w:rPr>
              <w:t>2.1d Variable declaration of Main Algorithm</w:t>
            </w:r>
            <w:r w:rsidR="00D1748D">
              <w:rPr>
                <w:noProof/>
                <w:webHidden/>
              </w:rPr>
              <w:tab/>
            </w:r>
            <w:r w:rsidR="00D1748D">
              <w:rPr>
                <w:noProof/>
                <w:webHidden/>
              </w:rPr>
              <w:fldChar w:fldCharType="begin"/>
            </w:r>
            <w:r w:rsidR="00D1748D">
              <w:rPr>
                <w:noProof/>
                <w:webHidden/>
              </w:rPr>
              <w:instrText xml:space="preserve"> PAGEREF _Toc129599043 \h </w:instrText>
            </w:r>
            <w:r w:rsidR="00D1748D">
              <w:rPr>
                <w:noProof/>
                <w:webHidden/>
              </w:rPr>
            </w:r>
            <w:r w:rsidR="00D1748D">
              <w:rPr>
                <w:noProof/>
                <w:webHidden/>
              </w:rPr>
              <w:fldChar w:fldCharType="separate"/>
            </w:r>
            <w:r w:rsidR="00D1748D">
              <w:rPr>
                <w:noProof/>
                <w:webHidden/>
              </w:rPr>
              <w:t>35</w:t>
            </w:r>
            <w:r w:rsidR="00D1748D">
              <w:rPr>
                <w:noProof/>
                <w:webHidden/>
              </w:rPr>
              <w:fldChar w:fldCharType="end"/>
            </w:r>
          </w:hyperlink>
        </w:p>
        <w:p w14:paraId="3899B2E0" w14:textId="05F78D6F" w:rsidR="00D1748D" w:rsidRDefault="00B44D35" w:rsidP="00693678">
          <w:pPr>
            <w:pStyle w:val="21"/>
            <w:tabs>
              <w:tab w:val="right" w:leader="dot" w:pos="9350"/>
            </w:tabs>
            <w:ind w:leftChars="200" w:left="440"/>
            <w:rPr>
              <w:rFonts w:cstheme="minorBidi"/>
              <w:noProof/>
              <w:kern w:val="2"/>
              <w:sz w:val="24"/>
              <w:lang w:val="en-US"/>
            </w:rPr>
          </w:pPr>
          <w:hyperlink w:anchor="_Toc129599044" w:history="1">
            <w:r w:rsidR="00D1748D" w:rsidRPr="00CC289D">
              <w:rPr>
                <w:rStyle w:val="a4"/>
                <w:noProof/>
              </w:rPr>
              <w:t>2.2 Modular in structure of system</w:t>
            </w:r>
            <w:r w:rsidR="00D1748D">
              <w:rPr>
                <w:noProof/>
                <w:webHidden/>
              </w:rPr>
              <w:tab/>
            </w:r>
            <w:r w:rsidR="00D1748D">
              <w:rPr>
                <w:noProof/>
                <w:webHidden/>
              </w:rPr>
              <w:fldChar w:fldCharType="begin"/>
            </w:r>
            <w:r w:rsidR="00D1748D">
              <w:rPr>
                <w:noProof/>
                <w:webHidden/>
              </w:rPr>
              <w:instrText xml:space="preserve"> PAGEREF _Toc129599044 \h </w:instrText>
            </w:r>
            <w:r w:rsidR="00D1748D">
              <w:rPr>
                <w:noProof/>
                <w:webHidden/>
              </w:rPr>
            </w:r>
            <w:r w:rsidR="00D1748D">
              <w:rPr>
                <w:noProof/>
                <w:webHidden/>
              </w:rPr>
              <w:fldChar w:fldCharType="separate"/>
            </w:r>
            <w:r w:rsidR="00D1748D">
              <w:rPr>
                <w:noProof/>
                <w:webHidden/>
              </w:rPr>
              <w:t>35</w:t>
            </w:r>
            <w:r w:rsidR="00D1748D">
              <w:rPr>
                <w:noProof/>
                <w:webHidden/>
              </w:rPr>
              <w:fldChar w:fldCharType="end"/>
            </w:r>
          </w:hyperlink>
        </w:p>
        <w:p w14:paraId="7B700793" w14:textId="628DBA55" w:rsidR="00D1748D" w:rsidRDefault="00B44D35" w:rsidP="00693678">
          <w:pPr>
            <w:pStyle w:val="31"/>
            <w:tabs>
              <w:tab w:val="right" w:leader="dot" w:pos="9350"/>
            </w:tabs>
            <w:ind w:leftChars="300" w:left="660"/>
            <w:rPr>
              <w:rFonts w:cstheme="minorBidi"/>
              <w:noProof/>
              <w:kern w:val="2"/>
              <w:sz w:val="24"/>
              <w:lang w:val="en-US"/>
            </w:rPr>
          </w:pPr>
          <w:hyperlink w:anchor="_Toc129599045" w:history="1">
            <w:r w:rsidR="00D1748D" w:rsidRPr="00CC289D">
              <w:rPr>
                <w:rStyle w:val="a4"/>
                <w:rFonts w:cs="Segoe UI Historic"/>
                <w:noProof/>
              </w:rPr>
              <w:t>2.2a Structure chart /Site map</w:t>
            </w:r>
            <w:r w:rsidR="00D1748D">
              <w:rPr>
                <w:noProof/>
                <w:webHidden/>
              </w:rPr>
              <w:tab/>
            </w:r>
            <w:r w:rsidR="00D1748D">
              <w:rPr>
                <w:noProof/>
                <w:webHidden/>
              </w:rPr>
              <w:fldChar w:fldCharType="begin"/>
            </w:r>
            <w:r w:rsidR="00D1748D">
              <w:rPr>
                <w:noProof/>
                <w:webHidden/>
              </w:rPr>
              <w:instrText xml:space="preserve"> PAGEREF _Toc129599045 \h </w:instrText>
            </w:r>
            <w:r w:rsidR="00D1748D">
              <w:rPr>
                <w:noProof/>
                <w:webHidden/>
              </w:rPr>
            </w:r>
            <w:r w:rsidR="00D1748D">
              <w:rPr>
                <w:noProof/>
                <w:webHidden/>
              </w:rPr>
              <w:fldChar w:fldCharType="separate"/>
            </w:r>
            <w:r w:rsidR="00D1748D">
              <w:rPr>
                <w:noProof/>
                <w:webHidden/>
              </w:rPr>
              <w:t>35</w:t>
            </w:r>
            <w:r w:rsidR="00D1748D">
              <w:rPr>
                <w:noProof/>
                <w:webHidden/>
              </w:rPr>
              <w:fldChar w:fldCharType="end"/>
            </w:r>
          </w:hyperlink>
        </w:p>
        <w:p w14:paraId="13DF8831" w14:textId="6E3935B2" w:rsidR="00D1748D" w:rsidRDefault="00B44D35" w:rsidP="00693678">
          <w:pPr>
            <w:pStyle w:val="31"/>
            <w:tabs>
              <w:tab w:val="right" w:leader="dot" w:pos="9350"/>
            </w:tabs>
            <w:ind w:leftChars="300" w:left="660"/>
            <w:rPr>
              <w:rFonts w:cstheme="minorBidi"/>
              <w:noProof/>
              <w:kern w:val="2"/>
              <w:sz w:val="24"/>
              <w:lang w:val="en-US"/>
            </w:rPr>
          </w:pPr>
          <w:hyperlink w:anchor="_Toc129599046" w:history="1">
            <w:r w:rsidR="00D1748D" w:rsidRPr="00CC289D">
              <w:rPr>
                <w:rStyle w:val="a4"/>
                <w:rFonts w:cs="Segoe UI Historic"/>
                <w:noProof/>
              </w:rPr>
              <w:t>2.2b IPSO</w:t>
            </w:r>
            <w:r w:rsidR="00D1748D">
              <w:rPr>
                <w:noProof/>
                <w:webHidden/>
              </w:rPr>
              <w:tab/>
            </w:r>
            <w:r w:rsidR="00D1748D">
              <w:rPr>
                <w:noProof/>
                <w:webHidden/>
              </w:rPr>
              <w:fldChar w:fldCharType="begin"/>
            </w:r>
            <w:r w:rsidR="00D1748D">
              <w:rPr>
                <w:noProof/>
                <w:webHidden/>
              </w:rPr>
              <w:instrText xml:space="preserve"> PAGEREF _Toc129599046 \h </w:instrText>
            </w:r>
            <w:r w:rsidR="00D1748D">
              <w:rPr>
                <w:noProof/>
                <w:webHidden/>
              </w:rPr>
            </w:r>
            <w:r w:rsidR="00D1748D">
              <w:rPr>
                <w:noProof/>
                <w:webHidden/>
              </w:rPr>
              <w:fldChar w:fldCharType="separate"/>
            </w:r>
            <w:r w:rsidR="00D1748D">
              <w:rPr>
                <w:noProof/>
                <w:webHidden/>
              </w:rPr>
              <w:t>36</w:t>
            </w:r>
            <w:r w:rsidR="00D1748D">
              <w:rPr>
                <w:noProof/>
                <w:webHidden/>
              </w:rPr>
              <w:fldChar w:fldCharType="end"/>
            </w:r>
          </w:hyperlink>
        </w:p>
        <w:p w14:paraId="017887F6" w14:textId="0301BA98" w:rsidR="00D1748D" w:rsidRDefault="00B44D35" w:rsidP="00693678">
          <w:pPr>
            <w:pStyle w:val="21"/>
            <w:tabs>
              <w:tab w:val="right" w:leader="dot" w:pos="9350"/>
            </w:tabs>
            <w:ind w:leftChars="200" w:left="440"/>
            <w:rPr>
              <w:rFonts w:cstheme="minorBidi"/>
              <w:noProof/>
              <w:kern w:val="2"/>
              <w:sz w:val="24"/>
              <w:lang w:val="en-US"/>
            </w:rPr>
          </w:pPr>
          <w:hyperlink w:anchor="_Toc129599047" w:history="1">
            <w:r w:rsidR="00D1748D" w:rsidRPr="00CC289D">
              <w:rPr>
                <w:rStyle w:val="a4"/>
                <w:noProof/>
              </w:rPr>
              <w:t>2.3 Data Items &amp; structures //Dynamic or fixed? How will it use heap?</w:t>
            </w:r>
            <w:r w:rsidR="00D1748D">
              <w:rPr>
                <w:noProof/>
                <w:webHidden/>
              </w:rPr>
              <w:tab/>
            </w:r>
            <w:r w:rsidR="00D1748D">
              <w:rPr>
                <w:noProof/>
                <w:webHidden/>
              </w:rPr>
              <w:fldChar w:fldCharType="begin"/>
            </w:r>
            <w:r w:rsidR="00D1748D">
              <w:rPr>
                <w:noProof/>
                <w:webHidden/>
              </w:rPr>
              <w:instrText xml:space="preserve"> PAGEREF _Toc129599047 \h </w:instrText>
            </w:r>
            <w:r w:rsidR="00D1748D">
              <w:rPr>
                <w:noProof/>
                <w:webHidden/>
              </w:rPr>
            </w:r>
            <w:r w:rsidR="00D1748D">
              <w:rPr>
                <w:noProof/>
                <w:webHidden/>
              </w:rPr>
              <w:fldChar w:fldCharType="separate"/>
            </w:r>
            <w:r w:rsidR="00D1748D">
              <w:rPr>
                <w:noProof/>
                <w:webHidden/>
              </w:rPr>
              <w:t>36</w:t>
            </w:r>
            <w:r w:rsidR="00D1748D">
              <w:rPr>
                <w:noProof/>
                <w:webHidden/>
              </w:rPr>
              <w:fldChar w:fldCharType="end"/>
            </w:r>
          </w:hyperlink>
        </w:p>
        <w:p w14:paraId="080498C6" w14:textId="1578080E" w:rsidR="00D1748D" w:rsidRDefault="00B44D35" w:rsidP="00693678">
          <w:pPr>
            <w:pStyle w:val="21"/>
            <w:tabs>
              <w:tab w:val="right" w:leader="dot" w:pos="9350"/>
            </w:tabs>
            <w:ind w:leftChars="200" w:left="440"/>
            <w:rPr>
              <w:rFonts w:cstheme="minorBidi"/>
              <w:noProof/>
              <w:kern w:val="2"/>
              <w:sz w:val="24"/>
              <w:lang w:val="en-US"/>
            </w:rPr>
          </w:pPr>
          <w:hyperlink w:anchor="_Toc129599048" w:history="1">
            <w:r w:rsidR="00D1748D" w:rsidRPr="00CC289D">
              <w:rPr>
                <w:rStyle w:val="a4"/>
                <w:noProof/>
              </w:rPr>
              <w:t>2.4 Database design (Normalised ER diagram</w:t>
            </w:r>
            <w:r w:rsidR="00D1748D">
              <w:rPr>
                <w:noProof/>
                <w:webHidden/>
              </w:rPr>
              <w:tab/>
            </w:r>
            <w:r w:rsidR="00D1748D">
              <w:rPr>
                <w:noProof/>
                <w:webHidden/>
              </w:rPr>
              <w:fldChar w:fldCharType="begin"/>
            </w:r>
            <w:r w:rsidR="00D1748D">
              <w:rPr>
                <w:noProof/>
                <w:webHidden/>
              </w:rPr>
              <w:instrText xml:space="preserve"> PAGEREF _Toc129599048 \h </w:instrText>
            </w:r>
            <w:r w:rsidR="00D1748D">
              <w:rPr>
                <w:noProof/>
                <w:webHidden/>
              </w:rPr>
            </w:r>
            <w:r w:rsidR="00D1748D">
              <w:rPr>
                <w:noProof/>
                <w:webHidden/>
              </w:rPr>
              <w:fldChar w:fldCharType="separate"/>
            </w:r>
            <w:r w:rsidR="00D1748D">
              <w:rPr>
                <w:noProof/>
                <w:webHidden/>
              </w:rPr>
              <w:t>36</w:t>
            </w:r>
            <w:r w:rsidR="00D1748D">
              <w:rPr>
                <w:noProof/>
                <w:webHidden/>
              </w:rPr>
              <w:fldChar w:fldCharType="end"/>
            </w:r>
          </w:hyperlink>
        </w:p>
        <w:p w14:paraId="3365A472" w14:textId="073BC3AD" w:rsidR="00D1748D" w:rsidRDefault="00B44D35" w:rsidP="00693678">
          <w:pPr>
            <w:pStyle w:val="21"/>
            <w:tabs>
              <w:tab w:val="right" w:leader="dot" w:pos="9350"/>
            </w:tabs>
            <w:ind w:leftChars="200" w:left="440"/>
            <w:rPr>
              <w:rFonts w:cstheme="minorBidi"/>
              <w:noProof/>
              <w:kern w:val="2"/>
              <w:sz w:val="24"/>
              <w:lang w:val="en-US"/>
            </w:rPr>
          </w:pPr>
          <w:hyperlink w:anchor="_Toc129599049" w:history="1">
            <w:r w:rsidR="00D1748D" w:rsidRPr="00CC289D">
              <w:rPr>
                <w:rStyle w:val="a4"/>
                <w:noProof/>
              </w:rPr>
              <w:t>2.5 File Structure and Organisation</w:t>
            </w:r>
            <w:r w:rsidR="00D1748D">
              <w:rPr>
                <w:noProof/>
                <w:webHidden/>
              </w:rPr>
              <w:tab/>
            </w:r>
            <w:r w:rsidR="00D1748D">
              <w:rPr>
                <w:noProof/>
                <w:webHidden/>
              </w:rPr>
              <w:fldChar w:fldCharType="begin"/>
            </w:r>
            <w:r w:rsidR="00D1748D">
              <w:rPr>
                <w:noProof/>
                <w:webHidden/>
              </w:rPr>
              <w:instrText xml:space="preserve"> PAGEREF _Toc129599049 \h </w:instrText>
            </w:r>
            <w:r w:rsidR="00D1748D">
              <w:rPr>
                <w:noProof/>
                <w:webHidden/>
              </w:rPr>
            </w:r>
            <w:r w:rsidR="00D1748D">
              <w:rPr>
                <w:noProof/>
                <w:webHidden/>
              </w:rPr>
              <w:fldChar w:fldCharType="separate"/>
            </w:r>
            <w:r w:rsidR="00D1748D">
              <w:rPr>
                <w:noProof/>
                <w:webHidden/>
              </w:rPr>
              <w:t>37</w:t>
            </w:r>
            <w:r w:rsidR="00D1748D">
              <w:rPr>
                <w:noProof/>
                <w:webHidden/>
              </w:rPr>
              <w:fldChar w:fldCharType="end"/>
            </w:r>
          </w:hyperlink>
        </w:p>
        <w:p w14:paraId="5D627773" w14:textId="30F60FAB" w:rsidR="00D1748D" w:rsidRDefault="00B44D35" w:rsidP="00693678">
          <w:pPr>
            <w:pStyle w:val="21"/>
            <w:tabs>
              <w:tab w:val="right" w:leader="dot" w:pos="9350"/>
            </w:tabs>
            <w:ind w:leftChars="200" w:left="440"/>
            <w:rPr>
              <w:rFonts w:cstheme="minorBidi"/>
              <w:noProof/>
              <w:kern w:val="2"/>
              <w:sz w:val="24"/>
              <w:lang w:val="en-US"/>
            </w:rPr>
          </w:pPr>
          <w:hyperlink w:anchor="_Toc129599050" w:history="1">
            <w:r w:rsidR="00D1748D" w:rsidRPr="00CC289D">
              <w:rPr>
                <w:rStyle w:val="a4"/>
                <w:noProof/>
              </w:rPr>
              <w:t>2.6 Identification of main algorithms //Use Structured English OR Pseudocode</w:t>
            </w:r>
            <w:r w:rsidR="00D1748D">
              <w:rPr>
                <w:noProof/>
                <w:webHidden/>
              </w:rPr>
              <w:tab/>
            </w:r>
            <w:r w:rsidR="00D1748D">
              <w:rPr>
                <w:noProof/>
                <w:webHidden/>
              </w:rPr>
              <w:fldChar w:fldCharType="begin"/>
            </w:r>
            <w:r w:rsidR="00D1748D">
              <w:rPr>
                <w:noProof/>
                <w:webHidden/>
              </w:rPr>
              <w:instrText xml:space="preserve"> PAGEREF _Toc129599050 \h </w:instrText>
            </w:r>
            <w:r w:rsidR="00D1748D">
              <w:rPr>
                <w:noProof/>
                <w:webHidden/>
              </w:rPr>
            </w:r>
            <w:r w:rsidR="00D1748D">
              <w:rPr>
                <w:noProof/>
                <w:webHidden/>
              </w:rPr>
              <w:fldChar w:fldCharType="separate"/>
            </w:r>
            <w:r w:rsidR="00D1748D">
              <w:rPr>
                <w:noProof/>
                <w:webHidden/>
              </w:rPr>
              <w:t>37</w:t>
            </w:r>
            <w:r w:rsidR="00D1748D">
              <w:rPr>
                <w:noProof/>
                <w:webHidden/>
              </w:rPr>
              <w:fldChar w:fldCharType="end"/>
            </w:r>
          </w:hyperlink>
        </w:p>
        <w:p w14:paraId="258D6AA8" w14:textId="39CC3EFE" w:rsidR="00D1748D" w:rsidRDefault="00B44D35" w:rsidP="00693678">
          <w:pPr>
            <w:pStyle w:val="31"/>
            <w:tabs>
              <w:tab w:val="right" w:leader="dot" w:pos="9350"/>
            </w:tabs>
            <w:ind w:leftChars="300" w:left="660"/>
            <w:rPr>
              <w:rFonts w:cstheme="minorBidi"/>
              <w:noProof/>
              <w:kern w:val="2"/>
              <w:sz w:val="24"/>
              <w:lang w:val="en-US"/>
            </w:rPr>
          </w:pPr>
          <w:hyperlink w:anchor="_Toc129599051" w:history="1">
            <w:r w:rsidR="00D1748D" w:rsidRPr="00CC289D">
              <w:rPr>
                <w:rStyle w:val="a4"/>
                <w:rFonts w:cs="Segoe UI Historic"/>
                <w:noProof/>
              </w:rPr>
              <w:t>2.6a A*</w:t>
            </w:r>
            <w:r w:rsidR="00D1748D">
              <w:rPr>
                <w:noProof/>
                <w:webHidden/>
              </w:rPr>
              <w:tab/>
            </w:r>
            <w:r w:rsidR="00D1748D">
              <w:rPr>
                <w:noProof/>
                <w:webHidden/>
              </w:rPr>
              <w:fldChar w:fldCharType="begin"/>
            </w:r>
            <w:r w:rsidR="00D1748D">
              <w:rPr>
                <w:noProof/>
                <w:webHidden/>
              </w:rPr>
              <w:instrText xml:space="preserve"> PAGEREF _Toc129599051 \h </w:instrText>
            </w:r>
            <w:r w:rsidR="00D1748D">
              <w:rPr>
                <w:noProof/>
                <w:webHidden/>
              </w:rPr>
            </w:r>
            <w:r w:rsidR="00D1748D">
              <w:rPr>
                <w:noProof/>
                <w:webHidden/>
              </w:rPr>
              <w:fldChar w:fldCharType="separate"/>
            </w:r>
            <w:r w:rsidR="00D1748D">
              <w:rPr>
                <w:noProof/>
                <w:webHidden/>
              </w:rPr>
              <w:t>37</w:t>
            </w:r>
            <w:r w:rsidR="00D1748D">
              <w:rPr>
                <w:noProof/>
                <w:webHidden/>
              </w:rPr>
              <w:fldChar w:fldCharType="end"/>
            </w:r>
          </w:hyperlink>
        </w:p>
        <w:p w14:paraId="3D41722B" w14:textId="0C9D6C7D" w:rsidR="00D1748D" w:rsidRDefault="00B44D35" w:rsidP="00693678">
          <w:pPr>
            <w:pStyle w:val="31"/>
            <w:tabs>
              <w:tab w:val="right" w:leader="dot" w:pos="9350"/>
            </w:tabs>
            <w:ind w:leftChars="300" w:left="660"/>
            <w:rPr>
              <w:rFonts w:cstheme="minorBidi"/>
              <w:noProof/>
              <w:kern w:val="2"/>
              <w:sz w:val="24"/>
              <w:lang w:val="en-US"/>
            </w:rPr>
          </w:pPr>
          <w:hyperlink w:anchor="_Toc129599052" w:history="1">
            <w:r w:rsidR="00D1748D" w:rsidRPr="00CC289D">
              <w:rPr>
                <w:rStyle w:val="a4"/>
                <w:rFonts w:cs="Segoe UI Historic"/>
                <w:noProof/>
              </w:rPr>
              <w:t>2.6b Maze Creation</w:t>
            </w:r>
            <w:r w:rsidR="00D1748D">
              <w:rPr>
                <w:noProof/>
                <w:webHidden/>
              </w:rPr>
              <w:tab/>
            </w:r>
            <w:r w:rsidR="00D1748D">
              <w:rPr>
                <w:noProof/>
                <w:webHidden/>
              </w:rPr>
              <w:fldChar w:fldCharType="begin"/>
            </w:r>
            <w:r w:rsidR="00D1748D">
              <w:rPr>
                <w:noProof/>
                <w:webHidden/>
              </w:rPr>
              <w:instrText xml:space="preserve"> PAGEREF _Toc129599052 \h </w:instrText>
            </w:r>
            <w:r w:rsidR="00D1748D">
              <w:rPr>
                <w:noProof/>
                <w:webHidden/>
              </w:rPr>
            </w:r>
            <w:r w:rsidR="00D1748D">
              <w:rPr>
                <w:noProof/>
                <w:webHidden/>
              </w:rPr>
              <w:fldChar w:fldCharType="separate"/>
            </w:r>
            <w:r w:rsidR="00D1748D">
              <w:rPr>
                <w:noProof/>
                <w:webHidden/>
              </w:rPr>
              <w:t>37</w:t>
            </w:r>
            <w:r w:rsidR="00D1748D">
              <w:rPr>
                <w:noProof/>
                <w:webHidden/>
              </w:rPr>
              <w:fldChar w:fldCharType="end"/>
            </w:r>
          </w:hyperlink>
        </w:p>
        <w:p w14:paraId="12C5ABDF" w14:textId="2CAEF30A" w:rsidR="00D1748D" w:rsidRDefault="00B44D35" w:rsidP="00693678">
          <w:pPr>
            <w:pStyle w:val="31"/>
            <w:tabs>
              <w:tab w:val="right" w:leader="dot" w:pos="9350"/>
            </w:tabs>
            <w:ind w:leftChars="300" w:left="660"/>
            <w:rPr>
              <w:rFonts w:cstheme="minorBidi"/>
              <w:noProof/>
              <w:kern w:val="2"/>
              <w:sz w:val="24"/>
              <w:lang w:val="en-US"/>
            </w:rPr>
          </w:pPr>
          <w:hyperlink w:anchor="_Toc129599053" w:history="1">
            <w:r w:rsidR="00D1748D" w:rsidRPr="00CC289D">
              <w:rPr>
                <w:rStyle w:val="a4"/>
                <w:rFonts w:cs="Segoe UI Historic"/>
                <w:noProof/>
              </w:rPr>
              <w:t>2.6c Linked List</w:t>
            </w:r>
            <w:r w:rsidR="00D1748D">
              <w:rPr>
                <w:noProof/>
                <w:webHidden/>
              </w:rPr>
              <w:tab/>
            </w:r>
            <w:r w:rsidR="00D1748D">
              <w:rPr>
                <w:noProof/>
                <w:webHidden/>
              </w:rPr>
              <w:fldChar w:fldCharType="begin"/>
            </w:r>
            <w:r w:rsidR="00D1748D">
              <w:rPr>
                <w:noProof/>
                <w:webHidden/>
              </w:rPr>
              <w:instrText xml:space="preserve"> PAGEREF _Toc129599053 \h </w:instrText>
            </w:r>
            <w:r w:rsidR="00D1748D">
              <w:rPr>
                <w:noProof/>
                <w:webHidden/>
              </w:rPr>
            </w:r>
            <w:r w:rsidR="00D1748D">
              <w:rPr>
                <w:noProof/>
                <w:webHidden/>
              </w:rPr>
              <w:fldChar w:fldCharType="separate"/>
            </w:r>
            <w:r w:rsidR="00D1748D">
              <w:rPr>
                <w:noProof/>
                <w:webHidden/>
              </w:rPr>
              <w:t>37</w:t>
            </w:r>
            <w:r w:rsidR="00D1748D">
              <w:rPr>
                <w:noProof/>
                <w:webHidden/>
              </w:rPr>
              <w:fldChar w:fldCharType="end"/>
            </w:r>
          </w:hyperlink>
        </w:p>
        <w:p w14:paraId="445F5218" w14:textId="075BBA84" w:rsidR="00D1748D" w:rsidRDefault="00B44D35" w:rsidP="00693678">
          <w:pPr>
            <w:pStyle w:val="31"/>
            <w:tabs>
              <w:tab w:val="right" w:leader="dot" w:pos="9350"/>
            </w:tabs>
            <w:ind w:leftChars="300" w:left="660"/>
            <w:rPr>
              <w:rFonts w:cstheme="minorBidi"/>
              <w:noProof/>
              <w:kern w:val="2"/>
              <w:sz w:val="24"/>
              <w:lang w:val="en-US"/>
            </w:rPr>
          </w:pPr>
          <w:hyperlink w:anchor="_Toc129599054" w:history="1">
            <w:r w:rsidR="00D1748D" w:rsidRPr="00CC289D">
              <w:rPr>
                <w:rStyle w:val="a4"/>
                <w:rFonts w:cs="Segoe UI Historic"/>
                <w:noProof/>
              </w:rPr>
              <w:t>2.6d Merge Sort</w:t>
            </w:r>
            <w:r w:rsidR="00D1748D">
              <w:rPr>
                <w:noProof/>
                <w:webHidden/>
              </w:rPr>
              <w:tab/>
            </w:r>
            <w:r w:rsidR="00D1748D">
              <w:rPr>
                <w:noProof/>
                <w:webHidden/>
              </w:rPr>
              <w:fldChar w:fldCharType="begin"/>
            </w:r>
            <w:r w:rsidR="00D1748D">
              <w:rPr>
                <w:noProof/>
                <w:webHidden/>
              </w:rPr>
              <w:instrText xml:space="preserve"> PAGEREF _Toc129599054 \h </w:instrText>
            </w:r>
            <w:r w:rsidR="00D1748D">
              <w:rPr>
                <w:noProof/>
                <w:webHidden/>
              </w:rPr>
            </w:r>
            <w:r w:rsidR="00D1748D">
              <w:rPr>
                <w:noProof/>
                <w:webHidden/>
              </w:rPr>
              <w:fldChar w:fldCharType="separate"/>
            </w:r>
            <w:r w:rsidR="00D1748D">
              <w:rPr>
                <w:noProof/>
                <w:webHidden/>
              </w:rPr>
              <w:t>37</w:t>
            </w:r>
            <w:r w:rsidR="00D1748D">
              <w:rPr>
                <w:noProof/>
                <w:webHidden/>
              </w:rPr>
              <w:fldChar w:fldCharType="end"/>
            </w:r>
          </w:hyperlink>
        </w:p>
        <w:p w14:paraId="17DD3285" w14:textId="4CFE0167" w:rsidR="00D1748D" w:rsidRDefault="00B44D35" w:rsidP="00693678">
          <w:pPr>
            <w:pStyle w:val="31"/>
            <w:tabs>
              <w:tab w:val="right" w:leader="dot" w:pos="9350"/>
            </w:tabs>
            <w:ind w:leftChars="300" w:left="660"/>
            <w:rPr>
              <w:rFonts w:cstheme="minorBidi"/>
              <w:noProof/>
              <w:kern w:val="2"/>
              <w:sz w:val="24"/>
              <w:lang w:val="en-US"/>
            </w:rPr>
          </w:pPr>
          <w:hyperlink w:anchor="_Toc129599055" w:history="1">
            <w:r w:rsidR="00D1748D" w:rsidRPr="00CC289D">
              <w:rPr>
                <w:rStyle w:val="a4"/>
                <w:rFonts w:cs="Segoe UI Historic"/>
                <w:noProof/>
              </w:rPr>
              <w:t>2.6e Binary Search</w:t>
            </w:r>
            <w:r w:rsidR="00D1748D">
              <w:rPr>
                <w:noProof/>
                <w:webHidden/>
              </w:rPr>
              <w:tab/>
            </w:r>
            <w:r w:rsidR="00D1748D">
              <w:rPr>
                <w:noProof/>
                <w:webHidden/>
              </w:rPr>
              <w:fldChar w:fldCharType="begin"/>
            </w:r>
            <w:r w:rsidR="00D1748D">
              <w:rPr>
                <w:noProof/>
                <w:webHidden/>
              </w:rPr>
              <w:instrText xml:space="preserve"> PAGEREF _Toc129599055 \h </w:instrText>
            </w:r>
            <w:r w:rsidR="00D1748D">
              <w:rPr>
                <w:noProof/>
                <w:webHidden/>
              </w:rPr>
            </w:r>
            <w:r w:rsidR="00D1748D">
              <w:rPr>
                <w:noProof/>
                <w:webHidden/>
              </w:rPr>
              <w:fldChar w:fldCharType="separate"/>
            </w:r>
            <w:r w:rsidR="00D1748D">
              <w:rPr>
                <w:noProof/>
                <w:webHidden/>
              </w:rPr>
              <w:t>37</w:t>
            </w:r>
            <w:r w:rsidR="00D1748D">
              <w:rPr>
                <w:noProof/>
                <w:webHidden/>
              </w:rPr>
              <w:fldChar w:fldCharType="end"/>
            </w:r>
          </w:hyperlink>
        </w:p>
        <w:p w14:paraId="1BE7DCF4" w14:textId="16706B6F" w:rsidR="00D1748D" w:rsidRDefault="00B44D35" w:rsidP="00693678">
          <w:pPr>
            <w:pStyle w:val="31"/>
            <w:tabs>
              <w:tab w:val="right" w:leader="dot" w:pos="9350"/>
            </w:tabs>
            <w:ind w:leftChars="300" w:left="660"/>
            <w:rPr>
              <w:rFonts w:cstheme="minorBidi"/>
              <w:noProof/>
              <w:kern w:val="2"/>
              <w:sz w:val="24"/>
              <w:lang w:val="en-US"/>
            </w:rPr>
          </w:pPr>
          <w:hyperlink w:anchor="_Toc129599056" w:history="1">
            <w:r w:rsidR="00D1748D" w:rsidRPr="00CC289D">
              <w:rPr>
                <w:rStyle w:val="a4"/>
                <w:rFonts w:cs="Segoe UI Historic"/>
                <w:noProof/>
              </w:rPr>
              <w:t>2.6f Daylight System</w:t>
            </w:r>
            <w:r w:rsidR="00D1748D">
              <w:rPr>
                <w:noProof/>
                <w:webHidden/>
              </w:rPr>
              <w:tab/>
            </w:r>
            <w:r w:rsidR="00D1748D">
              <w:rPr>
                <w:noProof/>
                <w:webHidden/>
              </w:rPr>
              <w:fldChar w:fldCharType="begin"/>
            </w:r>
            <w:r w:rsidR="00D1748D">
              <w:rPr>
                <w:noProof/>
                <w:webHidden/>
              </w:rPr>
              <w:instrText xml:space="preserve"> PAGEREF _Toc129599056 \h </w:instrText>
            </w:r>
            <w:r w:rsidR="00D1748D">
              <w:rPr>
                <w:noProof/>
                <w:webHidden/>
              </w:rPr>
            </w:r>
            <w:r w:rsidR="00D1748D">
              <w:rPr>
                <w:noProof/>
                <w:webHidden/>
              </w:rPr>
              <w:fldChar w:fldCharType="separate"/>
            </w:r>
            <w:r w:rsidR="00D1748D">
              <w:rPr>
                <w:noProof/>
                <w:webHidden/>
              </w:rPr>
              <w:t>37</w:t>
            </w:r>
            <w:r w:rsidR="00D1748D">
              <w:rPr>
                <w:noProof/>
                <w:webHidden/>
              </w:rPr>
              <w:fldChar w:fldCharType="end"/>
            </w:r>
          </w:hyperlink>
        </w:p>
        <w:p w14:paraId="29143ECE" w14:textId="54F7439E" w:rsidR="00D1748D" w:rsidRDefault="00B44D35" w:rsidP="00693678">
          <w:pPr>
            <w:pStyle w:val="31"/>
            <w:tabs>
              <w:tab w:val="right" w:leader="dot" w:pos="9350"/>
            </w:tabs>
            <w:ind w:leftChars="300" w:left="660"/>
            <w:rPr>
              <w:rFonts w:cstheme="minorBidi"/>
              <w:noProof/>
              <w:kern w:val="2"/>
              <w:sz w:val="24"/>
              <w:lang w:val="en-US"/>
            </w:rPr>
          </w:pPr>
          <w:hyperlink w:anchor="_Toc129599057" w:history="1">
            <w:r w:rsidR="00D1748D" w:rsidRPr="00CC289D">
              <w:rPr>
                <w:rStyle w:val="a4"/>
                <w:rFonts w:cs="Segoe UI Historic"/>
                <w:noProof/>
              </w:rPr>
              <w:t>2.6g Inventory</w:t>
            </w:r>
            <w:r w:rsidR="00D1748D">
              <w:rPr>
                <w:noProof/>
                <w:webHidden/>
              </w:rPr>
              <w:tab/>
            </w:r>
            <w:r w:rsidR="00D1748D">
              <w:rPr>
                <w:noProof/>
                <w:webHidden/>
              </w:rPr>
              <w:fldChar w:fldCharType="begin"/>
            </w:r>
            <w:r w:rsidR="00D1748D">
              <w:rPr>
                <w:noProof/>
                <w:webHidden/>
              </w:rPr>
              <w:instrText xml:space="preserve"> PAGEREF _Toc129599057 \h </w:instrText>
            </w:r>
            <w:r w:rsidR="00D1748D">
              <w:rPr>
                <w:noProof/>
                <w:webHidden/>
              </w:rPr>
            </w:r>
            <w:r w:rsidR="00D1748D">
              <w:rPr>
                <w:noProof/>
                <w:webHidden/>
              </w:rPr>
              <w:fldChar w:fldCharType="separate"/>
            </w:r>
            <w:r w:rsidR="00D1748D">
              <w:rPr>
                <w:noProof/>
                <w:webHidden/>
              </w:rPr>
              <w:t>37</w:t>
            </w:r>
            <w:r w:rsidR="00D1748D">
              <w:rPr>
                <w:noProof/>
                <w:webHidden/>
              </w:rPr>
              <w:fldChar w:fldCharType="end"/>
            </w:r>
          </w:hyperlink>
        </w:p>
        <w:p w14:paraId="08BA273A" w14:textId="562E1983" w:rsidR="00D1748D" w:rsidRDefault="00B44D35" w:rsidP="00693678">
          <w:pPr>
            <w:pStyle w:val="31"/>
            <w:tabs>
              <w:tab w:val="right" w:leader="dot" w:pos="9350"/>
            </w:tabs>
            <w:ind w:leftChars="300" w:left="660"/>
            <w:rPr>
              <w:rFonts w:cstheme="minorBidi"/>
              <w:noProof/>
              <w:kern w:val="2"/>
              <w:sz w:val="24"/>
              <w:lang w:val="en-US"/>
            </w:rPr>
          </w:pPr>
          <w:hyperlink w:anchor="_Toc129599058" w:history="1">
            <w:r w:rsidR="00D1748D" w:rsidRPr="00CC289D">
              <w:rPr>
                <w:rStyle w:val="a4"/>
                <w:rFonts w:cs="Segoe UI Historic"/>
                <w:noProof/>
              </w:rPr>
              <w:t>2.6h Menu/ UI manager</w:t>
            </w:r>
            <w:r w:rsidR="00D1748D">
              <w:rPr>
                <w:noProof/>
                <w:webHidden/>
              </w:rPr>
              <w:tab/>
            </w:r>
            <w:r w:rsidR="00D1748D">
              <w:rPr>
                <w:noProof/>
                <w:webHidden/>
              </w:rPr>
              <w:fldChar w:fldCharType="begin"/>
            </w:r>
            <w:r w:rsidR="00D1748D">
              <w:rPr>
                <w:noProof/>
                <w:webHidden/>
              </w:rPr>
              <w:instrText xml:space="preserve"> PAGEREF _Toc129599058 \h </w:instrText>
            </w:r>
            <w:r w:rsidR="00D1748D">
              <w:rPr>
                <w:noProof/>
                <w:webHidden/>
              </w:rPr>
            </w:r>
            <w:r w:rsidR="00D1748D">
              <w:rPr>
                <w:noProof/>
                <w:webHidden/>
              </w:rPr>
              <w:fldChar w:fldCharType="separate"/>
            </w:r>
            <w:r w:rsidR="00D1748D">
              <w:rPr>
                <w:noProof/>
                <w:webHidden/>
              </w:rPr>
              <w:t>37</w:t>
            </w:r>
            <w:r w:rsidR="00D1748D">
              <w:rPr>
                <w:noProof/>
                <w:webHidden/>
              </w:rPr>
              <w:fldChar w:fldCharType="end"/>
            </w:r>
          </w:hyperlink>
        </w:p>
        <w:p w14:paraId="687F8CFF" w14:textId="296098E1" w:rsidR="00D1748D" w:rsidRDefault="00B44D35" w:rsidP="00693678">
          <w:pPr>
            <w:pStyle w:val="31"/>
            <w:tabs>
              <w:tab w:val="right" w:leader="dot" w:pos="9350"/>
            </w:tabs>
            <w:ind w:leftChars="300" w:left="660"/>
            <w:rPr>
              <w:rFonts w:cstheme="minorBidi"/>
              <w:noProof/>
              <w:kern w:val="2"/>
              <w:sz w:val="24"/>
              <w:lang w:val="en-US"/>
            </w:rPr>
          </w:pPr>
          <w:hyperlink w:anchor="_Toc129599059" w:history="1">
            <w:r w:rsidR="00D1748D" w:rsidRPr="00CC289D">
              <w:rPr>
                <w:rStyle w:val="a4"/>
                <w:rFonts w:cs="Segoe UI Historic"/>
                <w:noProof/>
              </w:rPr>
              <w:t>2.6g Singleton (Audio)</w:t>
            </w:r>
            <w:r w:rsidR="00D1748D">
              <w:rPr>
                <w:noProof/>
                <w:webHidden/>
              </w:rPr>
              <w:tab/>
            </w:r>
            <w:r w:rsidR="00D1748D">
              <w:rPr>
                <w:noProof/>
                <w:webHidden/>
              </w:rPr>
              <w:fldChar w:fldCharType="begin"/>
            </w:r>
            <w:r w:rsidR="00D1748D">
              <w:rPr>
                <w:noProof/>
                <w:webHidden/>
              </w:rPr>
              <w:instrText xml:space="preserve"> PAGEREF _Toc129599059 \h </w:instrText>
            </w:r>
            <w:r w:rsidR="00D1748D">
              <w:rPr>
                <w:noProof/>
                <w:webHidden/>
              </w:rPr>
            </w:r>
            <w:r w:rsidR="00D1748D">
              <w:rPr>
                <w:noProof/>
                <w:webHidden/>
              </w:rPr>
              <w:fldChar w:fldCharType="separate"/>
            </w:r>
            <w:r w:rsidR="00D1748D">
              <w:rPr>
                <w:noProof/>
                <w:webHidden/>
              </w:rPr>
              <w:t>37</w:t>
            </w:r>
            <w:r w:rsidR="00D1748D">
              <w:rPr>
                <w:noProof/>
                <w:webHidden/>
              </w:rPr>
              <w:fldChar w:fldCharType="end"/>
            </w:r>
          </w:hyperlink>
        </w:p>
        <w:p w14:paraId="005103EF" w14:textId="39E4CF39" w:rsidR="00D1748D" w:rsidRDefault="00B44D35" w:rsidP="00693678">
          <w:pPr>
            <w:pStyle w:val="21"/>
            <w:tabs>
              <w:tab w:val="right" w:leader="dot" w:pos="9350"/>
            </w:tabs>
            <w:ind w:leftChars="200" w:left="440"/>
            <w:rPr>
              <w:rFonts w:cstheme="minorBidi"/>
              <w:noProof/>
              <w:kern w:val="2"/>
              <w:sz w:val="24"/>
              <w:lang w:val="en-US"/>
            </w:rPr>
          </w:pPr>
          <w:hyperlink w:anchor="_Toc129599060" w:history="1">
            <w:r w:rsidR="00D1748D" w:rsidRPr="00CC289D">
              <w:rPr>
                <w:rStyle w:val="a4"/>
                <w:noProof/>
              </w:rPr>
              <w:t>2.7a Online Query</w:t>
            </w:r>
            <w:r w:rsidR="00D1748D">
              <w:rPr>
                <w:noProof/>
                <w:webHidden/>
              </w:rPr>
              <w:tab/>
            </w:r>
            <w:r w:rsidR="00D1748D">
              <w:rPr>
                <w:noProof/>
                <w:webHidden/>
              </w:rPr>
              <w:fldChar w:fldCharType="begin"/>
            </w:r>
            <w:r w:rsidR="00D1748D">
              <w:rPr>
                <w:noProof/>
                <w:webHidden/>
              </w:rPr>
              <w:instrText xml:space="preserve"> PAGEREF _Toc129599060 \h </w:instrText>
            </w:r>
            <w:r w:rsidR="00D1748D">
              <w:rPr>
                <w:noProof/>
                <w:webHidden/>
              </w:rPr>
            </w:r>
            <w:r w:rsidR="00D1748D">
              <w:rPr>
                <w:noProof/>
                <w:webHidden/>
              </w:rPr>
              <w:fldChar w:fldCharType="separate"/>
            </w:r>
            <w:r w:rsidR="00D1748D">
              <w:rPr>
                <w:noProof/>
                <w:webHidden/>
              </w:rPr>
              <w:t>37</w:t>
            </w:r>
            <w:r w:rsidR="00D1748D">
              <w:rPr>
                <w:noProof/>
                <w:webHidden/>
              </w:rPr>
              <w:fldChar w:fldCharType="end"/>
            </w:r>
          </w:hyperlink>
        </w:p>
        <w:p w14:paraId="3F108D83" w14:textId="15EB6DF8" w:rsidR="00D1748D" w:rsidRDefault="00B44D35" w:rsidP="00693678">
          <w:pPr>
            <w:pStyle w:val="21"/>
            <w:tabs>
              <w:tab w:val="right" w:leader="dot" w:pos="9350"/>
            </w:tabs>
            <w:ind w:leftChars="200" w:left="440"/>
            <w:rPr>
              <w:rFonts w:cstheme="minorBidi"/>
              <w:noProof/>
              <w:kern w:val="2"/>
              <w:sz w:val="24"/>
              <w:lang w:val="en-US"/>
            </w:rPr>
          </w:pPr>
          <w:hyperlink w:anchor="_Toc129599061" w:history="1">
            <w:r w:rsidR="00D1748D" w:rsidRPr="00CC289D">
              <w:rPr>
                <w:rStyle w:val="a4"/>
                <w:bCs/>
                <w:noProof/>
              </w:rPr>
              <w:t>2.7b local SQLite Query  in Save0/1/2.sqlite3</w:t>
            </w:r>
            <w:r w:rsidR="00D1748D">
              <w:rPr>
                <w:noProof/>
                <w:webHidden/>
              </w:rPr>
              <w:tab/>
            </w:r>
            <w:r w:rsidR="00D1748D">
              <w:rPr>
                <w:noProof/>
                <w:webHidden/>
              </w:rPr>
              <w:fldChar w:fldCharType="begin"/>
            </w:r>
            <w:r w:rsidR="00D1748D">
              <w:rPr>
                <w:noProof/>
                <w:webHidden/>
              </w:rPr>
              <w:instrText xml:space="preserve"> PAGEREF _Toc129599061 \h </w:instrText>
            </w:r>
            <w:r w:rsidR="00D1748D">
              <w:rPr>
                <w:noProof/>
                <w:webHidden/>
              </w:rPr>
            </w:r>
            <w:r w:rsidR="00D1748D">
              <w:rPr>
                <w:noProof/>
                <w:webHidden/>
              </w:rPr>
              <w:fldChar w:fldCharType="separate"/>
            </w:r>
            <w:r w:rsidR="00D1748D">
              <w:rPr>
                <w:noProof/>
                <w:webHidden/>
              </w:rPr>
              <w:t>37</w:t>
            </w:r>
            <w:r w:rsidR="00D1748D">
              <w:rPr>
                <w:noProof/>
                <w:webHidden/>
              </w:rPr>
              <w:fldChar w:fldCharType="end"/>
            </w:r>
          </w:hyperlink>
        </w:p>
        <w:p w14:paraId="7911C270" w14:textId="568AC350" w:rsidR="00D1748D" w:rsidRDefault="00B44D35" w:rsidP="00693678">
          <w:pPr>
            <w:pStyle w:val="21"/>
            <w:tabs>
              <w:tab w:val="right" w:leader="dot" w:pos="9350"/>
            </w:tabs>
            <w:ind w:leftChars="200" w:left="440"/>
            <w:rPr>
              <w:rFonts w:cstheme="minorBidi"/>
              <w:noProof/>
              <w:kern w:val="2"/>
              <w:sz w:val="24"/>
              <w:lang w:val="en-US"/>
            </w:rPr>
          </w:pPr>
          <w:hyperlink w:anchor="_Toc129599062" w:history="1">
            <w:r w:rsidR="00D1748D" w:rsidRPr="00CC289D">
              <w:rPr>
                <w:rStyle w:val="a4"/>
                <w:noProof/>
              </w:rPr>
              <w:t>2.8 Identification of Storage Media</w:t>
            </w:r>
            <w:r w:rsidR="00D1748D">
              <w:rPr>
                <w:noProof/>
                <w:webHidden/>
              </w:rPr>
              <w:tab/>
            </w:r>
            <w:r w:rsidR="00D1748D">
              <w:rPr>
                <w:noProof/>
                <w:webHidden/>
              </w:rPr>
              <w:fldChar w:fldCharType="begin"/>
            </w:r>
            <w:r w:rsidR="00D1748D">
              <w:rPr>
                <w:noProof/>
                <w:webHidden/>
              </w:rPr>
              <w:instrText xml:space="preserve"> PAGEREF _Toc129599062 \h </w:instrText>
            </w:r>
            <w:r w:rsidR="00D1748D">
              <w:rPr>
                <w:noProof/>
                <w:webHidden/>
              </w:rPr>
            </w:r>
            <w:r w:rsidR="00D1748D">
              <w:rPr>
                <w:noProof/>
                <w:webHidden/>
              </w:rPr>
              <w:fldChar w:fldCharType="separate"/>
            </w:r>
            <w:r w:rsidR="00D1748D">
              <w:rPr>
                <w:noProof/>
                <w:webHidden/>
              </w:rPr>
              <w:t>41</w:t>
            </w:r>
            <w:r w:rsidR="00D1748D">
              <w:rPr>
                <w:noProof/>
                <w:webHidden/>
              </w:rPr>
              <w:fldChar w:fldCharType="end"/>
            </w:r>
          </w:hyperlink>
        </w:p>
        <w:p w14:paraId="395D47D6" w14:textId="56E2B846" w:rsidR="00D1748D" w:rsidRDefault="00B44D35" w:rsidP="00693678">
          <w:pPr>
            <w:pStyle w:val="21"/>
            <w:tabs>
              <w:tab w:val="right" w:leader="dot" w:pos="9350"/>
            </w:tabs>
            <w:ind w:leftChars="200" w:left="440"/>
            <w:rPr>
              <w:rFonts w:cstheme="minorBidi"/>
              <w:noProof/>
              <w:kern w:val="2"/>
              <w:sz w:val="24"/>
              <w:lang w:val="en-US"/>
            </w:rPr>
          </w:pPr>
          <w:hyperlink w:anchor="_Toc129599063" w:history="1">
            <w:r w:rsidR="00D1748D" w:rsidRPr="00CC289D">
              <w:rPr>
                <w:rStyle w:val="a4"/>
                <w:noProof/>
              </w:rPr>
              <w:t>2.9 HCI Rationale  rationale for choosing this</w:t>
            </w:r>
            <w:r w:rsidR="00D1748D">
              <w:rPr>
                <w:noProof/>
                <w:webHidden/>
              </w:rPr>
              <w:tab/>
            </w:r>
            <w:r w:rsidR="00D1748D">
              <w:rPr>
                <w:noProof/>
                <w:webHidden/>
              </w:rPr>
              <w:fldChar w:fldCharType="begin"/>
            </w:r>
            <w:r w:rsidR="00D1748D">
              <w:rPr>
                <w:noProof/>
                <w:webHidden/>
              </w:rPr>
              <w:instrText xml:space="preserve"> PAGEREF _Toc129599063 \h </w:instrText>
            </w:r>
            <w:r w:rsidR="00D1748D">
              <w:rPr>
                <w:noProof/>
                <w:webHidden/>
              </w:rPr>
            </w:r>
            <w:r w:rsidR="00D1748D">
              <w:rPr>
                <w:noProof/>
                <w:webHidden/>
              </w:rPr>
              <w:fldChar w:fldCharType="separate"/>
            </w:r>
            <w:r w:rsidR="00D1748D">
              <w:rPr>
                <w:noProof/>
                <w:webHidden/>
              </w:rPr>
              <w:t>41</w:t>
            </w:r>
            <w:r w:rsidR="00D1748D">
              <w:rPr>
                <w:noProof/>
                <w:webHidden/>
              </w:rPr>
              <w:fldChar w:fldCharType="end"/>
            </w:r>
          </w:hyperlink>
        </w:p>
        <w:p w14:paraId="4A99AE0A" w14:textId="75979413" w:rsidR="00D1748D" w:rsidRDefault="00B44D35" w:rsidP="00693678">
          <w:pPr>
            <w:pStyle w:val="21"/>
            <w:tabs>
              <w:tab w:val="right" w:leader="dot" w:pos="9350"/>
            </w:tabs>
            <w:ind w:leftChars="200" w:left="440"/>
            <w:rPr>
              <w:rFonts w:cstheme="minorBidi"/>
              <w:noProof/>
              <w:kern w:val="2"/>
              <w:sz w:val="24"/>
              <w:lang w:val="en-US"/>
            </w:rPr>
          </w:pPr>
          <w:hyperlink w:anchor="_Toc129599064" w:history="1">
            <w:r w:rsidR="00D1748D" w:rsidRPr="00CC289D">
              <w:rPr>
                <w:rStyle w:val="a4"/>
                <w:noProof/>
              </w:rPr>
              <w:t>2.10 HCI Sample of Planned Input Design //storyboard  //drawing of the sample game scene</w:t>
            </w:r>
            <w:r w:rsidR="00D1748D">
              <w:rPr>
                <w:noProof/>
                <w:webHidden/>
              </w:rPr>
              <w:tab/>
            </w:r>
            <w:r w:rsidR="00D1748D">
              <w:rPr>
                <w:noProof/>
                <w:webHidden/>
              </w:rPr>
              <w:fldChar w:fldCharType="begin"/>
            </w:r>
            <w:r w:rsidR="00D1748D">
              <w:rPr>
                <w:noProof/>
                <w:webHidden/>
              </w:rPr>
              <w:instrText xml:space="preserve"> PAGEREF _Toc129599064 \h </w:instrText>
            </w:r>
            <w:r w:rsidR="00D1748D">
              <w:rPr>
                <w:noProof/>
                <w:webHidden/>
              </w:rPr>
            </w:r>
            <w:r w:rsidR="00D1748D">
              <w:rPr>
                <w:noProof/>
                <w:webHidden/>
              </w:rPr>
              <w:fldChar w:fldCharType="separate"/>
            </w:r>
            <w:r w:rsidR="00D1748D">
              <w:rPr>
                <w:noProof/>
                <w:webHidden/>
              </w:rPr>
              <w:t>41</w:t>
            </w:r>
            <w:r w:rsidR="00D1748D">
              <w:rPr>
                <w:noProof/>
                <w:webHidden/>
              </w:rPr>
              <w:fldChar w:fldCharType="end"/>
            </w:r>
          </w:hyperlink>
        </w:p>
        <w:p w14:paraId="04B6928C" w14:textId="333E1DEE" w:rsidR="00D1748D" w:rsidRDefault="00B44D35" w:rsidP="00693678">
          <w:pPr>
            <w:pStyle w:val="21"/>
            <w:tabs>
              <w:tab w:val="right" w:leader="dot" w:pos="9350"/>
            </w:tabs>
            <w:ind w:leftChars="200" w:left="440"/>
            <w:rPr>
              <w:rFonts w:cstheme="minorBidi"/>
              <w:noProof/>
              <w:kern w:val="2"/>
              <w:sz w:val="24"/>
              <w:lang w:val="en-US"/>
            </w:rPr>
          </w:pPr>
          <w:hyperlink w:anchor="_Toc129599065" w:history="1">
            <w:r w:rsidR="00D1748D" w:rsidRPr="00CC289D">
              <w:rPr>
                <w:rStyle w:val="a4"/>
                <w:noProof/>
              </w:rPr>
              <w:t>2.11 HCI planed output design</w:t>
            </w:r>
            <w:r w:rsidR="00D1748D">
              <w:rPr>
                <w:noProof/>
                <w:webHidden/>
              </w:rPr>
              <w:tab/>
            </w:r>
            <w:r w:rsidR="00D1748D">
              <w:rPr>
                <w:noProof/>
                <w:webHidden/>
              </w:rPr>
              <w:fldChar w:fldCharType="begin"/>
            </w:r>
            <w:r w:rsidR="00D1748D">
              <w:rPr>
                <w:noProof/>
                <w:webHidden/>
              </w:rPr>
              <w:instrText xml:space="preserve"> PAGEREF _Toc129599065 \h </w:instrText>
            </w:r>
            <w:r w:rsidR="00D1748D">
              <w:rPr>
                <w:noProof/>
                <w:webHidden/>
              </w:rPr>
            </w:r>
            <w:r w:rsidR="00D1748D">
              <w:rPr>
                <w:noProof/>
                <w:webHidden/>
              </w:rPr>
              <w:fldChar w:fldCharType="separate"/>
            </w:r>
            <w:r w:rsidR="00D1748D">
              <w:rPr>
                <w:noProof/>
                <w:webHidden/>
              </w:rPr>
              <w:t>43</w:t>
            </w:r>
            <w:r w:rsidR="00D1748D">
              <w:rPr>
                <w:noProof/>
                <w:webHidden/>
              </w:rPr>
              <w:fldChar w:fldCharType="end"/>
            </w:r>
          </w:hyperlink>
        </w:p>
        <w:p w14:paraId="6B20C153" w14:textId="5668EEC9" w:rsidR="00D1748D" w:rsidRDefault="00B44D35" w:rsidP="00693678">
          <w:pPr>
            <w:pStyle w:val="21"/>
            <w:tabs>
              <w:tab w:val="right" w:leader="dot" w:pos="9350"/>
            </w:tabs>
            <w:ind w:leftChars="200" w:left="440"/>
            <w:rPr>
              <w:rFonts w:cstheme="minorBidi"/>
              <w:noProof/>
              <w:kern w:val="2"/>
              <w:sz w:val="24"/>
              <w:lang w:val="en-US"/>
            </w:rPr>
          </w:pPr>
          <w:hyperlink w:anchor="_Toc129599066" w:history="1">
            <w:r w:rsidR="00D1748D" w:rsidRPr="00CC289D">
              <w:rPr>
                <w:rStyle w:val="a4"/>
                <w:noProof/>
              </w:rPr>
              <w:t>2.12 Hardware and Software requirement</w:t>
            </w:r>
            <w:r w:rsidR="00D1748D">
              <w:rPr>
                <w:noProof/>
                <w:webHidden/>
              </w:rPr>
              <w:tab/>
            </w:r>
            <w:r w:rsidR="00D1748D">
              <w:rPr>
                <w:noProof/>
                <w:webHidden/>
              </w:rPr>
              <w:fldChar w:fldCharType="begin"/>
            </w:r>
            <w:r w:rsidR="00D1748D">
              <w:rPr>
                <w:noProof/>
                <w:webHidden/>
              </w:rPr>
              <w:instrText xml:space="preserve"> PAGEREF _Toc129599066 \h </w:instrText>
            </w:r>
            <w:r w:rsidR="00D1748D">
              <w:rPr>
                <w:noProof/>
                <w:webHidden/>
              </w:rPr>
            </w:r>
            <w:r w:rsidR="00D1748D">
              <w:rPr>
                <w:noProof/>
                <w:webHidden/>
              </w:rPr>
              <w:fldChar w:fldCharType="separate"/>
            </w:r>
            <w:r w:rsidR="00D1748D">
              <w:rPr>
                <w:noProof/>
                <w:webHidden/>
              </w:rPr>
              <w:t>44</w:t>
            </w:r>
            <w:r w:rsidR="00D1748D">
              <w:rPr>
                <w:noProof/>
                <w:webHidden/>
              </w:rPr>
              <w:fldChar w:fldCharType="end"/>
            </w:r>
          </w:hyperlink>
        </w:p>
        <w:p w14:paraId="62A57D65" w14:textId="1C11DACC" w:rsidR="00D1748D" w:rsidRDefault="00B44D35" w:rsidP="00693678">
          <w:pPr>
            <w:pStyle w:val="21"/>
            <w:tabs>
              <w:tab w:val="right" w:leader="dot" w:pos="9350"/>
            </w:tabs>
            <w:ind w:leftChars="200" w:left="440"/>
            <w:rPr>
              <w:rFonts w:cstheme="minorBidi"/>
              <w:noProof/>
              <w:kern w:val="2"/>
              <w:sz w:val="24"/>
              <w:lang w:val="en-US"/>
            </w:rPr>
          </w:pPr>
          <w:hyperlink w:anchor="_Toc129599067" w:history="1">
            <w:r w:rsidR="00D1748D" w:rsidRPr="00CC289D">
              <w:rPr>
                <w:rStyle w:val="a4"/>
                <w:noProof/>
              </w:rPr>
              <w:t>2.13 Description of measures planned for security and integrity of data</w:t>
            </w:r>
            <w:r w:rsidR="00D1748D">
              <w:rPr>
                <w:noProof/>
                <w:webHidden/>
              </w:rPr>
              <w:tab/>
            </w:r>
            <w:r w:rsidR="00D1748D">
              <w:rPr>
                <w:noProof/>
                <w:webHidden/>
              </w:rPr>
              <w:fldChar w:fldCharType="begin"/>
            </w:r>
            <w:r w:rsidR="00D1748D">
              <w:rPr>
                <w:noProof/>
                <w:webHidden/>
              </w:rPr>
              <w:instrText xml:space="preserve"> PAGEREF _Toc129599067 \h </w:instrText>
            </w:r>
            <w:r w:rsidR="00D1748D">
              <w:rPr>
                <w:noProof/>
                <w:webHidden/>
              </w:rPr>
            </w:r>
            <w:r w:rsidR="00D1748D">
              <w:rPr>
                <w:noProof/>
                <w:webHidden/>
              </w:rPr>
              <w:fldChar w:fldCharType="separate"/>
            </w:r>
            <w:r w:rsidR="00D1748D">
              <w:rPr>
                <w:noProof/>
                <w:webHidden/>
              </w:rPr>
              <w:t>44</w:t>
            </w:r>
            <w:r w:rsidR="00D1748D">
              <w:rPr>
                <w:noProof/>
                <w:webHidden/>
              </w:rPr>
              <w:fldChar w:fldCharType="end"/>
            </w:r>
          </w:hyperlink>
        </w:p>
        <w:p w14:paraId="01C8696E" w14:textId="51DBEE9D" w:rsidR="00D1748D" w:rsidRDefault="00B44D35" w:rsidP="00693678">
          <w:pPr>
            <w:pStyle w:val="31"/>
            <w:tabs>
              <w:tab w:val="right" w:leader="dot" w:pos="9350"/>
            </w:tabs>
            <w:ind w:leftChars="300" w:left="660"/>
            <w:rPr>
              <w:rFonts w:cstheme="minorBidi"/>
              <w:noProof/>
              <w:kern w:val="2"/>
              <w:sz w:val="24"/>
              <w:lang w:val="en-US"/>
            </w:rPr>
          </w:pPr>
          <w:hyperlink w:anchor="_Toc129599068" w:history="1">
            <w:r w:rsidR="00D1748D" w:rsidRPr="00CC289D">
              <w:rPr>
                <w:rStyle w:val="a4"/>
                <w:rFonts w:cs="Segoe UI Historic"/>
                <w:noProof/>
              </w:rPr>
              <w:t>2.13a Security of the data</w:t>
            </w:r>
            <w:r w:rsidR="00D1748D">
              <w:rPr>
                <w:noProof/>
                <w:webHidden/>
              </w:rPr>
              <w:tab/>
            </w:r>
            <w:r w:rsidR="00D1748D">
              <w:rPr>
                <w:noProof/>
                <w:webHidden/>
              </w:rPr>
              <w:fldChar w:fldCharType="begin"/>
            </w:r>
            <w:r w:rsidR="00D1748D">
              <w:rPr>
                <w:noProof/>
                <w:webHidden/>
              </w:rPr>
              <w:instrText xml:space="preserve"> PAGEREF _Toc129599068 \h </w:instrText>
            </w:r>
            <w:r w:rsidR="00D1748D">
              <w:rPr>
                <w:noProof/>
                <w:webHidden/>
              </w:rPr>
            </w:r>
            <w:r w:rsidR="00D1748D">
              <w:rPr>
                <w:noProof/>
                <w:webHidden/>
              </w:rPr>
              <w:fldChar w:fldCharType="separate"/>
            </w:r>
            <w:r w:rsidR="00D1748D">
              <w:rPr>
                <w:noProof/>
                <w:webHidden/>
              </w:rPr>
              <w:t>44</w:t>
            </w:r>
            <w:r w:rsidR="00D1748D">
              <w:rPr>
                <w:noProof/>
                <w:webHidden/>
              </w:rPr>
              <w:fldChar w:fldCharType="end"/>
            </w:r>
          </w:hyperlink>
        </w:p>
        <w:p w14:paraId="00815D5B" w14:textId="767E677E" w:rsidR="00D1748D" w:rsidRDefault="00B44D35" w:rsidP="00693678">
          <w:pPr>
            <w:pStyle w:val="31"/>
            <w:tabs>
              <w:tab w:val="right" w:leader="dot" w:pos="9350"/>
            </w:tabs>
            <w:ind w:leftChars="300" w:left="660"/>
            <w:rPr>
              <w:rFonts w:cstheme="minorBidi"/>
              <w:noProof/>
              <w:kern w:val="2"/>
              <w:sz w:val="24"/>
              <w:lang w:val="en-US"/>
            </w:rPr>
          </w:pPr>
          <w:hyperlink w:anchor="_Toc129599069" w:history="1">
            <w:r w:rsidR="00D1748D" w:rsidRPr="00CC289D">
              <w:rPr>
                <w:rStyle w:val="a4"/>
                <w:rFonts w:cs="Segoe UI Historic"/>
                <w:noProof/>
              </w:rPr>
              <w:t>2.13b Integrity of the data</w:t>
            </w:r>
            <w:r w:rsidR="00D1748D">
              <w:rPr>
                <w:noProof/>
                <w:webHidden/>
              </w:rPr>
              <w:tab/>
            </w:r>
            <w:r w:rsidR="00D1748D">
              <w:rPr>
                <w:noProof/>
                <w:webHidden/>
              </w:rPr>
              <w:fldChar w:fldCharType="begin"/>
            </w:r>
            <w:r w:rsidR="00D1748D">
              <w:rPr>
                <w:noProof/>
                <w:webHidden/>
              </w:rPr>
              <w:instrText xml:space="preserve"> PAGEREF _Toc129599069 \h </w:instrText>
            </w:r>
            <w:r w:rsidR="00D1748D">
              <w:rPr>
                <w:noProof/>
                <w:webHidden/>
              </w:rPr>
            </w:r>
            <w:r w:rsidR="00D1748D">
              <w:rPr>
                <w:noProof/>
                <w:webHidden/>
              </w:rPr>
              <w:fldChar w:fldCharType="separate"/>
            </w:r>
            <w:r w:rsidR="00D1748D">
              <w:rPr>
                <w:noProof/>
                <w:webHidden/>
              </w:rPr>
              <w:t>44</w:t>
            </w:r>
            <w:r w:rsidR="00D1748D">
              <w:rPr>
                <w:noProof/>
                <w:webHidden/>
              </w:rPr>
              <w:fldChar w:fldCharType="end"/>
            </w:r>
          </w:hyperlink>
        </w:p>
        <w:p w14:paraId="7DE72EF8" w14:textId="0636C14B" w:rsidR="00D1748D" w:rsidRDefault="00B44D35" w:rsidP="00693678">
          <w:pPr>
            <w:pStyle w:val="31"/>
            <w:tabs>
              <w:tab w:val="right" w:leader="dot" w:pos="9350"/>
            </w:tabs>
            <w:ind w:leftChars="300" w:left="660"/>
            <w:rPr>
              <w:rFonts w:cstheme="minorBidi"/>
              <w:noProof/>
              <w:kern w:val="2"/>
              <w:sz w:val="24"/>
              <w:lang w:val="en-US"/>
            </w:rPr>
          </w:pPr>
          <w:hyperlink w:anchor="_Toc129599070" w:history="1">
            <w:r w:rsidR="00D1748D" w:rsidRPr="00CC289D">
              <w:rPr>
                <w:rStyle w:val="a4"/>
                <w:rFonts w:cs="Segoe UI Historic"/>
                <w:noProof/>
              </w:rPr>
              <w:t>2.13c Access Control</w:t>
            </w:r>
            <w:r w:rsidR="00D1748D">
              <w:rPr>
                <w:noProof/>
                <w:webHidden/>
              </w:rPr>
              <w:tab/>
            </w:r>
            <w:r w:rsidR="00D1748D">
              <w:rPr>
                <w:noProof/>
                <w:webHidden/>
              </w:rPr>
              <w:fldChar w:fldCharType="begin"/>
            </w:r>
            <w:r w:rsidR="00D1748D">
              <w:rPr>
                <w:noProof/>
                <w:webHidden/>
              </w:rPr>
              <w:instrText xml:space="preserve"> PAGEREF _Toc129599070 \h </w:instrText>
            </w:r>
            <w:r w:rsidR="00D1748D">
              <w:rPr>
                <w:noProof/>
                <w:webHidden/>
              </w:rPr>
            </w:r>
            <w:r w:rsidR="00D1748D">
              <w:rPr>
                <w:noProof/>
                <w:webHidden/>
              </w:rPr>
              <w:fldChar w:fldCharType="separate"/>
            </w:r>
            <w:r w:rsidR="00D1748D">
              <w:rPr>
                <w:noProof/>
                <w:webHidden/>
              </w:rPr>
              <w:t>44</w:t>
            </w:r>
            <w:r w:rsidR="00D1748D">
              <w:rPr>
                <w:noProof/>
                <w:webHidden/>
              </w:rPr>
              <w:fldChar w:fldCharType="end"/>
            </w:r>
          </w:hyperlink>
        </w:p>
        <w:p w14:paraId="2901D8CD" w14:textId="742DE5C9" w:rsidR="00D1748D" w:rsidRDefault="00B44D35" w:rsidP="00693678">
          <w:pPr>
            <w:pStyle w:val="21"/>
            <w:tabs>
              <w:tab w:val="right" w:leader="dot" w:pos="9350"/>
            </w:tabs>
            <w:ind w:leftChars="200" w:left="440"/>
            <w:rPr>
              <w:rFonts w:cstheme="minorBidi"/>
              <w:noProof/>
              <w:kern w:val="2"/>
              <w:sz w:val="24"/>
              <w:lang w:val="en-US"/>
            </w:rPr>
          </w:pPr>
          <w:hyperlink w:anchor="_Toc129599071" w:history="1">
            <w:r w:rsidR="00D1748D" w:rsidRPr="00CC289D">
              <w:rPr>
                <w:rStyle w:val="a4"/>
                <w:noProof/>
              </w:rPr>
              <w:t>2.14 System security //physical attack</w:t>
            </w:r>
            <w:r w:rsidR="00D1748D">
              <w:rPr>
                <w:noProof/>
                <w:webHidden/>
              </w:rPr>
              <w:tab/>
            </w:r>
            <w:r w:rsidR="00D1748D">
              <w:rPr>
                <w:noProof/>
                <w:webHidden/>
              </w:rPr>
              <w:fldChar w:fldCharType="begin"/>
            </w:r>
            <w:r w:rsidR="00D1748D">
              <w:rPr>
                <w:noProof/>
                <w:webHidden/>
              </w:rPr>
              <w:instrText xml:space="preserve"> PAGEREF _Toc129599071 \h </w:instrText>
            </w:r>
            <w:r w:rsidR="00D1748D">
              <w:rPr>
                <w:noProof/>
                <w:webHidden/>
              </w:rPr>
            </w:r>
            <w:r w:rsidR="00D1748D">
              <w:rPr>
                <w:noProof/>
                <w:webHidden/>
              </w:rPr>
              <w:fldChar w:fldCharType="separate"/>
            </w:r>
            <w:r w:rsidR="00D1748D">
              <w:rPr>
                <w:noProof/>
                <w:webHidden/>
              </w:rPr>
              <w:t>44</w:t>
            </w:r>
            <w:r w:rsidR="00D1748D">
              <w:rPr>
                <w:noProof/>
                <w:webHidden/>
              </w:rPr>
              <w:fldChar w:fldCharType="end"/>
            </w:r>
          </w:hyperlink>
        </w:p>
        <w:p w14:paraId="46E6E8BE" w14:textId="62656D96" w:rsidR="00D1748D" w:rsidRDefault="00B44D35" w:rsidP="00693678">
          <w:pPr>
            <w:pStyle w:val="21"/>
            <w:tabs>
              <w:tab w:val="right" w:leader="dot" w:pos="9350"/>
            </w:tabs>
            <w:ind w:leftChars="200" w:left="440"/>
            <w:rPr>
              <w:rFonts w:cstheme="minorBidi"/>
              <w:noProof/>
              <w:kern w:val="2"/>
              <w:sz w:val="24"/>
              <w:lang w:val="en-US"/>
            </w:rPr>
          </w:pPr>
          <w:hyperlink w:anchor="_Toc129599072" w:history="1">
            <w:r w:rsidR="00D1748D" w:rsidRPr="00CC289D">
              <w:rPr>
                <w:rStyle w:val="a4"/>
                <w:noProof/>
              </w:rPr>
              <w:t>SQL injection  using paramieterised  SQL Query to prevent the</w:t>
            </w:r>
            <w:r w:rsidR="00D1748D">
              <w:rPr>
                <w:noProof/>
                <w:webHidden/>
              </w:rPr>
              <w:tab/>
            </w:r>
            <w:r w:rsidR="00D1748D">
              <w:rPr>
                <w:noProof/>
                <w:webHidden/>
              </w:rPr>
              <w:fldChar w:fldCharType="begin"/>
            </w:r>
            <w:r w:rsidR="00D1748D">
              <w:rPr>
                <w:noProof/>
                <w:webHidden/>
              </w:rPr>
              <w:instrText xml:space="preserve"> PAGEREF _Toc129599072 \h </w:instrText>
            </w:r>
            <w:r w:rsidR="00D1748D">
              <w:rPr>
                <w:noProof/>
                <w:webHidden/>
              </w:rPr>
            </w:r>
            <w:r w:rsidR="00D1748D">
              <w:rPr>
                <w:noProof/>
                <w:webHidden/>
              </w:rPr>
              <w:fldChar w:fldCharType="separate"/>
            </w:r>
            <w:r w:rsidR="00D1748D">
              <w:rPr>
                <w:noProof/>
                <w:webHidden/>
              </w:rPr>
              <w:t>44</w:t>
            </w:r>
            <w:r w:rsidR="00D1748D">
              <w:rPr>
                <w:noProof/>
                <w:webHidden/>
              </w:rPr>
              <w:fldChar w:fldCharType="end"/>
            </w:r>
          </w:hyperlink>
        </w:p>
        <w:p w14:paraId="237BAAAD" w14:textId="6B283CC8" w:rsidR="00D1748D" w:rsidRDefault="00B44D35" w:rsidP="00693678">
          <w:pPr>
            <w:pStyle w:val="21"/>
            <w:tabs>
              <w:tab w:val="right" w:leader="dot" w:pos="9350"/>
            </w:tabs>
            <w:ind w:leftChars="200" w:left="440"/>
            <w:rPr>
              <w:rFonts w:cstheme="minorBidi"/>
              <w:noProof/>
              <w:kern w:val="2"/>
              <w:sz w:val="24"/>
              <w:lang w:val="en-US"/>
            </w:rPr>
          </w:pPr>
          <w:hyperlink w:anchor="_Toc129599073" w:history="1">
            <w:r w:rsidR="00D1748D" w:rsidRPr="00CC289D">
              <w:rPr>
                <w:rStyle w:val="a4"/>
                <w:noProof/>
              </w:rPr>
              <w:t>2.15 Overall Test Strategy //how you conduct a test + user acceptance</w:t>
            </w:r>
            <w:r w:rsidR="00D1748D">
              <w:rPr>
                <w:noProof/>
                <w:webHidden/>
              </w:rPr>
              <w:tab/>
            </w:r>
            <w:r w:rsidR="00D1748D">
              <w:rPr>
                <w:noProof/>
                <w:webHidden/>
              </w:rPr>
              <w:fldChar w:fldCharType="begin"/>
            </w:r>
            <w:r w:rsidR="00D1748D">
              <w:rPr>
                <w:noProof/>
                <w:webHidden/>
              </w:rPr>
              <w:instrText xml:space="preserve"> PAGEREF _Toc129599073 \h </w:instrText>
            </w:r>
            <w:r w:rsidR="00D1748D">
              <w:rPr>
                <w:noProof/>
                <w:webHidden/>
              </w:rPr>
            </w:r>
            <w:r w:rsidR="00D1748D">
              <w:rPr>
                <w:noProof/>
                <w:webHidden/>
              </w:rPr>
              <w:fldChar w:fldCharType="separate"/>
            </w:r>
            <w:r w:rsidR="00D1748D">
              <w:rPr>
                <w:noProof/>
                <w:webHidden/>
              </w:rPr>
              <w:t>44</w:t>
            </w:r>
            <w:r w:rsidR="00D1748D">
              <w:rPr>
                <w:noProof/>
                <w:webHidden/>
              </w:rPr>
              <w:fldChar w:fldCharType="end"/>
            </w:r>
          </w:hyperlink>
        </w:p>
        <w:p w14:paraId="5A4F66AB" w14:textId="6F0A0014" w:rsidR="00D1748D" w:rsidRDefault="00B44D35" w:rsidP="00693678">
          <w:pPr>
            <w:pStyle w:val="12"/>
            <w:tabs>
              <w:tab w:val="right" w:leader="dot" w:pos="9350"/>
            </w:tabs>
            <w:ind w:leftChars="100" w:left="220"/>
            <w:rPr>
              <w:rFonts w:cstheme="minorBidi"/>
              <w:noProof/>
              <w:kern w:val="2"/>
              <w:sz w:val="24"/>
              <w:lang w:val="en-US"/>
            </w:rPr>
          </w:pPr>
          <w:hyperlink w:anchor="_Toc129599074" w:history="1">
            <w:r w:rsidR="00D1748D" w:rsidRPr="00CC289D">
              <w:rPr>
                <w:rStyle w:val="a4"/>
                <w:rFonts w:cs="Segoe UI Historic"/>
                <w:noProof/>
              </w:rPr>
              <w:t>3.0 Technical Solution</w:t>
            </w:r>
            <w:r w:rsidR="00D1748D">
              <w:rPr>
                <w:noProof/>
                <w:webHidden/>
              </w:rPr>
              <w:tab/>
            </w:r>
            <w:r w:rsidR="00D1748D">
              <w:rPr>
                <w:noProof/>
                <w:webHidden/>
              </w:rPr>
              <w:fldChar w:fldCharType="begin"/>
            </w:r>
            <w:r w:rsidR="00D1748D">
              <w:rPr>
                <w:noProof/>
                <w:webHidden/>
              </w:rPr>
              <w:instrText xml:space="preserve"> PAGEREF _Toc129599074 \h </w:instrText>
            </w:r>
            <w:r w:rsidR="00D1748D">
              <w:rPr>
                <w:noProof/>
                <w:webHidden/>
              </w:rPr>
            </w:r>
            <w:r w:rsidR="00D1748D">
              <w:rPr>
                <w:noProof/>
                <w:webHidden/>
              </w:rPr>
              <w:fldChar w:fldCharType="separate"/>
            </w:r>
            <w:r w:rsidR="00D1748D">
              <w:rPr>
                <w:noProof/>
                <w:webHidden/>
              </w:rPr>
              <w:t>44</w:t>
            </w:r>
            <w:r w:rsidR="00D1748D">
              <w:rPr>
                <w:noProof/>
                <w:webHidden/>
              </w:rPr>
              <w:fldChar w:fldCharType="end"/>
            </w:r>
          </w:hyperlink>
        </w:p>
        <w:p w14:paraId="33229453" w14:textId="5CF9BCFF" w:rsidR="00D1748D" w:rsidRDefault="00B44D35" w:rsidP="00693678">
          <w:pPr>
            <w:pStyle w:val="12"/>
            <w:tabs>
              <w:tab w:val="right" w:leader="dot" w:pos="9350"/>
            </w:tabs>
            <w:ind w:leftChars="100" w:left="220"/>
            <w:rPr>
              <w:rFonts w:cstheme="minorBidi"/>
              <w:noProof/>
              <w:kern w:val="2"/>
              <w:sz w:val="24"/>
              <w:lang w:val="en-US"/>
            </w:rPr>
          </w:pPr>
          <w:hyperlink w:anchor="_Toc129599075" w:history="1">
            <w:r w:rsidR="00D1748D" w:rsidRPr="00CC289D">
              <w:rPr>
                <w:rStyle w:val="a4"/>
                <w:noProof/>
              </w:rPr>
              <w:t>4. Testing – Testing is completed or not</w:t>
            </w:r>
            <w:r w:rsidR="00D1748D">
              <w:rPr>
                <w:noProof/>
                <w:webHidden/>
              </w:rPr>
              <w:tab/>
            </w:r>
            <w:r w:rsidR="00D1748D">
              <w:rPr>
                <w:noProof/>
                <w:webHidden/>
              </w:rPr>
              <w:fldChar w:fldCharType="begin"/>
            </w:r>
            <w:r w:rsidR="00D1748D">
              <w:rPr>
                <w:noProof/>
                <w:webHidden/>
              </w:rPr>
              <w:instrText xml:space="preserve"> PAGEREF _Toc129599075 \h </w:instrText>
            </w:r>
            <w:r w:rsidR="00D1748D">
              <w:rPr>
                <w:noProof/>
                <w:webHidden/>
              </w:rPr>
            </w:r>
            <w:r w:rsidR="00D1748D">
              <w:rPr>
                <w:noProof/>
                <w:webHidden/>
              </w:rPr>
              <w:fldChar w:fldCharType="separate"/>
            </w:r>
            <w:r w:rsidR="00D1748D">
              <w:rPr>
                <w:noProof/>
                <w:webHidden/>
              </w:rPr>
              <w:t>45</w:t>
            </w:r>
            <w:r w:rsidR="00D1748D">
              <w:rPr>
                <w:noProof/>
                <w:webHidden/>
              </w:rPr>
              <w:fldChar w:fldCharType="end"/>
            </w:r>
          </w:hyperlink>
        </w:p>
        <w:p w14:paraId="50A104B3" w14:textId="645BDC64" w:rsidR="00D1748D" w:rsidRDefault="00B44D35" w:rsidP="00693678">
          <w:pPr>
            <w:pStyle w:val="12"/>
            <w:tabs>
              <w:tab w:val="right" w:leader="dot" w:pos="9350"/>
            </w:tabs>
            <w:ind w:leftChars="100" w:left="220"/>
            <w:rPr>
              <w:rFonts w:cstheme="minorBidi"/>
              <w:noProof/>
              <w:kern w:val="2"/>
              <w:sz w:val="24"/>
              <w:lang w:val="en-US"/>
            </w:rPr>
          </w:pPr>
          <w:hyperlink w:anchor="_Toc129599076" w:history="1">
            <w:r w:rsidR="00D1748D" w:rsidRPr="00CC289D">
              <w:rPr>
                <w:rStyle w:val="a4"/>
                <w:noProof/>
              </w:rPr>
              <w:t>5. Feedback and Evaluation</w:t>
            </w:r>
            <w:r w:rsidR="00D1748D">
              <w:rPr>
                <w:noProof/>
                <w:webHidden/>
              </w:rPr>
              <w:tab/>
            </w:r>
            <w:r w:rsidR="00D1748D">
              <w:rPr>
                <w:noProof/>
                <w:webHidden/>
              </w:rPr>
              <w:fldChar w:fldCharType="begin"/>
            </w:r>
            <w:r w:rsidR="00D1748D">
              <w:rPr>
                <w:noProof/>
                <w:webHidden/>
              </w:rPr>
              <w:instrText xml:space="preserve"> PAGEREF _Toc129599076 \h </w:instrText>
            </w:r>
            <w:r w:rsidR="00D1748D">
              <w:rPr>
                <w:noProof/>
                <w:webHidden/>
              </w:rPr>
            </w:r>
            <w:r w:rsidR="00D1748D">
              <w:rPr>
                <w:noProof/>
                <w:webHidden/>
              </w:rPr>
              <w:fldChar w:fldCharType="separate"/>
            </w:r>
            <w:r w:rsidR="00D1748D">
              <w:rPr>
                <w:noProof/>
                <w:webHidden/>
              </w:rPr>
              <w:t>46</w:t>
            </w:r>
            <w:r w:rsidR="00D1748D">
              <w:rPr>
                <w:noProof/>
                <w:webHidden/>
              </w:rPr>
              <w:fldChar w:fldCharType="end"/>
            </w:r>
          </w:hyperlink>
        </w:p>
        <w:p w14:paraId="488B112E" w14:textId="4C3E2AFB" w:rsidR="002245DD" w:rsidRPr="00C47354" w:rsidRDefault="002245DD" w:rsidP="00693678">
          <w:pPr>
            <w:ind w:leftChars="100" w:left="220"/>
            <w:rPr>
              <w:rFonts w:ascii="Segoe UI Historic" w:hAnsi="Segoe UI Historic" w:cs="Segoe UI Historic"/>
            </w:rPr>
          </w:pPr>
          <w:r w:rsidRPr="00C47354">
            <w:rPr>
              <w:rFonts w:ascii="Segoe UI Historic" w:hAnsi="Segoe UI Historic" w:cs="Segoe UI Historic"/>
              <w:b/>
              <w:bCs/>
              <w:lang w:val="zh-TW"/>
            </w:rPr>
            <w:fldChar w:fldCharType="end"/>
          </w:r>
        </w:p>
      </w:sdtContent>
    </w:sdt>
    <w:p w14:paraId="1872B2D5" w14:textId="39598B07" w:rsidR="002245DD" w:rsidRPr="00C47354" w:rsidRDefault="00F46568" w:rsidP="00693678">
      <w:pPr>
        <w:pStyle w:val="10"/>
        <w:spacing w:before="0" w:line="240" w:lineRule="auto"/>
        <w:ind w:leftChars="100" w:left="220"/>
        <w:rPr>
          <w:rFonts w:cs="Segoe UI Historic"/>
          <w:sz w:val="20"/>
          <w:szCs w:val="16"/>
        </w:rPr>
      </w:pPr>
      <w:r w:rsidRPr="00C47354">
        <w:rPr>
          <w:rFonts w:cs="Segoe UI Historic"/>
        </w:rPr>
        <w:br w:type="page"/>
      </w:r>
      <w:bookmarkStart w:id="0" w:name="_Toc114648276"/>
      <w:bookmarkStart w:id="1" w:name="_Toc129599023"/>
      <w:r w:rsidR="00DB7A4F" w:rsidRPr="00C47354">
        <w:rPr>
          <w:rFonts w:cs="Segoe UI Historic"/>
        </w:rPr>
        <w:t xml:space="preserve">1. </w:t>
      </w:r>
      <w:r w:rsidRPr="00C47354">
        <w:rPr>
          <w:rFonts w:cs="Segoe UI Historic"/>
        </w:rPr>
        <w:t>Analysis</w:t>
      </w:r>
      <w:bookmarkEnd w:id="0"/>
      <w:bookmarkEnd w:id="1"/>
    </w:p>
    <w:p w14:paraId="30704868" w14:textId="1415C3B8" w:rsidR="009245BE" w:rsidRPr="00C47354" w:rsidRDefault="009245BE" w:rsidP="00693678">
      <w:pPr>
        <w:pStyle w:val="2"/>
        <w:ind w:leftChars="100" w:left="220"/>
      </w:pPr>
      <w:bookmarkStart w:id="2" w:name="_Toc129599024"/>
      <w:r w:rsidRPr="00C47354">
        <w:t>1.1 Introduction</w:t>
      </w:r>
      <w:bookmarkEnd w:id="2"/>
    </w:p>
    <w:p w14:paraId="037E3D78" w14:textId="4421D173" w:rsidR="00943DF0" w:rsidRDefault="002D5A7C" w:rsidP="00693678">
      <w:pPr>
        <w:pStyle w:val="3"/>
        <w:ind w:leftChars="100" w:left="220"/>
      </w:pPr>
      <w:bookmarkStart w:id="3" w:name="_Toc114648277"/>
      <w:bookmarkStart w:id="4" w:name="_Toc129599025"/>
      <w:r w:rsidRPr="00C47354">
        <w:rPr>
          <w:rFonts w:cs="Segoe UI Historic"/>
        </w:rPr>
        <w:t xml:space="preserve">1.1.1 </w:t>
      </w:r>
      <w:r w:rsidR="00F46568" w:rsidRPr="00C47354">
        <w:rPr>
          <w:rFonts w:cs="Segoe UI Historic"/>
        </w:rPr>
        <w:t>Background</w:t>
      </w:r>
      <w:bookmarkEnd w:id="3"/>
      <w:bookmarkEnd w:id="4"/>
    </w:p>
    <w:p w14:paraId="5391E6B5" w14:textId="77777777" w:rsidR="00A84341" w:rsidRPr="00E234E7" w:rsidRDefault="00A84341" w:rsidP="00693678">
      <w:pPr>
        <w:ind w:leftChars="100" w:left="220"/>
        <w:rPr>
          <w:rFonts w:ascii="Segoe UI Historic" w:hAnsi="Segoe UI Historic"/>
          <w:rPrChange w:id="5" w:author="從 117.0 的變更" w:date="2023-03-17T14:13:00Z">
            <w:rPr/>
          </w:rPrChange>
        </w:rPr>
      </w:pPr>
      <w:r w:rsidRPr="00E234E7">
        <w:rPr>
          <w:rFonts w:ascii="Segoe UI Historic" w:hAnsi="Segoe UI Historic"/>
          <w:rPrChange w:id="6" w:author="從 117.0 的變更" w:date="2023-03-17T14:13:00Z">
            <w:rPr/>
          </w:rPrChange>
        </w:rPr>
        <w:t>Maze Runner has been a best-selling thriller movie since its release in 2014 and is based on the novel by (name). In the story, a group of boys who are immune to a zombie virus are trapped inside a mysterious maze for scientific investigation. Scientists have found that higher brain activity creates more immune substances, so they put in a giant and poisonous monster called Griever. They are trapped inside a moving maze with a different opening sequence every day. The story is about the main character, Thomas, who has been trying to uncover the secret of the maze and leading a team to get out of the maze.</w:t>
      </w:r>
    </w:p>
    <w:p w14:paraId="1F4C97C8" w14:textId="77777777" w:rsidR="00A84341" w:rsidRPr="00E234E7" w:rsidRDefault="00A84341" w:rsidP="00693678">
      <w:pPr>
        <w:ind w:leftChars="100" w:left="220"/>
        <w:rPr>
          <w:rFonts w:ascii="Segoe UI Historic" w:hAnsi="Segoe UI Historic"/>
          <w:rPrChange w:id="7" w:author="從 117.0 的變更" w:date="2023-03-17T14:13:00Z">
            <w:rPr/>
          </w:rPrChange>
        </w:rPr>
      </w:pPr>
      <w:r w:rsidRPr="00E234E7">
        <w:rPr>
          <w:rFonts w:ascii="Segoe UI Historic" w:hAnsi="Segoe UI Historic"/>
          <w:rPrChange w:id="8" w:author="從 117.0 的變更" w:date="2023-03-17T14:13:00Z">
            <w:rPr/>
          </w:rPrChange>
        </w:rPr>
        <w:t>This film is one of my favourite movies as the audience gets immersive as Thomas, through him, we understand how the maze works and the relationship and mentality of the aborigines. The scene of Thomas bravely exploring and surviving inside the maze successfully made the audience feel intensely worried about him. After the movie, I had been dreaming of myself as Thomas, dealing with the "horrible monster" and exploring and escaping the maze. Also, as a survival movie, humanity, betrayal, and trustworthiness have been emphasized, which has lightened our lives' principles.</w:t>
      </w:r>
    </w:p>
    <w:p w14:paraId="05ED8D10" w14:textId="586787F4" w:rsidR="00A84341" w:rsidRPr="00E234E7" w:rsidRDefault="00A84341" w:rsidP="00693678">
      <w:pPr>
        <w:ind w:leftChars="100" w:left="220"/>
        <w:rPr>
          <w:rFonts w:ascii="Segoe UI Historic" w:hAnsi="Segoe UI Historic"/>
          <w:rPrChange w:id="9" w:author="從 117.0 的變更" w:date="2023-03-17T14:13:00Z">
            <w:rPr/>
          </w:rPrChange>
        </w:rPr>
      </w:pPr>
      <w:r w:rsidRPr="00E234E7">
        <w:rPr>
          <w:rFonts w:ascii="Segoe UI Historic" w:hAnsi="Segoe UI Historic"/>
          <w:rPrChange w:id="10" w:author="從 117.0 的變更" w:date="2023-03-17T14:13:00Z">
            <w:rPr/>
          </w:rPrChange>
        </w:rPr>
        <w:t>There are lots of maze-solving games, but only a few of them are similar to the movie. I would like to make a game on top of the original storyline that would simulate Thomas, the main character, contributing to the village and communicating with and building relationships with NPCs. And once Thomas has gained enough resources, he can solve the maze, escape, and handle the zombie outside of the maze. Also, I would like to make this game as realistic as possible, as the settings and story of the game could happen, and the player needs to immerse himself in the world of The Maze Runner.</w:t>
      </w:r>
    </w:p>
    <w:p w14:paraId="130F5144" w14:textId="596B2954" w:rsidR="002D7090" w:rsidRDefault="002D5A7C" w:rsidP="00693678">
      <w:pPr>
        <w:pStyle w:val="3"/>
        <w:ind w:leftChars="100" w:left="220"/>
        <w:rPr>
          <w:rFonts w:cs="Segoe UI Historic"/>
        </w:rPr>
      </w:pPr>
      <w:bookmarkStart w:id="11" w:name="_Toc129599026"/>
      <w:r w:rsidRPr="00C47354">
        <w:rPr>
          <w:rFonts w:cs="Segoe UI Historic"/>
        </w:rPr>
        <w:t xml:space="preserve">1.1.2 </w:t>
      </w:r>
      <w:r w:rsidR="00F46568" w:rsidRPr="00C47354">
        <w:rPr>
          <w:rFonts w:cs="Segoe UI Historic"/>
        </w:rPr>
        <w:t>Project Scop</w:t>
      </w:r>
      <w:r w:rsidR="00E05A39" w:rsidRPr="00C47354">
        <w:rPr>
          <w:rFonts w:cs="Segoe UI Historic"/>
        </w:rPr>
        <w:t>e</w:t>
      </w:r>
      <w:bookmarkEnd w:id="11"/>
      <w:r w:rsidR="00A82FC1" w:rsidRPr="00C47354">
        <w:rPr>
          <w:rFonts w:cs="Segoe UI Historic"/>
        </w:rPr>
        <w:t xml:space="preserve"> </w:t>
      </w:r>
    </w:p>
    <w:p w14:paraId="3A8A3763" w14:textId="7B960015" w:rsidR="00950F4D" w:rsidRPr="00E234E7" w:rsidRDefault="00E04A75" w:rsidP="00693678">
      <w:pPr>
        <w:ind w:leftChars="100" w:left="220"/>
        <w:rPr>
          <w:rFonts w:ascii="Segoe UI Historic" w:hAnsi="Segoe UI Historic"/>
          <w:rPrChange w:id="12" w:author="從 117.0 的變更" w:date="2023-03-17T14:13:00Z">
            <w:rPr/>
          </w:rPrChange>
        </w:rPr>
      </w:pPr>
      <w:r w:rsidRPr="00E234E7">
        <w:rPr>
          <w:rFonts w:ascii="Segoe UI Historic" w:hAnsi="Segoe UI Historic"/>
          <w:rPrChange w:id="13" w:author="從 117.0 的變更" w:date="2023-03-17T14:13:00Z">
            <w:rPr/>
          </w:rPrChange>
        </w:rPr>
        <w:t>The genre of m</w:t>
      </w:r>
      <w:r w:rsidR="00261AC0" w:rsidRPr="00E234E7">
        <w:rPr>
          <w:rFonts w:ascii="Segoe UI Historic" w:hAnsi="Segoe UI Historic"/>
          <w:rPrChange w:id="14" w:author="從 117.0 的變更" w:date="2023-03-17T14:13:00Z">
            <w:rPr/>
          </w:rPrChange>
        </w:rPr>
        <w:t xml:space="preserve">y game will </w:t>
      </w:r>
      <w:r w:rsidR="004D1AAE" w:rsidRPr="00E234E7">
        <w:rPr>
          <w:rFonts w:ascii="Segoe UI Historic" w:hAnsi="Segoe UI Historic"/>
          <w:rPrChange w:id="15" w:author="從 117.0 的變更" w:date="2023-03-17T14:13:00Z">
            <w:rPr/>
          </w:rPrChange>
        </w:rPr>
        <w:t>be R</w:t>
      </w:r>
      <w:r w:rsidR="00141B17" w:rsidRPr="00E234E7">
        <w:rPr>
          <w:rFonts w:ascii="Segoe UI Historic" w:hAnsi="Segoe UI Historic"/>
          <w:rPrChange w:id="16" w:author="從 117.0 的變更" w:date="2023-03-17T14:13:00Z">
            <w:rPr/>
          </w:rPrChange>
        </w:rPr>
        <w:t>ole Play Game and maze solving game</w:t>
      </w:r>
      <w:r w:rsidR="004D1AAE" w:rsidRPr="00E234E7">
        <w:rPr>
          <w:rFonts w:ascii="Segoe UI Historic" w:hAnsi="Segoe UI Historic"/>
          <w:rPrChange w:id="17" w:author="從 117.0 的變更" w:date="2023-03-17T14:13:00Z">
            <w:rPr/>
          </w:rPrChange>
        </w:rPr>
        <w:t xml:space="preserve">. </w:t>
      </w:r>
      <w:r w:rsidR="000E6CF5" w:rsidRPr="00C47354">
        <w:rPr>
          <w:rFonts w:ascii="Segoe UI Historic" w:hAnsi="Segoe UI Historic" w:cs="Segoe UI Historic"/>
        </w:rPr>
        <w:t xml:space="preserve">As an RPG game, the player </w:t>
      </w:r>
      <w:r w:rsidR="009162C7">
        <w:rPr>
          <w:rFonts w:ascii="Segoe UI Historic" w:hAnsi="Segoe UI Historic" w:cs="Segoe UI Historic"/>
        </w:rPr>
        <w:t xml:space="preserve">will substitute </w:t>
      </w:r>
      <w:ins w:id="18" w:author="從 117.0 的變更" w:date="2023-03-17T14:13:00Z">
        <w:r w:rsidR="00051DF1">
          <w:rPr>
            <w:rFonts w:ascii="Segoe UI Historic" w:hAnsi="Segoe UI Historic" w:cs="Segoe UI Historic"/>
          </w:rPr>
          <w:t xml:space="preserve">into </w:t>
        </w:r>
      </w:ins>
      <w:r w:rsidR="009162C7">
        <w:rPr>
          <w:rFonts w:ascii="Segoe UI Historic" w:hAnsi="Segoe UI Historic" w:cs="Segoe UI Historic"/>
        </w:rPr>
        <w:t xml:space="preserve">the main character </w:t>
      </w:r>
      <w:r w:rsidR="009B1C3A">
        <w:rPr>
          <w:rFonts w:ascii="Segoe UI Historic" w:hAnsi="Segoe UI Historic" w:cs="Segoe UI Historic"/>
        </w:rPr>
        <w:t xml:space="preserve">to grow and </w:t>
      </w:r>
      <w:ins w:id="19" w:author="從 117.0 的變更" w:date="2023-03-17T14:13:00Z">
        <w:r w:rsidR="009B1C3A">
          <w:rPr>
            <w:rFonts w:ascii="Segoe UI Historic" w:hAnsi="Segoe UI Historic" w:cs="Segoe UI Historic"/>
          </w:rPr>
          <w:t>explore</w:t>
        </w:r>
      </w:ins>
      <w:del w:id="20" w:author="從 117.0 的變更" w:date="2023-03-17T14:13:00Z">
        <w:r w:rsidR="009B1C3A">
          <w:rPr>
            <w:rFonts w:ascii="Segoe UI Historic" w:hAnsi="Segoe UI Historic" w:cs="Segoe UI Historic"/>
          </w:rPr>
          <w:delText>explorer in</w:delText>
        </w:r>
      </w:del>
      <w:r w:rsidR="009B1C3A">
        <w:rPr>
          <w:rFonts w:ascii="Segoe UI Historic" w:hAnsi="Segoe UI Historic" w:cs="Segoe UI Historic"/>
        </w:rPr>
        <w:t xml:space="preserve"> the </w:t>
      </w:r>
      <w:ins w:id="21" w:author="從 117.0 的變更" w:date="2023-03-17T14:13:00Z">
        <w:r w:rsidR="00995D9A">
          <w:rPr>
            <w:rFonts w:ascii="Segoe UI Historic" w:hAnsi="Segoe UI Historic" w:cs="Segoe UI Historic"/>
          </w:rPr>
          <w:t>ma</w:t>
        </w:r>
        <w:r w:rsidR="00521640">
          <w:rPr>
            <w:rFonts w:ascii="Segoe UI Historic" w:hAnsi="Segoe UI Historic" w:cs="Segoe UI Historic"/>
          </w:rPr>
          <w:t>ze and villages</w:t>
        </w:r>
      </w:ins>
      <w:del w:id="22" w:author="從 117.0 的變更" w:date="2023-03-17T14:13:00Z">
        <w:r w:rsidR="009B1C3A">
          <w:rPr>
            <w:rFonts w:ascii="Segoe UI Historic" w:hAnsi="Segoe UI Historic" w:cs="Segoe UI Historic"/>
          </w:rPr>
          <w:delText>name of the character</w:delText>
        </w:r>
      </w:del>
      <w:r w:rsidR="009B1C3A">
        <w:rPr>
          <w:rFonts w:ascii="Segoe UI Historic" w:hAnsi="Segoe UI Historic" w:cs="Segoe UI Historic"/>
        </w:rPr>
        <w:t>.</w:t>
      </w:r>
      <w:r w:rsidR="0009132B">
        <w:rPr>
          <w:rFonts w:ascii="Segoe UI Historic" w:hAnsi="Segoe UI Historic" w:cs="Segoe UI Historic"/>
        </w:rPr>
        <w:t xml:space="preserve"> </w:t>
      </w:r>
      <w:r w:rsidR="00950F4D">
        <w:rPr>
          <w:rFonts w:ascii="Segoe UI Historic" w:hAnsi="Segoe UI Historic" w:cs="Segoe UI Historic"/>
        </w:rPr>
        <w:t xml:space="preserve">The resource will be </w:t>
      </w:r>
      <w:del w:id="23" w:author="從 117.0 的變更" w:date="2023-03-17T14:13:00Z">
        <w:r w:rsidR="00950F4D">
          <w:rPr>
            <w:rFonts w:ascii="Segoe UI Historic" w:hAnsi="Segoe UI Historic" w:cs="Segoe UI Historic"/>
          </w:rPr>
          <w:delText xml:space="preserve">automatically </w:delText>
        </w:r>
      </w:del>
      <w:r w:rsidR="00950F4D">
        <w:rPr>
          <w:rFonts w:ascii="Segoe UI Historic" w:hAnsi="Segoe UI Historic" w:cs="Segoe UI Historic"/>
        </w:rPr>
        <w:t xml:space="preserve">randomly generated in the zone </w:t>
      </w:r>
      <w:r w:rsidR="001750AA">
        <w:rPr>
          <w:rFonts w:ascii="Segoe UI Historic" w:hAnsi="Segoe UI Historic" w:cs="Segoe UI Historic"/>
        </w:rPr>
        <w:t>like woods in the forest zone. Food</w:t>
      </w:r>
      <w:ins w:id="24" w:author="從 117.0 的變更" w:date="2023-03-17T14:13:00Z">
        <w:r w:rsidR="001750AA">
          <w:rPr>
            <w:rFonts w:ascii="Segoe UI Historic" w:hAnsi="Segoe UI Historic" w:cs="Segoe UI Historic"/>
          </w:rPr>
          <w:t xml:space="preserve"> </w:t>
        </w:r>
        <w:r w:rsidR="00363E14">
          <w:rPr>
            <w:rFonts w:ascii="Segoe UI Historic" w:hAnsi="Segoe UI Historic" w:cs="Segoe UI Historic"/>
          </w:rPr>
          <w:t>can be found</w:t>
        </w:r>
      </w:ins>
      <w:r w:rsidR="001750AA">
        <w:rPr>
          <w:rFonts w:ascii="Segoe UI Historic" w:hAnsi="Segoe UI Historic" w:cs="Segoe UI Historic"/>
        </w:rPr>
        <w:t xml:space="preserve"> in the farming zone</w:t>
      </w:r>
      <w:ins w:id="25" w:author="從 117.0 的變更" w:date="2023-03-17T14:13:00Z">
        <w:r w:rsidR="005F4A40">
          <w:rPr>
            <w:rFonts w:ascii="Segoe UI Historic" w:hAnsi="Segoe UI Historic" w:cs="Segoe UI Historic"/>
          </w:rPr>
          <w:t xml:space="preserve"> </w:t>
        </w:r>
        <w:r w:rsidR="00521640">
          <w:rPr>
            <w:rFonts w:ascii="Segoe UI Historic" w:hAnsi="Segoe UI Historic" w:cs="Segoe UI Historic"/>
          </w:rPr>
          <w:t>which randomly</w:t>
        </w:r>
        <w:r w:rsidR="005F4A40">
          <w:rPr>
            <w:rFonts w:ascii="Segoe UI Historic" w:hAnsi="Segoe UI Historic" w:cs="Segoe UI Historic"/>
          </w:rPr>
          <w:t xml:space="preserve"> generated</w:t>
        </w:r>
        <w:r w:rsidR="00521640">
          <w:rPr>
            <w:rFonts w:ascii="Segoe UI Historic" w:hAnsi="Segoe UI Historic" w:cs="Segoe UI Historic"/>
          </w:rPr>
          <w:t xml:space="preserve"> every 2 days. H</w:t>
        </w:r>
        <w:r w:rsidR="00907038">
          <w:rPr>
            <w:rFonts w:ascii="Segoe UI Historic" w:hAnsi="Segoe UI Historic" w:cs="Segoe UI Historic"/>
          </w:rPr>
          <w:t xml:space="preserve">ouses </w:t>
        </w:r>
        <w:r w:rsidR="008F3A2A">
          <w:rPr>
            <w:rFonts w:ascii="Segoe UI Historic" w:hAnsi="Segoe UI Historic" w:cs="Segoe UI Historic"/>
          </w:rPr>
          <w:t>with</w:t>
        </w:r>
      </w:ins>
      <w:del w:id="26" w:author="從 117.0 的變更" w:date="2023-03-17T14:13:00Z">
        <w:r w:rsidR="001750AA">
          <w:rPr>
            <w:rFonts w:ascii="Segoe UI Historic" w:hAnsi="Segoe UI Historic" w:cs="Segoe UI Historic"/>
          </w:rPr>
          <w:delText>,</w:delText>
        </w:r>
      </w:del>
      <w:r w:rsidR="001750AA">
        <w:rPr>
          <w:rFonts w:ascii="Segoe UI Historic" w:hAnsi="Segoe UI Historic" w:cs="Segoe UI Historic"/>
        </w:rPr>
        <w:t xml:space="preserve"> a craft table which used for </w:t>
      </w:r>
      <w:r w:rsidR="0036283E">
        <w:rPr>
          <w:rFonts w:ascii="Segoe UI Historic" w:hAnsi="Segoe UI Historic" w:cs="Segoe UI Historic"/>
        </w:rPr>
        <w:t>building tools and trap</w:t>
      </w:r>
      <w:r w:rsidR="005F4A40">
        <w:rPr>
          <w:rFonts w:ascii="Segoe UI Historic" w:hAnsi="Segoe UI Historic" w:cs="Segoe UI Historic"/>
        </w:rPr>
        <w:t xml:space="preserve"> </w:t>
      </w:r>
      <w:del w:id="27" w:author="從 117.0 的變更" w:date="2023-03-17T14:13:00Z">
        <w:r w:rsidR="005F4A40">
          <w:rPr>
            <w:rFonts w:ascii="Segoe UI Historic" w:hAnsi="Segoe UI Historic" w:cs="Segoe UI Historic"/>
          </w:rPr>
          <w:delText>from the items collected from generated</w:delText>
        </w:r>
        <w:r w:rsidR="0036283E">
          <w:rPr>
            <w:rFonts w:ascii="Segoe UI Historic" w:hAnsi="Segoe UI Historic" w:cs="Segoe UI Historic"/>
          </w:rPr>
          <w:delText xml:space="preserve"> </w:delText>
        </w:r>
        <w:r w:rsidR="00847BC9">
          <w:rPr>
            <w:rFonts w:ascii="Segoe UI Historic" w:hAnsi="Segoe UI Historic" w:cs="Segoe UI Historic"/>
          </w:rPr>
          <w:delText xml:space="preserve">and </w:delText>
        </w:r>
        <w:r w:rsidR="00907038">
          <w:rPr>
            <w:rFonts w:ascii="Segoe UI Historic" w:hAnsi="Segoe UI Historic" w:cs="Segoe UI Historic"/>
          </w:rPr>
          <w:delText xml:space="preserve">houses </w:delText>
        </w:r>
      </w:del>
      <w:r w:rsidR="0036283E">
        <w:rPr>
          <w:rFonts w:ascii="Segoe UI Historic" w:hAnsi="Segoe UI Historic" w:cs="Segoe UI Historic"/>
        </w:rPr>
        <w:t xml:space="preserve">will be in the </w:t>
      </w:r>
      <w:r w:rsidR="00847BC9">
        <w:rPr>
          <w:rFonts w:ascii="Segoe UI Historic" w:hAnsi="Segoe UI Historic" w:cs="Segoe UI Historic"/>
        </w:rPr>
        <w:t>village</w:t>
      </w:r>
      <w:ins w:id="28" w:author="從 117.0 的變更" w:date="2023-03-17T14:13:00Z">
        <w:r w:rsidR="008F3A2A">
          <w:rPr>
            <w:rFonts w:ascii="Segoe UI Historic" w:hAnsi="Segoe UI Historic" w:cs="Segoe UI Historic"/>
          </w:rPr>
          <w:t xml:space="preserve"> zone</w:t>
        </w:r>
      </w:ins>
      <w:r w:rsidR="0036283E">
        <w:rPr>
          <w:rFonts w:ascii="Segoe UI Historic" w:hAnsi="Segoe UI Historic" w:cs="Segoe UI Historic"/>
        </w:rPr>
        <w:t>.</w:t>
      </w:r>
    </w:p>
    <w:p w14:paraId="0D33B0B1" w14:textId="28A7BCED" w:rsidR="00586912" w:rsidRPr="0009132B" w:rsidRDefault="0009132B" w:rsidP="00693678">
      <w:pPr>
        <w:ind w:leftChars="100" w:left="220"/>
        <w:rPr>
          <w:rFonts w:ascii="Segoe UI Historic" w:hAnsi="Segoe UI Historic" w:cs="Segoe UI Historic"/>
        </w:rPr>
      </w:pPr>
      <w:r>
        <w:rPr>
          <w:rFonts w:ascii="Segoe UI Historic" w:hAnsi="Segoe UI Historic" w:cs="Segoe UI Historic"/>
        </w:rPr>
        <w:t xml:space="preserve">There </w:t>
      </w:r>
      <w:ins w:id="29" w:author="從 117.0 的變更" w:date="2023-03-17T14:13:00Z">
        <w:r w:rsidR="00CD04F2">
          <w:rPr>
            <w:rFonts w:ascii="Segoe UI Historic" w:hAnsi="Segoe UI Historic" w:cs="Segoe UI Historic"/>
          </w:rPr>
          <w:t>is</w:t>
        </w:r>
      </w:ins>
      <w:del w:id="30" w:author="從 117.0 的變更" w:date="2023-03-17T14:13:00Z">
        <w:r>
          <w:rPr>
            <w:rFonts w:ascii="Segoe UI Historic" w:hAnsi="Segoe UI Historic" w:cs="Segoe UI Historic"/>
          </w:rPr>
          <w:delText>are</w:delText>
        </w:r>
      </w:del>
      <w:r>
        <w:rPr>
          <w:rFonts w:ascii="Segoe UI Historic" w:hAnsi="Segoe UI Historic" w:cs="Segoe UI Historic"/>
        </w:rPr>
        <w:t xml:space="preserve"> similar type of maze game called labyrinth game. However, labyrinth game doesn’t aim to be </w:t>
      </w:r>
      <w:ins w:id="31" w:author="從 117.0 的變更" w:date="2023-03-17T14:13:00Z">
        <w:r>
          <w:rPr>
            <w:rFonts w:ascii="Segoe UI Historic" w:hAnsi="Segoe UI Historic" w:cs="Segoe UI Historic"/>
          </w:rPr>
          <w:t>explore</w:t>
        </w:r>
        <w:r w:rsidR="004E53D2">
          <w:rPr>
            <w:rFonts w:ascii="Segoe UI Historic" w:hAnsi="Segoe UI Historic" w:cs="Segoe UI Historic"/>
          </w:rPr>
          <w:t xml:space="preserve"> or</w:t>
        </w:r>
      </w:ins>
      <w:del w:id="32" w:author="從 117.0 的變更" w:date="2023-03-17T14:13:00Z">
        <w:r>
          <w:rPr>
            <w:rFonts w:ascii="Segoe UI Historic" w:hAnsi="Segoe UI Historic" w:cs="Segoe UI Historic"/>
          </w:rPr>
          <w:delText>explorer and</w:delText>
        </w:r>
      </w:del>
      <w:r>
        <w:rPr>
          <w:rFonts w:ascii="Segoe UI Historic" w:hAnsi="Segoe UI Historic" w:cs="Segoe UI Historic"/>
        </w:rPr>
        <w:t xml:space="preserve"> solve. It </w:t>
      </w:r>
      <w:ins w:id="33" w:author="從 117.0 的變更" w:date="2023-03-17T14:13:00Z">
        <w:r>
          <w:rPr>
            <w:rFonts w:ascii="Segoe UI Historic" w:hAnsi="Segoe UI Historic" w:cs="Segoe UI Historic"/>
          </w:rPr>
          <w:t>provide</w:t>
        </w:r>
        <w:r w:rsidR="00CD04F2">
          <w:rPr>
            <w:rFonts w:ascii="Segoe UI Historic" w:hAnsi="Segoe UI Historic" w:cs="Segoe UI Historic"/>
          </w:rPr>
          <w:t>s</w:t>
        </w:r>
      </w:ins>
      <w:del w:id="34" w:author="從 117.0 的變更" w:date="2023-03-17T14:13:00Z">
        <w:r>
          <w:rPr>
            <w:rFonts w:ascii="Segoe UI Historic" w:hAnsi="Segoe UI Historic" w:cs="Segoe UI Historic"/>
          </w:rPr>
          <w:delText>provide</w:delText>
        </w:r>
      </w:del>
      <w:r>
        <w:rPr>
          <w:rFonts w:ascii="Segoe UI Historic" w:hAnsi="Segoe UI Historic" w:cs="Segoe UI Historic"/>
        </w:rPr>
        <w:t xml:space="preserve"> a fixed path without </w:t>
      </w:r>
      <w:ins w:id="35" w:author="從 117.0 的變更" w:date="2023-03-17T14:13:00Z">
        <w:r w:rsidR="00C13B66">
          <w:rPr>
            <w:rFonts w:ascii="Segoe UI Historic" w:hAnsi="Segoe UI Historic" w:cs="Segoe UI Historic"/>
          </w:rPr>
          <w:t>a</w:t>
        </w:r>
      </w:ins>
      <w:del w:id="36" w:author="從 117.0 的變更" w:date="2023-03-17T14:13:00Z">
        <w:r>
          <w:rPr>
            <w:rFonts w:ascii="Segoe UI Historic" w:hAnsi="Segoe UI Historic" w:cs="Segoe UI Historic"/>
          </w:rPr>
          <w:delText>the</w:delText>
        </w:r>
      </w:del>
      <w:r>
        <w:rPr>
          <w:rFonts w:ascii="Segoe UI Historic" w:hAnsi="Segoe UI Historic" w:cs="Segoe UI Historic"/>
        </w:rPr>
        <w:t xml:space="preserve"> dead-end</w:t>
      </w:r>
      <w:ins w:id="37" w:author="從 117.0 的變更" w:date="2023-03-17T14:13:00Z">
        <w:r w:rsidR="00E52D5B">
          <w:rPr>
            <w:rFonts w:ascii="Segoe UI Historic" w:hAnsi="Segoe UI Historic" w:cs="Segoe UI Historic"/>
          </w:rPr>
          <w:t>. In</w:t>
        </w:r>
      </w:ins>
      <w:r>
        <w:rPr>
          <w:rFonts w:ascii="Segoe UI Historic" w:hAnsi="Segoe UI Historic" w:cs="Segoe UI Historic"/>
        </w:rPr>
        <w:t xml:space="preserve"> compare to </w:t>
      </w:r>
      <w:del w:id="38" w:author="從 117.0 的變更" w:date="2023-03-17T14:13:00Z">
        <w:r>
          <w:rPr>
            <w:rFonts w:ascii="Segoe UI Historic" w:hAnsi="Segoe UI Historic" w:cs="Segoe UI Historic"/>
          </w:rPr>
          <w:delText xml:space="preserve">a </w:delText>
        </w:r>
      </w:del>
      <w:r>
        <w:rPr>
          <w:rFonts w:ascii="Segoe UI Historic" w:hAnsi="Segoe UI Historic" w:cs="Segoe UI Historic"/>
        </w:rPr>
        <w:t>maze</w:t>
      </w:r>
      <w:ins w:id="39" w:author="從 117.0 的變更" w:date="2023-03-17T14:13:00Z">
        <w:r w:rsidR="00CD04F2">
          <w:rPr>
            <w:rFonts w:ascii="Segoe UI Historic" w:hAnsi="Segoe UI Historic" w:cs="Segoe UI Historic"/>
          </w:rPr>
          <w:t>-game</w:t>
        </w:r>
      </w:ins>
      <w:r>
        <w:rPr>
          <w:rFonts w:ascii="Segoe UI Historic" w:hAnsi="Segoe UI Historic" w:cs="Segoe UI Historic"/>
        </w:rPr>
        <w:t xml:space="preserve"> which </w:t>
      </w:r>
      <w:ins w:id="40" w:author="從 117.0 的變更" w:date="2023-03-17T14:13:00Z">
        <w:r w:rsidR="00C13B66">
          <w:rPr>
            <w:rFonts w:ascii="Segoe UI Historic" w:hAnsi="Segoe UI Historic" w:cs="Segoe UI Historic"/>
          </w:rPr>
          <w:t xml:space="preserve">is opposite to </w:t>
        </w:r>
        <w:r w:rsidR="00CD4CC4">
          <w:rPr>
            <w:rFonts w:ascii="Segoe UI Historic" w:hAnsi="Segoe UI Historic" w:cs="Segoe UI Historic"/>
          </w:rPr>
          <w:t xml:space="preserve">labyrinth </w:t>
        </w:r>
        <w:r w:rsidR="008A4B75">
          <w:rPr>
            <w:rFonts w:ascii="Segoe UI Historic" w:hAnsi="Segoe UI Historic" w:cs="Segoe UI Historic"/>
          </w:rPr>
          <w:t xml:space="preserve">leads to </w:t>
        </w:r>
      </w:ins>
      <w:del w:id="41" w:author="從 117.0 的變更" w:date="2023-03-17T14:13:00Z">
        <w:r>
          <w:rPr>
            <w:rFonts w:ascii="Segoe UI Historic" w:hAnsi="Segoe UI Historic" w:cs="Segoe UI Historic"/>
          </w:rPr>
          <w:delText xml:space="preserve">the difficulty will be </w:delText>
        </w:r>
      </w:del>
      <w:r>
        <w:rPr>
          <w:rFonts w:ascii="Segoe UI Historic" w:hAnsi="Segoe UI Historic" w:cs="Segoe UI Historic"/>
        </w:rPr>
        <w:t xml:space="preserve">higher </w:t>
      </w:r>
      <w:ins w:id="42" w:author="從 117.0 的變更" w:date="2023-03-17T14:13:00Z">
        <w:r w:rsidR="00CD4CC4">
          <w:rPr>
            <w:rFonts w:ascii="Segoe UI Historic" w:hAnsi="Segoe UI Historic" w:cs="Segoe UI Historic"/>
          </w:rPr>
          <w:t>difficulties</w:t>
        </w:r>
        <w:r>
          <w:rPr>
            <w:rFonts w:ascii="Segoe UI Historic" w:hAnsi="Segoe UI Historic" w:cs="Segoe UI Historic"/>
          </w:rPr>
          <w:t>.</w:t>
        </w:r>
        <w:r w:rsidR="00CD4CC4">
          <w:rPr>
            <w:rFonts w:ascii="Segoe UI Historic" w:hAnsi="Segoe UI Historic" w:cs="Segoe UI Historic"/>
          </w:rPr>
          <w:t xml:space="preserve"> </w:t>
        </w:r>
      </w:ins>
      <w:del w:id="43" w:author="從 117.0 的變更" w:date="2023-03-17T14:13:00Z">
        <w:r>
          <w:rPr>
            <w:rFonts w:ascii="Segoe UI Historic" w:hAnsi="Segoe UI Historic" w:cs="Segoe UI Historic"/>
          </w:rPr>
          <w:delText>in maze game.</w:delText>
        </w:r>
      </w:del>
      <w:r w:rsidR="00586912" w:rsidRPr="00E234E7">
        <w:rPr>
          <w:rFonts w:ascii="Segoe UI Historic" w:hAnsi="Segoe UI Historic" w:hint="eastAsia"/>
          <w:rPrChange w:id="44" w:author="從 117.0 的變更" w:date="2023-03-17T14:13:00Z">
            <w:rPr>
              <w:rFonts w:hint="eastAsia"/>
            </w:rPr>
          </w:rPrChange>
        </w:rPr>
        <w:t>T</w:t>
      </w:r>
      <w:r w:rsidR="00586912" w:rsidRPr="00E234E7">
        <w:rPr>
          <w:rFonts w:ascii="Segoe UI Historic" w:hAnsi="Segoe UI Historic"/>
          <w:rPrChange w:id="45" w:author="從 117.0 的變更" w:date="2023-03-17T14:13:00Z">
            <w:rPr/>
          </w:rPrChange>
        </w:rPr>
        <w:t xml:space="preserve">o make the game </w:t>
      </w:r>
      <w:ins w:id="46" w:author="從 117.0 的變更" w:date="2023-03-17T14:13:00Z">
        <w:r w:rsidR="008B3A93" w:rsidRPr="00E234E7">
          <w:rPr>
            <w:rFonts w:ascii="Segoe UI Historic" w:hAnsi="Segoe UI Historic" w:cs="Segoe UI Historic"/>
          </w:rPr>
          <w:t>fun</w:t>
        </w:r>
      </w:ins>
      <w:del w:id="47" w:author="從 117.0 的變更" w:date="2023-03-17T14:13:00Z">
        <w:r w:rsidR="00586912">
          <w:delText>interesting</w:delText>
        </w:r>
      </w:del>
      <w:r w:rsidR="00586912" w:rsidRPr="00E234E7">
        <w:rPr>
          <w:rFonts w:ascii="Segoe UI Historic" w:hAnsi="Segoe UI Historic"/>
          <w:rPrChange w:id="48" w:author="從 117.0 的變更" w:date="2023-03-17T14:13:00Z">
            <w:rPr/>
          </w:rPrChange>
        </w:rPr>
        <w:t xml:space="preserve"> to play, </w:t>
      </w:r>
      <w:del w:id="49" w:author="從 117.0 的變更" w:date="2023-03-17T14:13:00Z">
        <w:r w:rsidR="00586912">
          <w:delText xml:space="preserve">I have decided to </w:delText>
        </w:r>
        <w:r w:rsidR="00970121">
          <w:delText xml:space="preserve">make every </w:delText>
        </w:r>
        <w:r w:rsidR="00132A03">
          <w:delText xml:space="preserve">part of </w:delText>
        </w:r>
      </w:del>
      <w:r w:rsidR="00132A03" w:rsidRPr="00E234E7">
        <w:rPr>
          <w:rFonts w:ascii="Segoe UI Historic" w:hAnsi="Segoe UI Historic"/>
          <w:rPrChange w:id="50" w:author="從 117.0 的變更" w:date="2023-03-17T14:13:00Z">
            <w:rPr/>
          </w:rPrChange>
        </w:rPr>
        <w:t xml:space="preserve">the maze </w:t>
      </w:r>
      <w:ins w:id="51" w:author="從 117.0 的變更" w:date="2023-03-17T14:13:00Z">
        <w:r w:rsidR="00377454" w:rsidRPr="00E234E7">
          <w:rPr>
            <w:rFonts w:ascii="Segoe UI Historic" w:hAnsi="Segoe UI Historic" w:cs="Segoe UI Historic"/>
          </w:rPr>
          <w:t>is</w:t>
        </w:r>
      </w:ins>
      <w:del w:id="52" w:author="從 117.0 的變更" w:date="2023-03-17T14:13:00Z">
        <w:r w:rsidR="00132A03">
          <w:delText>as</w:delText>
        </w:r>
      </w:del>
      <w:r w:rsidR="00132A03" w:rsidRPr="00E234E7">
        <w:rPr>
          <w:rFonts w:ascii="Segoe UI Historic" w:hAnsi="Segoe UI Historic"/>
          <w:rPrChange w:id="53" w:author="從 117.0 的變更" w:date="2023-03-17T14:13:00Z">
            <w:rPr/>
          </w:rPrChange>
        </w:rPr>
        <w:t xml:space="preserve"> randomly generated </w:t>
      </w:r>
      <w:ins w:id="54" w:author="從 117.0 的變更" w:date="2023-03-17T14:13:00Z">
        <w:r w:rsidR="00377454" w:rsidRPr="00E234E7">
          <w:rPr>
            <w:rFonts w:ascii="Segoe UI Historic" w:hAnsi="Segoe UI Historic" w:cs="Segoe UI Historic"/>
          </w:rPr>
          <w:t xml:space="preserve">in every new </w:t>
        </w:r>
        <w:r w:rsidR="00443724" w:rsidRPr="00E234E7">
          <w:rPr>
            <w:rFonts w:ascii="Segoe UI Historic" w:hAnsi="Segoe UI Historic" w:cs="Segoe UI Historic"/>
          </w:rPr>
          <w:t>game</w:t>
        </w:r>
        <w:r w:rsidR="00132A03" w:rsidRPr="00E234E7">
          <w:rPr>
            <w:rFonts w:ascii="Segoe UI Historic" w:hAnsi="Segoe UI Historic" w:cs="Segoe UI Historic"/>
          </w:rPr>
          <w:t xml:space="preserve"> </w:t>
        </w:r>
      </w:ins>
      <w:r w:rsidR="00132A03" w:rsidRPr="00E234E7">
        <w:rPr>
          <w:rFonts w:ascii="Segoe UI Historic" w:hAnsi="Segoe UI Historic"/>
          <w:rPrChange w:id="55" w:author="從 117.0 的變更" w:date="2023-03-17T14:13:00Z">
            <w:rPr/>
          </w:rPrChange>
        </w:rPr>
        <w:t xml:space="preserve">so the player wont get bored or </w:t>
      </w:r>
      <w:r w:rsidR="00545E9B" w:rsidRPr="00E234E7">
        <w:rPr>
          <w:rFonts w:ascii="Segoe UI Historic" w:hAnsi="Segoe UI Historic"/>
          <w:rPrChange w:id="56" w:author="從 117.0 的變更" w:date="2023-03-17T14:13:00Z">
            <w:rPr/>
          </w:rPrChange>
        </w:rPr>
        <w:t xml:space="preserve">reciting the </w:t>
      </w:r>
      <w:ins w:id="57" w:author="從 117.0 的變更" w:date="2023-03-17T14:13:00Z">
        <w:r w:rsidR="00045321" w:rsidRPr="00E234E7">
          <w:rPr>
            <w:rFonts w:ascii="Segoe UI Historic" w:hAnsi="Segoe UI Historic" w:cs="Segoe UI Historic"/>
          </w:rPr>
          <w:t xml:space="preserve">maze pattern and </w:t>
        </w:r>
      </w:ins>
      <w:del w:id="58" w:author="從 117.0 的變更" w:date="2023-03-17T14:13:00Z">
        <w:r w:rsidR="00545E9B">
          <w:delText xml:space="preserve">password of exit </w:delText>
        </w:r>
      </w:del>
      <w:r w:rsidR="00545E9B" w:rsidRPr="00E234E7">
        <w:rPr>
          <w:rFonts w:ascii="Segoe UI Historic" w:hAnsi="Segoe UI Historic"/>
          <w:rPrChange w:id="59" w:author="從 117.0 的變更" w:date="2023-03-17T14:13:00Z">
            <w:rPr/>
          </w:rPrChange>
        </w:rPr>
        <w:t>gate opening</w:t>
      </w:r>
      <w:ins w:id="60" w:author="從 117.0 的變更" w:date="2023-03-17T14:13:00Z">
        <w:r w:rsidR="00141335" w:rsidRPr="00E234E7">
          <w:rPr>
            <w:rFonts w:ascii="Segoe UI Historic" w:hAnsi="Segoe UI Historic" w:cs="Segoe UI Historic"/>
          </w:rPr>
          <w:t xml:space="preserve"> sequence</w:t>
        </w:r>
        <w:r w:rsidR="00AD4296" w:rsidRPr="00E234E7">
          <w:rPr>
            <w:rFonts w:ascii="Segoe UI Historic" w:hAnsi="Segoe UI Historic" w:cs="Segoe UI Historic"/>
          </w:rPr>
          <w:t>.</w:t>
        </w:r>
      </w:ins>
      <w:del w:id="61" w:author="從 117.0 的變更" w:date="2023-03-17T14:13:00Z">
        <w:r w:rsidR="00545E9B">
          <w:delText xml:space="preserve">, the structure of the maze and </w:delText>
        </w:r>
        <w:r w:rsidR="00AD4296">
          <w:delText xml:space="preserve">the </w:delText>
        </w:r>
        <w:r w:rsidR="0046646F">
          <w:delText xml:space="preserve">size and number of </w:delText>
        </w:r>
        <w:r w:rsidR="00AD4296">
          <w:delText>monster they are going to face.</w:delText>
        </w:r>
      </w:del>
      <w:r w:rsidR="00AD4296" w:rsidRPr="00E234E7">
        <w:rPr>
          <w:rFonts w:ascii="Segoe UI Historic" w:hAnsi="Segoe UI Historic"/>
          <w:rPrChange w:id="62" w:author="從 117.0 的變更" w:date="2023-03-17T14:13:00Z">
            <w:rPr/>
          </w:rPrChange>
        </w:rPr>
        <w:t xml:space="preserve"> </w:t>
      </w:r>
    </w:p>
    <w:p w14:paraId="1C8E8B19" w14:textId="460798AA" w:rsidR="008E12CD" w:rsidRPr="00E234E7" w:rsidRDefault="008E12CD" w:rsidP="00693678">
      <w:pPr>
        <w:ind w:leftChars="100" w:left="220"/>
        <w:rPr>
          <w:rFonts w:ascii="Segoe UI Historic" w:hAnsi="Segoe UI Historic"/>
          <w:rPrChange w:id="63" w:author="從 117.0 的變更" w:date="2023-03-17T14:13:00Z">
            <w:rPr/>
          </w:rPrChange>
        </w:rPr>
      </w:pPr>
      <w:r w:rsidRPr="00E234E7">
        <w:rPr>
          <w:rFonts w:ascii="Segoe UI Historic" w:hAnsi="Segoe UI Historic" w:hint="eastAsia"/>
          <w:rPrChange w:id="64" w:author="從 117.0 的變更" w:date="2023-03-17T14:13:00Z">
            <w:rPr>
              <w:rFonts w:hint="eastAsia"/>
            </w:rPr>
          </w:rPrChange>
        </w:rPr>
        <w:t>T</w:t>
      </w:r>
      <w:r w:rsidRPr="00E234E7">
        <w:rPr>
          <w:rFonts w:ascii="Segoe UI Historic" w:hAnsi="Segoe UI Historic"/>
          <w:rPrChange w:id="65" w:author="從 117.0 的變更" w:date="2023-03-17T14:13:00Z">
            <w:rPr/>
          </w:rPrChange>
        </w:rPr>
        <w:t xml:space="preserve">he maze will be generated </w:t>
      </w:r>
      <w:ins w:id="66" w:author="從 117.0 的變更" w:date="2023-03-17T14:13:00Z">
        <w:r w:rsidR="004B7D12" w:rsidRPr="00E234E7">
          <w:rPr>
            <w:rFonts w:ascii="Segoe UI Historic" w:hAnsi="Segoe UI Historic" w:cs="Segoe UI Historic"/>
          </w:rPr>
          <w:t>with an</w:t>
        </w:r>
        <w:r w:rsidR="005E4F8B" w:rsidRPr="00E234E7">
          <w:rPr>
            <w:rFonts w:ascii="Segoe UI Historic" w:hAnsi="Segoe UI Historic" w:cs="Segoe UI Historic"/>
          </w:rPr>
          <w:t xml:space="preserve"> algorithm</w:t>
        </w:r>
        <w:r w:rsidR="00766B42" w:rsidRPr="00E234E7">
          <w:rPr>
            <w:rFonts w:ascii="Segoe UI Historic" w:hAnsi="Segoe UI Historic" w:cs="Segoe UI Historic"/>
          </w:rPr>
          <w:t xml:space="preserve"> </w:t>
        </w:r>
        <w:r w:rsidR="004B7D12" w:rsidRPr="00E234E7">
          <w:rPr>
            <w:rFonts w:ascii="Segoe UI Historic" w:hAnsi="Segoe UI Historic" w:cs="Segoe UI Historic"/>
          </w:rPr>
          <w:t xml:space="preserve">to create </w:t>
        </w:r>
        <w:r w:rsidR="00D15B21" w:rsidRPr="00E234E7">
          <w:rPr>
            <w:rFonts w:ascii="Segoe UI Historic" w:hAnsi="Segoe UI Historic" w:cs="Segoe UI Historic"/>
          </w:rPr>
          <w:t xml:space="preserve">a </w:t>
        </w:r>
        <w:r w:rsidR="00754351" w:rsidRPr="00E234E7">
          <w:rPr>
            <w:rFonts w:ascii="Segoe UI Historic" w:hAnsi="Segoe UI Historic" w:cs="Segoe UI Historic"/>
          </w:rPr>
          <w:t xml:space="preserve">floor cell and </w:t>
        </w:r>
        <w:r w:rsidR="00FC4318" w:rsidRPr="00E234E7">
          <w:rPr>
            <w:rFonts w:ascii="Segoe UI Historic" w:hAnsi="Segoe UI Historic" w:cs="Segoe UI Historic"/>
          </w:rPr>
          <w:t xml:space="preserve">patterns of vertical and horizontal wall. It will be </w:t>
        </w:r>
      </w:ins>
      <w:del w:id="67" w:author="從 117.0 的變更" w:date="2023-03-17T14:13:00Z">
        <w:r w:rsidR="00266D1B">
          <w:delText>by DFS in advance of Stack and Recursion algorithm.</w:delText>
        </w:r>
        <w:r w:rsidR="005E4F8B">
          <w:delText xml:space="preserve"> It is the most randomise maze generation algorithm</w:delText>
        </w:r>
        <w:r w:rsidR="00766B42">
          <w:delText xml:space="preserve"> for a large scale of map.</w:delText>
        </w:r>
      </w:del>
    </w:p>
    <w:p w14:paraId="239150D5" w14:textId="5CC17FBD" w:rsidR="00FF265F" w:rsidRPr="00E234E7" w:rsidRDefault="00FF265F" w:rsidP="00693678">
      <w:pPr>
        <w:ind w:leftChars="100" w:left="220"/>
        <w:rPr>
          <w:rFonts w:ascii="Segoe UI Historic" w:hAnsi="Segoe UI Historic"/>
          <w:rPrChange w:id="68" w:author="從 117.0 的變更" w:date="2023-03-17T14:13:00Z">
            <w:rPr/>
          </w:rPrChange>
        </w:rPr>
      </w:pPr>
      <w:r w:rsidRPr="00E234E7">
        <w:rPr>
          <w:rFonts w:ascii="Segoe UI Historic" w:hAnsi="Segoe UI Historic" w:hint="eastAsia"/>
          <w:rPrChange w:id="69" w:author="從 117.0 的變更" w:date="2023-03-17T14:13:00Z">
            <w:rPr>
              <w:rFonts w:hint="eastAsia"/>
            </w:rPr>
          </w:rPrChange>
        </w:rPr>
        <w:t>T</w:t>
      </w:r>
      <w:r w:rsidRPr="00E234E7">
        <w:rPr>
          <w:rFonts w:ascii="Segoe UI Historic" w:hAnsi="Segoe UI Historic"/>
          <w:rPrChange w:id="70" w:author="從 117.0 的變更" w:date="2023-03-17T14:13:00Z">
            <w:rPr/>
          </w:rPrChange>
        </w:rPr>
        <w:t xml:space="preserve">he game should be intense to play so the </w:t>
      </w:r>
      <w:r w:rsidR="00DC6C07" w:rsidRPr="00E234E7">
        <w:rPr>
          <w:rFonts w:ascii="Segoe UI Historic" w:hAnsi="Segoe UI Historic"/>
          <w:rPrChange w:id="71" w:author="從 117.0 的變更" w:date="2023-03-17T14:13:00Z">
            <w:rPr/>
          </w:rPrChange>
        </w:rPr>
        <w:t>attack of monster and player could be more creative and painful including using trap</w:t>
      </w:r>
      <w:r w:rsidR="004816C8" w:rsidRPr="00E234E7">
        <w:rPr>
          <w:rFonts w:ascii="Segoe UI Historic" w:hAnsi="Segoe UI Historic"/>
          <w:rPrChange w:id="72" w:author="從 117.0 的變更" w:date="2023-03-17T14:13:00Z">
            <w:rPr/>
          </w:rPrChange>
        </w:rPr>
        <w:t xml:space="preserve"> that slow down of the monster speed/ damage and </w:t>
      </w:r>
      <w:r w:rsidR="00F50B65" w:rsidRPr="00E234E7">
        <w:rPr>
          <w:rFonts w:ascii="Segoe UI Historic" w:hAnsi="Segoe UI Historic"/>
          <w:rPrChange w:id="73" w:author="從 117.0 的變更" w:date="2023-03-17T14:13:00Z">
            <w:rPr/>
          </w:rPrChange>
        </w:rPr>
        <w:t>some make the player poisoned.</w:t>
      </w:r>
      <w:r w:rsidR="00EA65B8" w:rsidRPr="00E234E7">
        <w:rPr>
          <w:rFonts w:ascii="Segoe UI Historic" w:hAnsi="Segoe UI Historic"/>
          <w:rPrChange w:id="74" w:author="從 117.0 的變更" w:date="2023-03-17T14:13:00Z">
            <w:rPr/>
          </w:rPrChange>
        </w:rPr>
        <w:t xml:space="preserve"> The difficulty of confronting the Griever will gain reward to player either it is a key of opening the maze or a rare item</w:t>
      </w:r>
      <w:r w:rsidR="00FA4781" w:rsidRPr="00E234E7">
        <w:rPr>
          <w:rFonts w:ascii="Segoe UI Historic" w:hAnsi="Segoe UI Historic"/>
          <w:rPrChange w:id="75" w:author="從 117.0 的變更" w:date="2023-03-17T14:13:00Z">
            <w:rPr/>
          </w:rPrChange>
        </w:rPr>
        <w:t xml:space="preserve"> </w:t>
      </w:r>
      <w:r w:rsidR="00154051" w:rsidRPr="00E234E7">
        <w:rPr>
          <w:rFonts w:ascii="Segoe UI Historic" w:hAnsi="Segoe UI Historic"/>
          <w:rPrChange w:id="76" w:author="從 117.0 的變更" w:date="2023-03-17T14:13:00Z">
            <w:rPr/>
          </w:rPrChange>
        </w:rPr>
        <w:t>which can be weaponise</w:t>
      </w:r>
      <w:r w:rsidR="00EA65B8" w:rsidRPr="00E234E7">
        <w:rPr>
          <w:rFonts w:ascii="Segoe UI Historic" w:hAnsi="Segoe UI Historic"/>
          <w:rPrChange w:id="77" w:author="從 117.0 的變更" w:date="2023-03-17T14:13:00Z">
            <w:rPr/>
          </w:rPrChange>
        </w:rPr>
        <w:t>.</w:t>
      </w:r>
    </w:p>
    <w:p w14:paraId="2C789BAC" w14:textId="77777777" w:rsidR="003A209E" w:rsidRPr="00E234E7" w:rsidRDefault="003A209E" w:rsidP="00693678">
      <w:pPr>
        <w:ind w:leftChars="100" w:left="220"/>
        <w:rPr>
          <w:ins w:id="78" w:author="從 117.0 的變更" w:date="2023-03-17T14:13:00Z"/>
          <w:rFonts w:ascii="Segoe UI Historic" w:hAnsi="Segoe UI Historic" w:cs="Segoe UI Historic"/>
        </w:rPr>
      </w:pPr>
      <w:ins w:id="79" w:author="從 117.0 的變更" w:date="2023-03-17T14:13:00Z">
        <w:r w:rsidRPr="00E234E7">
          <w:rPr>
            <w:rFonts w:ascii="Segoe UI Historic" w:hAnsi="Segoe UI Historic" w:cs="Segoe UI Historic"/>
          </w:rPr>
          <w:t xml:space="preserve">Player has to find out the opening sequence as password and </w:t>
        </w:r>
        <w:r w:rsidR="002E3640" w:rsidRPr="00E234E7">
          <w:rPr>
            <w:rFonts w:ascii="Segoe UI Historic" w:hAnsi="Segoe UI Historic" w:cs="Segoe UI Historic"/>
          </w:rPr>
          <w:t>monster key frop</w:t>
        </w:r>
      </w:ins>
    </w:p>
    <w:p w14:paraId="29F8D27A" w14:textId="77777777" w:rsidR="002E3640" w:rsidRPr="00E234E7" w:rsidRDefault="002E3640" w:rsidP="00693678">
      <w:pPr>
        <w:ind w:leftChars="100" w:left="220"/>
        <w:rPr>
          <w:ins w:id="80" w:author="從 117.0 的變更" w:date="2023-03-17T14:13:00Z"/>
          <w:rFonts w:ascii="Segoe UI Historic" w:hAnsi="Segoe UI Historic" w:cs="Segoe UI Historic"/>
        </w:rPr>
      </w:pPr>
      <w:ins w:id="81" w:author="從 117.0 的變更" w:date="2023-03-17T14:13:00Z">
        <w:r w:rsidRPr="00E234E7">
          <w:rPr>
            <w:rFonts w:ascii="Segoe UI Historic" w:hAnsi="Segoe UI Historic" w:cs="Segoe UI Historic"/>
          </w:rPr>
          <w:t>Careful to the health bar</w:t>
        </w:r>
      </w:ins>
    </w:p>
    <w:p w14:paraId="49AF669D" w14:textId="77777777" w:rsidR="00963837" w:rsidRPr="00E234E7" w:rsidRDefault="00F70F03" w:rsidP="00693678">
      <w:pPr>
        <w:ind w:leftChars="100" w:left="220"/>
        <w:rPr>
          <w:ins w:id="82" w:author="從 117.0 的變更" w:date="2023-03-17T14:13:00Z"/>
          <w:rFonts w:ascii="Segoe UI Historic" w:hAnsi="Segoe UI Historic" w:cs="Segoe UI Historic"/>
        </w:rPr>
      </w:pPr>
      <w:r w:rsidRPr="00E234E7">
        <w:rPr>
          <w:rFonts w:ascii="Segoe UI Historic" w:hAnsi="Segoe UI Historic"/>
          <w:rPrChange w:id="83" w:author="從 117.0 的變更" w:date="2023-03-17T14:13:00Z">
            <w:rPr/>
          </w:rPrChange>
        </w:rPr>
        <w:t>To</w:t>
      </w:r>
      <w:r w:rsidR="00422EEE" w:rsidRPr="00E234E7">
        <w:rPr>
          <w:rFonts w:ascii="Segoe UI Historic" w:hAnsi="Segoe UI Historic"/>
          <w:rPrChange w:id="84" w:author="從 117.0 的變更" w:date="2023-03-17T14:13:00Z">
            <w:rPr/>
          </w:rPrChange>
        </w:rPr>
        <w:t xml:space="preserve"> match the setting of the movie, player is transported through a </w:t>
      </w:r>
      <w:r w:rsidR="008F50C6" w:rsidRPr="00E234E7">
        <w:rPr>
          <w:rFonts w:ascii="Segoe UI Historic" w:hAnsi="Segoe UI Historic"/>
          <w:rPrChange w:id="85" w:author="從 117.0 的變更" w:date="2023-03-17T14:13:00Z">
            <w:rPr/>
          </w:rPrChange>
        </w:rPr>
        <w:t>lift to the maze</w:t>
      </w:r>
      <w:ins w:id="86" w:author="從 117.0 的變更" w:date="2023-03-17T14:13:00Z">
        <w:r w:rsidR="00963837" w:rsidRPr="00E234E7">
          <w:rPr>
            <w:rFonts w:ascii="Segoe UI Historic" w:hAnsi="Segoe UI Historic" w:cs="Segoe UI Historic"/>
          </w:rPr>
          <w:t xml:space="preserve"> which</w:t>
        </w:r>
      </w:ins>
    </w:p>
    <w:p w14:paraId="31608EAB" w14:textId="69007C22" w:rsidR="00043727" w:rsidRPr="00E234E7" w:rsidRDefault="008F50C6" w:rsidP="00693678">
      <w:pPr>
        <w:ind w:leftChars="100" w:left="220"/>
        <w:rPr>
          <w:rFonts w:ascii="Segoe UI Historic" w:hAnsi="Segoe UI Historic"/>
          <w:rPrChange w:id="87" w:author="從 117.0 的變更" w:date="2023-03-17T14:13:00Z">
            <w:rPr/>
          </w:rPrChange>
        </w:rPr>
      </w:pPr>
      <w:r w:rsidRPr="00E234E7">
        <w:rPr>
          <w:rFonts w:ascii="Segoe UI Historic" w:hAnsi="Segoe UI Historic"/>
          <w:rPrChange w:id="88" w:author="從 117.0 的變更" w:date="2023-03-17T14:13:00Z">
            <w:rPr/>
          </w:rPrChange>
        </w:rPr>
        <w:t xml:space="preserve">. Then player needed to understand </w:t>
      </w:r>
      <w:r w:rsidR="00E621BD" w:rsidRPr="00E234E7">
        <w:rPr>
          <w:rFonts w:ascii="Segoe UI Historic" w:hAnsi="Segoe UI Historic"/>
          <w:rPrChange w:id="89" w:author="從 117.0 的變更" w:date="2023-03-17T14:13:00Z">
            <w:rPr/>
          </w:rPrChange>
        </w:rPr>
        <w:t>the storyline and introduction through the dia</w:t>
      </w:r>
      <w:r w:rsidR="00FC1F13" w:rsidRPr="00E234E7">
        <w:rPr>
          <w:rFonts w:ascii="Segoe UI Historic" w:hAnsi="Segoe UI Historic"/>
          <w:rPrChange w:id="90" w:author="從 117.0 的變更" w:date="2023-03-17T14:13:00Z">
            <w:rPr/>
          </w:rPrChange>
        </w:rPr>
        <w:t xml:space="preserve">log with different NPCs. After </w:t>
      </w:r>
      <w:r w:rsidR="00322CF2" w:rsidRPr="00E234E7">
        <w:rPr>
          <w:rFonts w:ascii="Segoe UI Historic" w:hAnsi="Segoe UI Historic"/>
          <w:rPrChange w:id="91" w:author="從 117.0 的變更" w:date="2023-03-17T14:13:00Z">
            <w:rPr/>
          </w:rPrChange>
        </w:rPr>
        <w:t>the player has collected wood and leather</w:t>
      </w:r>
      <w:r w:rsidR="00FC1F13" w:rsidRPr="00E234E7">
        <w:rPr>
          <w:rFonts w:ascii="Segoe UI Historic" w:hAnsi="Segoe UI Historic"/>
          <w:rPrChange w:id="92" w:author="從 117.0 的變更" w:date="2023-03-17T14:13:00Z">
            <w:rPr/>
          </w:rPrChange>
        </w:rPr>
        <w:t xml:space="preserve">, </w:t>
      </w:r>
      <w:r w:rsidR="00834FD1" w:rsidRPr="00E234E7">
        <w:rPr>
          <w:rFonts w:ascii="Segoe UI Historic" w:hAnsi="Segoe UI Historic"/>
          <w:rPrChange w:id="93" w:author="從 117.0 的變更" w:date="2023-03-17T14:13:00Z">
            <w:rPr/>
          </w:rPrChange>
        </w:rPr>
        <w:t>th</w:t>
      </w:r>
      <w:r w:rsidR="00322CF2" w:rsidRPr="00E234E7">
        <w:rPr>
          <w:rFonts w:ascii="Segoe UI Historic" w:hAnsi="Segoe UI Historic"/>
          <w:rPrChange w:id="94" w:author="從 117.0 的變更" w:date="2023-03-17T14:13:00Z">
            <w:rPr/>
          </w:rPrChange>
        </w:rPr>
        <w:t xml:space="preserve">e player should </w:t>
      </w:r>
      <w:r w:rsidR="00E4477E" w:rsidRPr="00E234E7">
        <w:rPr>
          <w:rFonts w:ascii="Segoe UI Historic" w:hAnsi="Segoe UI Historic"/>
          <w:rPrChange w:id="95" w:author="從 117.0 的變更" w:date="2023-03-17T14:13:00Z">
            <w:rPr/>
          </w:rPrChange>
        </w:rPr>
        <w:t xml:space="preserve">be able to create </w:t>
      </w:r>
      <w:r w:rsidR="00F92BED" w:rsidRPr="00E234E7">
        <w:rPr>
          <w:rFonts w:ascii="Segoe UI Historic" w:hAnsi="Segoe UI Historic"/>
          <w:rPrChange w:id="96" w:author="從 117.0 的變更" w:date="2023-03-17T14:13:00Z">
            <w:rPr/>
          </w:rPrChange>
        </w:rPr>
        <w:t xml:space="preserve">and equip </w:t>
      </w:r>
      <w:r w:rsidR="00E4477E" w:rsidRPr="00E234E7">
        <w:rPr>
          <w:rFonts w:ascii="Segoe UI Historic" w:hAnsi="Segoe UI Historic"/>
          <w:rPrChange w:id="97" w:author="從 117.0 的變更" w:date="2023-03-17T14:13:00Z">
            <w:rPr/>
          </w:rPrChange>
        </w:rPr>
        <w:t>some tools</w:t>
      </w:r>
      <w:r w:rsidR="00F92BED" w:rsidRPr="00E234E7">
        <w:rPr>
          <w:rFonts w:ascii="Segoe UI Historic" w:hAnsi="Segoe UI Historic"/>
          <w:rPrChange w:id="98" w:author="從 117.0 的變更" w:date="2023-03-17T14:13:00Z">
            <w:rPr/>
          </w:rPrChange>
        </w:rPr>
        <w:t xml:space="preserve"> </w:t>
      </w:r>
      <w:r w:rsidR="00DC1CCA" w:rsidRPr="00E234E7">
        <w:rPr>
          <w:rFonts w:ascii="Segoe UI Historic" w:hAnsi="Segoe UI Historic"/>
          <w:rPrChange w:id="99" w:author="從 117.0 的變更" w:date="2023-03-17T14:13:00Z">
            <w:rPr/>
          </w:rPrChange>
        </w:rPr>
        <w:t>made by the resources player has collected to enhance himself</w:t>
      </w:r>
      <w:r w:rsidR="00E4477E" w:rsidRPr="00E234E7">
        <w:rPr>
          <w:rFonts w:ascii="Segoe UI Historic" w:hAnsi="Segoe UI Historic"/>
          <w:rPrChange w:id="100" w:author="從 117.0 的變更" w:date="2023-03-17T14:13:00Z">
            <w:rPr/>
          </w:rPrChange>
        </w:rPr>
        <w:t xml:space="preserve"> for fighting and </w:t>
      </w:r>
      <w:r w:rsidR="00F70F03" w:rsidRPr="00E234E7">
        <w:rPr>
          <w:rFonts w:ascii="Segoe UI Historic" w:hAnsi="Segoe UI Historic"/>
          <w:rPrChange w:id="101" w:author="從 117.0 的變更" w:date="2023-03-17T14:13:00Z">
            <w:rPr/>
          </w:rPrChange>
        </w:rPr>
        <w:t>defence</w:t>
      </w:r>
      <w:r w:rsidR="0021624F" w:rsidRPr="00E234E7">
        <w:rPr>
          <w:rFonts w:ascii="Segoe UI Historic" w:hAnsi="Segoe UI Historic"/>
          <w:rPrChange w:id="102" w:author="從 117.0 的變更" w:date="2023-03-17T14:13:00Z">
            <w:rPr/>
          </w:rPrChange>
        </w:rPr>
        <w:t xml:space="preserve">. He </w:t>
      </w:r>
      <w:r w:rsidR="00F70F03" w:rsidRPr="00E234E7">
        <w:rPr>
          <w:rFonts w:ascii="Segoe UI Historic" w:hAnsi="Segoe UI Historic"/>
          <w:rPrChange w:id="103" w:author="從 117.0 的變更" w:date="2023-03-17T14:13:00Z">
            <w:rPr/>
          </w:rPrChange>
        </w:rPr>
        <w:t>will permit to enter the maze and</w:t>
      </w:r>
      <w:r w:rsidR="0021624F" w:rsidRPr="00E234E7">
        <w:rPr>
          <w:rFonts w:ascii="Segoe UI Historic" w:hAnsi="Segoe UI Historic"/>
          <w:rPrChange w:id="104" w:author="從 117.0 的變更" w:date="2023-03-17T14:13:00Z">
            <w:rPr/>
          </w:rPrChange>
        </w:rPr>
        <w:t xml:space="preserve"> receive a basic kit as the runner(explorer) of the maze.</w:t>
      </w:r>
    </w:p>
    <w:p w14:paraId="52A72228" w14:textId="77777777" w:rsidR="00C64A17" w:rsidRPr="00E234E7" w:rsidRDefault="00C64A17" w:rsidP="00693678">
      <w:pPr>
        <w:ind w:leftChars="100" w:left="220"/>
        <w:rPr>
          <w:ins w:id="105" w:author="從 117.0 的變更" w:date="2023-03-17T14:13:00Z"/>
          <w:rFonts w:ascii="Segoe UI Historic" w:hAnsi="Segoe UI Historic" w:cs="Segoe UI Historic"/>
        </w:rPr>
      </w:pPr>
      <w:ins w:id="106" w:author="從 117.0 的變更" w:date="2023-03-17T14:13:00Z">
        <w:r w:rsidRPr="00E234E7">
          <w:rPr>
            <w:rFonts w:ascii="Segoe UI Historic" w:hAnsi="Segoe UI Historic" w:cs="Segoe UI Historic" w:hint="eastAsia"/>
          </w:rPr>
          <w:t>A</w:t>
        </w:r>
        <w:r w:rsidRPr="00E234E7">
          <w:rPr>
            <w:rFonts w:ascii="Segoe UI Historic" w:hAnsi="Segoe UI Historic" w:cs="Segoe UI Historic"/>
          </w:rPr>
          <w:t xml:space="preserve">s the movie “Maze Runner” only showed </w:t>
        </w:r>
        <w:r w:rsidR="00087C24" w:rsidRPr="00E234E7">
          <w:rPr>
            <w:rFonts w:ascii="Segoe UI Historic" w:hAnsi="Segoe UI Historic" w:cs="Segoe UI Historic"/>
          </w:rPr>
          <w:t xml:space="preserve">1 type of the maze, </w:t>
        </w:r>
        <w:r w:rsidR="00E94E8D" w:rsidRPr="00E234E7">
          <w:rPr>
            <w:rFonts w:ascii="Segoe UI Historic" w:hAnsi="Segoe UI Historic" w:cs="Segoe UI Historic"/>
          </w:rPr>
          <w:t xml:space="preserve">the maze </w:t>
        </w:r>
        <w:r w:rsidR="00886654" w:rsidRPr="00E234E7">
          <w:rPr>
            <w:rFonts w:ascii="Segoe UI Historic" w:hAnsi="Segoe UI Historic" w:cs="Segoe UI Historic"/>
          </w:rPr>
          <w:t xml:space="preserve">texture could have more variant such as Japanese traditional temple maze and </w:t>
        </w:r>
        <w:r w:rsidR="003D0E84" w:rsidRPr="00E234E7">
          <w:rPr>
            <w:rFonts w:ascii="Segoe UI Historic" w:hAnsi="Segoe UI Historic" w:cs="Segoe UI Historic"/>
          </w:rPr>
          <w:t xml:space="preserve">palace in </w:t>
        </w:r>
        <w:r w:rsidR="00F72C83" w:rsidRPr="00E234E7">
          <w:rPr>
            <w:rFonts w:ascii="Segoe UI Historic" w:hAnsi="Segoe UI Historic" w:cs="Segoe UI Historic"/>
          </w:rPr>
          <w:t xml:space="preserve">Beijing as </w:t>
        </w:r>
        <w:r w:rsidR="002F1160" w:rsidRPr="00E234E7">
          <w:rPr>
            <w:rFonts w:ascii="Segoe UI Historic" w:hAnsi="Segoe UI Historic" w:cs="Segoe UI Historic"/>
          </w:rPr>
          <w:t>background.</w:t>
        </w:r>
        <w:r w:rsidR="0002725B" w:rsidRPr="00E234E7">
          <w:rPr>
            <w:rFonts w:ascii="Segoe UI Historic" w:hAnsi="Segoe UI Historic" w:cs="Segoe UI Historic"/>
          </w:rPr>
          <w:t xml:space="preserve"> The UI could also design as </w:t>
        </w:r>
        <w:r w:rsidR="003E1E8C" w:rsidRPr="00E234E7">
          <w:rPr>
            <w:rFonts w:ascii="Segoe UI Historic" w:hAnsi="Segoe UI Historic" w:cs="Segoe UI Historic"/>
          </w:rPr>
          <w:t xml:space="preserve">command line like because the whole maze is generate </w:t>
        </w:r>
        <w:r w:rsidR="00885E4A" w:rsidRPr="00E234E7">
          <w:rPr>
            <w:rFonts w:ascii="Segoe UI Historic" w:hAnsi="Segoe UI Historic" w:cs="Segoe UI Historic"/>
          </w:rPr>
          <w:t xml:space="preserve">by super-computer and </w:t>
        </w:r>
        <w:r w:rsidR="00B97D48" w:rsidRPr="00E234E7">
          <w:rPr>
            <w:rFonts w:ascii="Segoe UI Historic" w:hAnsi="Segoe UI Historic" w:cs="Segoe UI Historic"/>
          </w:rPr>
          <w:t>the setting is future based.</w:t>
        </w:r>
      </w:ins>
    </w:p>
    <w:p w14:paraId="70D63165" w14:textId="77777777" w:rsidR="001E2B4E" w:rsidRPr="00E234E7" w:rsidRDefault="001E2B4E" w:rsidP="00693678">
      <w:pPr>
        <w:ind w:leftChars="100" w:left="220"/>
        <w:rPr>
          <w:ins w:id="107" w:author="從 117.0 的變更" w:date="2023-03-17T14:13:00Z"/>
          <w:rFonts w:ascii="Segoe UI Historic" w:hAnsi="Segoe UI Historic" w:cs="Segoe UI Historic" w:hint="eastAsia"/>
        </w:rPr>
      </w:pPr>
      <w:ins w:id="108" w:author="從 117.0 的變更" w:date="2023-03-17T14:13:00Z">
        <w:r w:rsidRPr="00E234E7">
          <w:rPr>
            <w:rFonts w:ascii="Segoe UI Historic" w:hAnsi="Segoe UI Historic" w:cs="Segoe UI Historic" w:hint="eastAsia"/>
          </w:rPr>
          <w:t>I</w:t>
        </w:r>
        <w:r w:rsidRPr="00E234E7">
          <w:rPr>
            <w:rFonts w:ascii="Segoe UI Historic" w:hAnsi="Segoe UI Historic" w:cs="Segoe UI Historic"/>
          </w:rPr>
          <w:t xml:space="preserve"> would build this game on mobile platform</w:t>
        </w:r>
        <w:r w:rsidR="00963986" w:rsidRPr="00E234E7">
          <w:rPr>
            <w:rFonts w:ascii="Segoe UI Historic" w:hAnsi="Segoe UI Historic" w:cs="Segoe UI Historic"/>
          </w:rPr>
          <w:t xml:space="preserve"> so the button needs to be touch friendly</w:t>
        </w:r>
        <w:r w:rsidR="00C205A0" w:rsidRPr="00E234E7">
          <w:rPr>
            <w:rFonts w:ascii="Segoe UI Historic" w:hAnsi="Segoe UI Historic" w:cs="Segoe UI Historic"/>
          </w:rPr>
          <w:t xml:space="preserve">. Some of the character will based on the movie and </w:t>
        </w:r>
        <w:r w:rsidR="00F05D48" w:rsidRPr="00E234E7">
          <w:rPr>
            <w:rFonts w:ascii="Segoe UI Historic" w:hAnsi="Segoe UI Historic" w:cs="Segoe UI Historic"/>
          </w:rPr>
          <w:t>it is provided with different speed and damage</w:t>
        </w:r>
        <w:r w:rsidR="00E234E7" w:rsidRPr="00E234E7">
          <w:rPr>
            <w:rFonts w:ascii="Segoe UI Historic" w:hAnsi="Segoe UI Historic" w:cs="Segoe UI Historic"/>
          </w:rPr>
          <w:softHyphen/>
        </w:r>
        <w:r w:rsidR="00E234E7" w:rsidRPr="00E234E7">
          <w:rPr>
            <w:rFonts w:ascii="Segoe UI Historic" w:hAnsi="Segoe UI Historic" w:cs="Segoe UI Historic"/>
          </w:rPr>
          <w:softHyphen/>
        </w:r>
        <w:r w:rsidR="00E234E7" w:rsidRPr="00E234E7">
          <w:rPr>
            <w:rFonts w:ascii="Segoe UI Historic" w:hAnsi="Segoe UI Historic" w:cs="Segoe UI Historic"/>
          </w:rPr>
          <w:softHyphen/>
        </w:r>
        <w:r w:rsidR="00E234E7" w:rsidRPr="00E234E7">
          <w:rPr>
            <w:rFonts w:ascii="Segoe UI Historic" w:hAnsi="Segoe UI Historic" w:cs="Segoe UI Historic"/>
          </w:rPr>
          <w:softHyphen/>
        </w:r>
      </w:ins>
    </w:p>
    <w:p w14:paraId="6A4FC958" w14:textId="691F176D" w:rsidR="00AA7E4D" w:rsidRPr="00C47354" w:rsidRDefault="002D5A7C" w:rsidP="00693678">
      <w:pPr>
        <w:pStyle w:val="3"/>
        <w:ind w:leftChars="100" w:left="220"/>
        <w:rPr>
          <w:rFonts w:cs="Segoe UI Historic"/>
        </w:rPr>
      </w:pPr>
      <w:bookmarkStart w:id="109" w:name="_Toc114648279"/>
      <w:bookmarkStart w:id="110" w:name="_Toc129599027"/>
      <w:r w:rsidRPr="00C47354">
        <w:rPr>
          <w:rFonts w:cs="Segoe UI Historic"/>
        </w:rPr>
        <w:t>1.1.</w:t>
      </w:r>
      <w:r w:rsidR="00BE5C78" w:rsidRPr="00C47354">
        <w:rPr>
          <w:rFonts w:cs="Segoe UI Historic"/>
        </w:rPr>
        <w:t>4</w:t>
      </w:r>
      <w:bookmarkEnd w:id="109"/>
      <w:r w:rsidR="00FF47CF" w:rsidRPr="00C47354">
        <w:rPr>
          <w:rFonts w:cs="Segoe UI Historic"/>
        </w:rPr>
        <w:t xml:space="preserve"> Target audience</w:t>
      </w:r>
      <w:bookmarkEnd w:id="110"/>
    </w:p>
    <w:p w14:paraId="34F8CCDA" w14:textId="25E40E54" w:rsidR="00817395" w:rsidRDefault="004D74E9" w:rsidP="00693678">
      <w:pPr>
        <w:spacing w:after="0" w:line="240" w:lineRule="auto"/>
        <w:ind w:leftChars="100" w:left="220"/>
        <w:rPr>
          <w:rFonts w:ascii="Segoe UI Historic" w:hAnsi="Segoe UI Historic" w:cs="Segoe UI Historic"/>
        </w:rPr>
      </w:pPr>
      <w:r>
        <w:rPr>
          <w:rFonts w:ascii="Segoe UI Historic" w:hAnsi="Segoe UI Historic" w:cs="Segoe UI Historic"/>
        </w:rPr>
        <w:t xml:space="preserve">Based on the result collected from the </w:t>
      </w:r>
      <w:r w:rsidR="00B8418C">
        <w:rPr>
          <w:rFonts w:ascii="Segoe UI Historic" w:hAnsi="Segoe UI Historic" w:cs="Segoe UI Historic"/>
        </w:rPr>
        <w:t>Questionnaire</w:t>
      </w:r>
      <w:r>
        <w:rPr>
          <w:rFonts w:ascii="Segoe UI Historic" w:hAnsi="Segoe UI Historic" w:cs="Segoe UI Historic"/>
        </w:rPr>
        <w:t xml:space="preserve"> in 1.2.1.2</w:t>
      </w:r>
      <w:r w:rsidR="00CD25E8">
        <w:rPr>
          <w:rFonts w:ascii="Segoe UI Historic" w:hAnsi="Segoe UI Historic" w:cs="Segoe UI Historic"/>
        </w:rPr>
        <w:t>, the game will target into male</w:t>
      </w:r>
      <w:r w:rsidR="00C84FE9">
        <w:rPr>
          <w:rFonts w:ascii="Segoe UI Historic" w:hAnsi="Segoe UI Historic" w:cs="Segoe UI Historic"/>
        </w:rPr>
        <w:t xml:space="preserve"> gamer</w:t>
      </w:r>
      <w:r w:rsidR="00CD25E8">
        <w:rPr>
          <w:rFonts w:ascii="Segoe UI Historic" w:hAnsi="Segoe UI Historic" w:cs="Segoe UI Historic"/>
        </w:rPr>
        <w:t xml:space="preserve"> around 15 to 25</w:t>
      </w:r>
      <w:r w:rsidR="00C84FE9">
        <w:rPr>
          <w:rFonts w:ascii="Segoe UI Historic" w:hAnsi="Segoe UI Historic" w:cs="Segoe UI Historic"/>
        </w:rPr>
        <w:t xml:space="preserve"> which most of them is</w:t>
      </w:r>
      <w:r w:rsidR="00530901">
        <w:rPr>
          <w:rFonts w:ascii="Segoe UI Historic" w:hAnsi="Segoe UI Historic" w:cs="Segoe UI Historic"/>
        </w:rPr>
        <w:t xml:space="preserve"> student</w:t>
      </w:r>
      <w:r w:rsidR="00CD25E8">
        <w:rPr>
          <w:rFonts w:ascii="Segoe UI Historic" w:hAnsi="Segoe UI Historic" w:cs="Segoe UI Historic"/>
        </w:rPr>
        <w:t>.</w:t>
      </w:r>
      <w:r w:rsidR="00003387">
        <w:rPr>
          <w:rFonts w:ascii="Segoe UI Historic" w:hAnsi="Segoe UI Historic" w:cs="Segoe UI Historic"/>
        </w:rPr>
        <w:t xml:space="preserve"> Most of the respondents do play game</w:t>
      </w:r>
      <w:r w:rsidR="007A4030">
        <w:rPr>
          <w:rFonts w:ascii="Segoe UI Historic" w:hAnsi="Segoe UI Historic" w:cs="Segoe UI Historic"/>
        </w:rPr>
        <w:t xml:space="preserve"> however the time is quite short and mainly plays at weekend or 1-2 days per week.</w:t>
      </w:r>
      <w:r w:rsidR="00817395">
        <w:rPr>
          <w:rFonts w:ascii="Segoe UI Historic" w:hAnsi="Segoe UI Historic" w:cs="Segoe UI Historic"/>
        </w:rPr>
        <w:t xml:space="preserve"> </w:t>
      </w:r>
      <w:r w:rsidR="001372F1">
        <w:rPr>
          <w:rFonts w:ascii="Segoe UI Historic" w:hAnsi="Segoe UI Historic" w:cs="Segoe UI Historic"/>
        </w:rPr>
        <w:t xml:space="preserve">Also, mobile platform and Nintendo switch </w:t>
      </w:r>
      <w:r w:rsidR="00AD591B">
        <w:rPr>
          <w:rFonts w:ascii="Segoe UI Historic" w:hAnsi="Segoe UI Historic" w:cs="Segoe UI Historic"/>
        </w:rPr>
        <w:t>are popular platform teenages play</w:t>
      </w:r>
      <w:r w:rsidR="00FF791C">
        <w:rPr>
          <w:rFonts w:ascii="Segoe UI Historic" w:hAnsi="Segoe UI Historic" w:cs="Segoe UI Historic"/>
        </w:rPr>
        <w:t>ed on and also because of the easy to access in term</w:t>
      </w:r>
      <w:r w:rsidR="00AD27BA">
        <w:rPr>
          <w:rFonts w:ascii="Segoe UI Historic" w:hAnsi="Segoe UI Historic" w:cs="Segoe UI Historic"/>
        </w:rPr>
        <w:t>s</w:t>
      </w:r>
      <w:r w:rsidR="00FF791C">
        <w:rPr>
          <w:rFonts w:ascii="Segoe UI Historic" w:hAnsi="Segoe UI Historic" w:cs="Segoe UI Historic"/>
        </w:rPr>
        <w:t xml:space="preserve"> of hardware and </w:t>
      </w:r>
      <w:r w:rsidR="00AD27BA">
        <w:rPr>
          <w:rFonts w:ascii="Segoe UI Historic" w:hAnsi="Segoe UI Historic" w:cs="Segoe UI Historic"/>
        </w:rPr>
        <w:t xml:space="preserve">time. Most of the teenages now owned a mobile phone, </w:t>
      </w:r>
      <w:r w:rsidR="008E12C1">
        <w:rPr>
          <w:rFonts w:ascii="Segoe UI Historic" w:hAnsi="Segoe UI Historic" w:cs="Segoe UI Historic"/>
        </w:rPr>
        <w:t xml:space="preserve">low cost than a pc and </w:t>
      </w:r>
      <w:r w:rsidR="008A76A5">
        <w:rPr>
          <w:rFonts w:ascii="Segoe UI Historic" w:hAnsi="Segoe UI Historic" w:cs="Segoe UI Historic"/>
        </w:rPr>
        <w:t xml:space="preserve">time available has </w:t>
      </w:r>
      <w:r w:rsidR="003774C9">
        <w:rPr>
          <w:rFonts w:ascii="Segoe UI Historic" w:hAnsi="Segoe UI Historic" w:cs="Segoe UI Historic"/>
        </w:rPr>
        <w:t>convinced</w:t>
      </w:r>
      <w:r w:rsidR="008A76A5">
        <w:rPr>
          <w:rFonts w:ascii="Segoe UI Historic" w:hAnsi="Segoe UI Historic" w:cs="Segoe UI Historic"/>
        </w:rPr>
        <w:t xml:space="preserve"> to </w:t>
      </w:r>
      <w:r w:rsidR="003774C9">
        <w:rPr>
          <w:rFonts w:ascii="Segoe UI Historic" w:hAnsi="Segoe UI Historic" w:cs="Segoe UI Historic"/>
        </w:rPr>
        <w:t xml:space="preserve">build the game on mobile platforms. As this game </w:t>
      </w:r>
      <w:r w:rsidR="0071733F">
        <w:rPr>
          <w:rFonts w:ascii="Segoe UI Historic" w:hAnsi="Segoe UI Historic" w:cs="Segoe UI Historic"/>
        </w:rPr>
        <w:t xml:space="preserve">are aimed at realistic, blood effect and challenging maze will be </w:t>
      </w:r>
      <w:r w:rsidR="009E6D6C">
        <w:rPr>
          <w:rFonts w:ascii="Segoe UI Historic" w:hAnsi="Segoe UI Historic" w:cs="Segoe UI Historic"/>
        </w:rPr>
        <w:t>included so this game wont be available for children</w:t>
      </w:r>
    </w:p>
    <w:p w14:paraId="7B8AF959" w14:textId="58B43232" w:rsidR="002859F3" w:rsidRPr="00C47354" w:rsidRDefault="002859F3" w:rsidP="00693678">
      <w:pPr>
        <w:pStyle w:val="2"/>
        <w:ind w:leftChars="100" w:left="220"/>
      </w:pPr>
      <w:bookmarkStart w:id="111" w:name="_Toc129599028"/>
      <w:r w:rsidRPr="00C47354">
        <w:t>1.2.1</w:t>
      </w:r>
      <w:r w:rsidR="009B6243" w:rsidRPr="00C47354">
        <w:t xml:space="preserve"> Investigating Project</w:t>
      </w:r>
      <w:bookmarkEnd w:id="111"/>
    </w:p>
    <w:p w14:paraId="327D4792" w14:textId="2CC795F1" w:rsidR="007F3262" w:rsidRPr="00C47354" w:rsidRDefault="007563D0" w:rsidP="00693678">
      <w:pPr>
        <w:pStyle w:val="3"/>
        <w:ind w:leftChars="100" w:left="220"/>
        <w:rPr>
          <w:rFonts w:cs="Segoe UI Historic"/>
        </w:rPr>
      </w:pPr>
      <w:bookmarkStart w:id="112" w:name="_Toc114648280"/>
      <w:bookmarkStart w:id="113" w:name="_Toc129599029"/>
      <w:r w:rsidRPr="00C47354">
        <w:rPr>
          <w:rFonts w:cs="Segoe UI Historic"/>
        </w:rPr>
        <w:t>1.2.1.2 Questionnaire</w:t>
      </w:r>
      <w:bookmarkEnd w:id="112"/>
      <w:r w:rsidR="00B24E57" w:rsidRPr="00C47354">
        <w:rPr>
          <w:rFonts w:cs="Segoe UI Historic"/>
        </w:rPr>
        <w:t xml:space="preserve"> and Stat</w:t>
      </w:r>
      <w:r w:rsidR="00C84FE9">
        <w:rPr>
          <w:rFonts w:cs="Segoe UI Historic"/>
        </w:rPr>
        <w:t>istics</w:t>
      </w:r>
      <w:bookmarkEnd w:id="113"/>
    </w:p>
    <w:p w14:paraId="7F63A61F" w14:textId="0AA16406" w:rsidR="00252E18" w:rsidRPr="00C47354" w:rsidRDefault="00252E18"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w:t>
      </w:r>
      <w:r w:rsidR="00673A13" w:rsidRPr="00C47354">
        <w:rPr>
          <w:rFonts w:ascii="Segoe UI Historic" w:hAnsi="Segoe UI Historic" w:cs="Segoe UI Historic"/>
        </w:rPr>
        <w:t>==</w:t>
      </w:r>
      <w:r w:rsidRPr="00C47354">
        <w:rPr>
          <w:rFonts w:ascii="Segoe UI Historic" w:hAnsi="Segoe UI Historic" w:cs="Segoe UI Historic"/>
        </w:rPr>
        <w:t>============Personal Detail</w:t>
      </w:r>
      <w:r w:rsidR="00673A13" w:rsidRPr="00C47354">
        <w:rPr>
          <w:rFonts w:ascii="Segoe UI Historic" w:hAnsi="Segoe UI Historic" w:cs="Segoe UI Historic"/>
        </w:rPr>
        <w:t xml:space="preserve">/ client </w:t>
      </w:r>
      <w:r w:rsidRPr="00C47354">
        <w:rPr>
          <w:rFonts w:ascii="Segoe UI Historic" w:hAnsi="Segoe UI Historic" w:cs="Segoe UI Historic"/>
        </w:rPr>
        <w:t>===========</w:t>
      </w:r>
      <w:r w:rsidR="00673A13" w:rsidRPr="00C47354">
        <w:rPr>
          <w:rFonts w:ascii="Segoe UI Historic" w:hAnsi="Segoe UI Historic" w:cs="Segoe UI Historic"/>
        </w:rPr>
        <w:t>==</w:t>
      </w:r>
      <w:r w:rsidRPr="00C47354">
        <w:rPr>
          <w:rFonts w:ascii="Segoe UI Historic" w:hAnsi="Segoe UI Historic" w:cs="Segoe UI Historic"/>
        </w:rPr>
        <w:t>=========</w:t>
      </w:r>
    </w:p>
    <w:p w14:paraId="60FE9A79" w14:textId="4AA232FA"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Gender</w:t>
      </w:r>
    </w:p>
    <w:p w14:paraId="22791164" w14:textId="11173CA1"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Male</w:t>
      </w:r>
      <w:r w:rsidR="00C556B8" w:rsidRPr="00C47354">
        <w:rPr>
          <w:rFonts w:ascii="Segoe UI Historic" w:hAnsi="Segoe UI Historic" w:cs="Segoe UI Historic"/>
        </w:rPr>
        <w:t xml:space="preserve"> </w:t>
      </w:r>
      <w:bookmarkStart w:id="114" w:name="_Hlk114943758"/>
      <w:r w:rsidR="007A11B4" w:rsidRPr="00C47354">
        <w:rPr>
          <w:rFonts w:ascii="Segoe UI Historic" w:hAnsi="Segoe UI Historic" w:cs="Segoe UI Historic"/>
        </w:rPr>
        <w:t xml:space="preserve">----(5 </w:t>
      </w:r>
      <w:r w:rsidR="00AA56A6" w:rsidRPr="00C47354">
        <w:rPr>
          <w:rFonts w:ascii="Segoe UI Historic" w:hAnsi="Segoe UI Historic" w:cs="Segoe UI Historic"/>
        </w:rPr>
        <w:t>votes) (</w:t>
      </w:r>
      <w:r w:rsidR="007A11B4" w:rsidRPr="00C47354">
        <w:rPr>
          <w:rFonts w:ascii="Segoe UI Historic" w:hAnsi="Segoe UI Historic" w:cs="Segoe UI Historic"/>
        </w:rPr>
        <w:t>71.43%)</w:t>
      </w:r>
      <w:bookmarkEnd w:id="114"/>
    </w:p>
    <w:p w14:paraId="783BE02C" w14:textId="724649DD" w:rsidR="00365F1D"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Female</w:t>
      </w:r>
      <w:r w:rsidR="00300B6E" w:rsidRPr="00C47354">
        <w:rPr>
          <w:rFonts w:ascii="Segoe UI Historic" w:hAnsi="Segoe UI Historic" w:cs="Segoe UI Historic"/>
        </w:rPr>
        <w:t xml:space="preserve">----(2 </w:t>
      </w:r>
      <w:r w:rsidR="00AA56A6" w:rsidRPr="00C47354">
        <w:rPr>
          <w:rFonts w:ascii="Segoe UI Historic" w:hAnsi="Segoe UI Historic" w:cs="Segoe UI Historic"/>
        </w:rPr>
        <w:t>votes) (</w:t>
      </w:r>
      <w:r w:rsidR="00300B6E" w:rsidRPr="00C47354">
        <w:rPr>
          <w:rFonts w:ascii="Segoe UI Historic" w:hAnsi="Segoe UI Historic" w:cs="Segoe UI Historic"/>
        </w:rPr>
        <w:t>28.57%)</w:t>
      </w:r>
    </w:p>
    <w:p w14:paraId="3231581D" w14:textId="77777777"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Age Range</w:t>
      </w:r>
    </w:p>
    <w:p w14:paraId="26E3EEF3" w14:textId="6EEFE6A9" w:rsidR="001E5DC8"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Under 12 </w:t>
      </w:r>
      <w:r w:rsidR="00A1790F" w:rsidRPr="00C47354">
        <w:rPr>
          <w:rFonts w:ascii="Segoe UI Historic" w:hAnsi="Segoe UI Historic" w:cs="Segoe UI Historic"/>
        </w:rPr>
        <w:t>----(0 votes)</w:t>
      </w:r>
    </w:p>
    <w:p w14:paraId="285E5053" w14:textId="15C51970" w:rsidR="001E5DC8"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12-15 </w:t>
      </w:r>
      <w:r w:rsidR="00A1790F" w:rsidRPr="00C47354">
        <w:rPr>
          <w:rFonts w:ascii="Segoe UI Historic" w:hAnsi="Segoe UI Historic" w:cs="Segoe UI Historic"/>
        </w:rPr>
        <w:t>----(0 votes)</w:t>
      </w:r>
    </w:p>
    <w:p w14:paraId="3614B55E" w14:textId="7C413EC2" w:rsidR="001E5DC8"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15-17</w:t>
      </w:r>
      <w:r w:rsidR="00300B6E" w:rsidRPr="00C47354">
        <w:rPr>
          <w:rFonts w:ascii="Segoe UI Historic" w:hAnsi="Segoe UI Historic" w:cs="Segoe UI Historic"/>
        </w:rPr>
        <w:t xml:space="preserve">----(2 </w:t>
      </w:r>
      <w:r w:rsidR="00BB7BAE" w:rsidRPr="00C47354">
        <w:rPr>
          <w:rFonts w:ascii="Segoe UI Historic" w:hAnsi="Segoe UI Historic" w:cs="Segoe UI Historic"/>
        </w:rPr>
        <w:t>votes) (</w:t>
      </w:r>
      <w:r w:rsidR="00300B6E" w:rsidRPr="00C47354">
        <w:rPr>
          <w:rFonts w:ascii="Segoe UI Historic" w:hAnsi="Segoe UI Historic" w:cs="Segoe UI Historic"/>
        </w:rPr>
        <w:t>28.57%)</w:t>
      </w:r>
    </w:p>
    <w:p w14:paraId="3B47EEE3" w14:textId="079E26B9" w:rsidR="001E5DC8"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18-25 </w:t>
      </w:r>
      <w:r w:rsidR="007A11B4" w:rsidRPr="00C47354">
        <w:rPr>
          <w:rFonts w:ascii="Segoe UI Historic" w:hAnsi="Segoe UI Historic" w:cs="Segoe UI Historic"/>
        </w:rPr>
        <w:t xml:space="preserve">----(5 </w:t>
      </w:r>
      <w:r w:rsidR="00BB7BAE" w:rsidRPr="00C47354">
        <w:rPr>
          <w:rFonts w:ascii="Segoe UI Historic" w:hAnsi="Segoe UI Historic" w:cs="Segoe UI Historic"/>
        </w:rPr>
        <w:t>votes) (</w:t>
      </w:r>
      <w:r w:rsidR="007A11B4" w:rsidRPr="00C47354">
        <w:rPr>
          <w:rFonts w:ascii="Segoe UI Historic" w:hAnsi="Segoe UI Historic" w:cs="Segoe UI Historic"/>
        </w:rPr>
        <w:t>71.43%)</w:t>
      </w:r>
    </w:p>
    <w:p w14:paraId="2A11D130" w14:textId="66BD18EC" w:rsidR="001E5DC8"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26-35</w:t>
      </w:r>
      <w:r w:rsidR="00A1790F" w:rsidRPr="00C47354">
        <w:rPr>
          <w:rFonts w:ascii="Segoe UI Historic" w:hAnsi="Segoe UI Historic" w:cs="Segoe UI Historic"/>
        </w:rPr>
        <w:t>----(0 votes)</w:t>
      </w:r>
    </w:p>
    <w:p w14:paraId="2A0E10E6" w14:textId="3E56C17E" w:rsidR="00143F69"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Over 35</w:t>
      </w:r>
      <w:r w:rsidR="00A1790F" w:rsidRPr="00C47354">
        <w:rPr>
          <w:rFonts w:ascii="Segoe UI Historic" w:hAnsi="Segoe UI Historic" w:cs="Segoe UI Historic"/>
        </w:rPr>
        <w:t>----(0 votes)</w:t>
      </w:r>
    </w:p>
    <w:p w14:paraId="3DF04BC4" w14:textId="6B2C9B55" w:rsidR="00141EBF" w:rsidRPr="00C47354" w:rsidRDefault="00D1409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W</w:t>
      </w:r>
      <w:r w:rsidR="00143F69" w:rsidRPr="00C47354">
        <w:rPr>
          <w:rFonts w:ascii="Segoe UI Historic" w:hAnsi="Segoe UI Historic" w:cs="Segoe UI Historic"/>
        </w:rPr>
        <w:t>hat is your job currently</w:t>
      </w:r>
    </w:p>
    <w:p w14:paraId="54FCA683" w14:textId="240262CC" w:rsidR="00141EBF" w:rsidRPr="00C47354" w:rsidRDefault="00141EBF"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Part-time job ----(1 votes)</w:t>
      </w:r>
    </w:p>
    <w:p w14:paraId="2FE4674B" w14:textId="4292D53F" w:rsidR="004A067D" w:rsidRPr="00C47354" w:rsidRDefault="00141EBF"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Student ----(</w:t>
      </w:r>
      <w:r w:rsidR="00315216" w:rsidRPr="00C47354">
        <w:rPr>
          <w:rFonts w:ascii="Segoe UI Historic" w:hAnsi="Segoe UI Historic" w:cs="Segoe UI Historic"/>
        </w:rPr>
        <w:t>6</w:t>
      </w:r>
      <w:r w:rsidRPr="00C47354">
        <w:rPr>
          <w:rFonts w:ascii="Segoe UI Historic" w:hAnsi="Segoe UI Historic" w:cs="Segoe UI Historic"/>
        </w:rPr>
        <w:t xml:space="preserve"> votes)</w:t>
      </w:r>
    </w:p>
    <w:p w14:paraId="58580F6C" w14:textId="77777777"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How often do you game? </w:t>
      </w:r>
    </w:p>
    <w:p w14:paraId="45548A9C" w14:textId="619F851A"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I </w:t>
      </w:r>
      <w:r w:rsidR="00A6649E" w:rsidRPr="00C47354">
        <w:rPr>
          <w:rFonts w:ascii="Segoe UI Historic" w:hAnsi="Segoe UI Historic" w:cs="Segoe UI Historic"/>
        </w:rPr>
        <w:t>don’t</w:t>
      </w:r>
      <w:r w:rsidRPr="00C47354">
        <w:rPr>
          <w:rFonts w:ascii="Segoe UI Historic" w:hAnsi="Segoe UI Historic" w:cs="Segoe UI Historic"/>
        </w:rPr>
        <w:t xml:space="preserve"> play game </w:t>
      </w:r>
      <w:r w:rsidR="00A1790F" w:rsidRPr="00C47354">
        <w:rPr>
          <w:rFonts w:ascii="Segoe UI Historic" w:hAnsi="Segoe UI Historic" w:cs="Segoe UI Historic"/>
        </w:rPr>
        <w:t>----(0 votes)</w:t>
      </w:r>
    </w:p>
    <w:p w14:paraId="57565D7C" w14:textId="0CD955AE"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Weekend </w:t>
      </w:r>
      <w:r w:rsidR="007A11B4" w:rsidRPr="00C47354">
        <w:rPr>
          <w:rFonts w:ascii="Segoe UI Historic" w:hAnsi="Segoe UI Historic" w:cs="Segoe UI Historic"/>
        </w:rPr>
        <w:t xml:space="preserve">----(5 </w:t>
      </w:r>
      <w:r w:rsidR="00BB7BAE" w:rsidRPr="00C47354">
        <w:rPr>
          <w:rFonts w:ascii="Segoe UI Historic" w:hAnsi="Segoe UI Historic" w:cs="Segoe UI Historic"/>
        </w:rPr>
        <w:t>votes) (</w:t>
      </w:r>
      <w:r w:rsidR="007A11B4" w:rsidRPr="00C47354">
        <w:rPr>
          <w:rFonts w:ascii="Segoe UI Historic" w:hAnsi="Segoe UI Historic" w:cs="Segoe UI Historic"/>
        </w:rPr>
        <w:t>71.43%)</w:t>
      </w:r>
    </w:p>
    <w:p w14:paraId="274D3D95" w14:textId="4B56EE14"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3-5 days per week </w:t>
      </w:r>
      <w:r w:rsidR="00A1790F" w:rsidRPr="00C47354">
        <w:rPr>
          <w:rFonts w:ascii="Segoe UI Historic" w:hAnsi="Segoe UI Historic" w:cs="Segoe UI Historic"/>
        </w:rPr>
        <w:t>----(0 votes)</w:t>
      </w:r>
    </w:p>
    <w:p w14:paraId="7D73F7B3" w14:textId="685B8827" w:rsidR="00E33D4E"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Every</w:t>
      </w:r>
      <w:r w:rsidR="00C55E92" w:rsidRPr="00C47354">
        <w:rPr>
          <w:rFonts w:ascii="Segoe UI Historic" w:hAnsi="Segoe UI Historic" w:cs="Segoe UI Historic"/>
        </w:rPr>
        <w:t xml:space="preserve"> </w:t>
      </w:r>
      <w:r w:rsidRPr="00C47354">
        <w:rPr>
          <w:rFonts w:ascii="Segoe UI Historic" w:hAnsi="Segoe UI Historic" w:cs="Segoe UI Historic"/>
        </w:rPr>
        <w:t xml:space="preserve">day </w:t>
      </w:r>
      <w:r w:rsidR="00300B6E" w:rsidRPr="00C47354">
        <w:rPr>
          <w:rFonts w:ascii="Segoe UI Historic" w:hAnsi="Segoe UI Historic" w:cs="Segoe UI Historic"/>
        </w:rPr>
        <w:t xml:space="preserve">----(2 </w:t>
      </w:r>
      <w:r w:rsidR="00BB7BAE" w:rsidRPr="00C47354">
        <w:rPr>
          <w:rFonts w:ascii="Segoe UI Historic" w:hAnsi="Segoe UI Historic" w:cs="Segoe UI Historic"/>
        </w:rPr>
        <w:t>votes) (</w:t>
      </w:r>
      <w:r w:rsidR="00300B6E" w:rsidRPr="00C47354">
        <w:rPr>
          <w:rFonts w:ascii="Segoe UI Historic" w:hAnsi="Segoe UI Historic" w:cs="Segoe UI Historic"/>
        </w:rPr>
        <w:t>28.57%)</w:t>
      </w:r>
    </w:p>
    <w:p w14:paraId="1A832D31" w14:textId="3BE66A83" w:rsidR="004A067D" w:rsidRPr="00C47354" w:rsidRDefault="00025198" w:rsidP="00693678">
      <w:pPr>
        <w:spacing w:after="0" w:line="240" w:lineRule="auto"/>
        <w:ind w:leftChars="100" w:left="220"/>
        <w:rPr>
          <w:rFonts w:ascii="Segoe UI Historic" w:hAnsi="Segoe UI Historic" w:cs="Segoe UI Historic"/>
        </w:rPr>
      </w:pPr>
      <w:del w:id="115" w:author="從 117.0 的變更" w:date="2023-03-17T14:13:00Z">
        <w:r>
          <w:rPr>
            <w:rFonts w:ascii="Segoe UI Historic" w:hAnsi="Segoe UI Historic" w:cs="Segoe UI Historic"/>
          </w:rPr>
          <w:delText>Conclusion:</w:delText>
        </w:r>
      </w:del>
      <w:r>
        <w:rPr>
          <w:rFonts w:ascii="Segoe UI Historic" w:hAnsi="Segoe UI Historic" w:cs="Segoe UI Historic"/>
        </w:rPr>
        <w:t xml:space="preserve"> </w:t>
      </w:r>
      <w:r w:rsidR="004A067D">
        <w:rPr>
          <w:rFonts w:ascii="Segoe UI Historic" w:hAnsi="Segoe UI Historic" w:cs="Segoe UI Historic" w:hint="eastAsia"/>
        </w:rPr>
        <w:t>M</w:t>
      </w:r>
      <w:r w:rsidR="004A067D">
        <w:rPr>
          <w:rFonts w:ascii="Segoe UI Historic" w:hAnsi="Segoe UI Historic" w:cs="Segoe UI Historic"/>
        </w:rPr>
        <w:t>ost of the responden</w:t>
      </w:r>
      <w:r>
        <w:rPr>
          <w:rFonts w:ascii="Segoe UI Historic" w:hAnsi="Segoe UI Historic" w:cs="Segoe UI Historic"/>
        </w:rPr>
        <w:t>ts</w:t>
      </w:r>
      <w:r w:rsidR="004A067D">
        <w:rPr>
          <w:rFonts w:ascii="Segoe UI Historic" w:hAnsi="Segoe UI Historic" w:cs="Segoe UI Historic"/>
        </w:rPr>
        <w:t xml:space="preserve"> play on weekend. Th</w:t>
      </w:r>
      <w:r w:rsidR="008113C0">
        <w:rPr>
          <w:rFonts w:ascii="Segoe UI Historic" w:hAnsi="Segoe UI Historic" w:cs="Segoe UI Historic"/>
        </w:rPr>
        <w:t xml:space="preserve">is game should </w:t>
      </w:r>
      <w:r w:rsidR="00E86D44">
        <w:rPr>
          <w:rFonts w:ascii="Segoe UI Historic" w:hAnsi="Segoe UI Historic" w:cs="Segoe UI Historic"/>
        </w:rPr>
        <w:t>not forced player to login everyday to gain special items</w:t>
      </w:r>
    </w:p>
    <w:p w14:paraId="11FC74CC" w14:textId="1C4FE661"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How long do you game</w:t>
      </w:r>
      <w:r w:rsidR="00653B48" w:rsidRPr="00C47354">
        <w:rPr>
          <w:rFonts w:ascii="Segoe UI Historic" w:hAnsi="Segoe UI Historic" w:cs="Segoe UI Historic"/>
        </w:rPr>
        <w:t xml:space="preserve">? </w:t>
      </w:r>
    </w:p>
    <w:p w14:paraId="1D197A72" w14:textId="3EF6F0AA"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0-1 hr/day </w:t>
      </w:r>
      <w:r w:rsidR="00265F4C" w:rsidRPr="00C47354">
        <w:rPr>
          <w:rFonts w:ascii="Segoe UI Historic" w:hAnsi="Segoe UI Historic" w:cs="Segoe UI Historic"/>
        </w:rPr>
        <w:t xml:space="preserve">----(4 </w:t>
      </w:r>
      <w:r w:rsidR="00BB7BAE" w:rsidRPr="00C47354">
        <w:rPr>
          <w:rFonts w:ascii="Segoe UI Historic" w:hAnsi="Segoe UI Historic" w:cs="Segoe UI Historic"/>
        </w:rPr>
        <w:t>votes) (</w:t>
      </w:r>
      <w:r w:rsidR="00265F4C" w:rsidRPr="00C47354">
        <w:rPr>
          <w:rFonts w:ascii="Segoe UI Historic" w:hAnsi="Segoe UI Historic" w:cs="Segoe UI Historic"/>
        </w:rPr>
        <w:t>57.1%)</w:t>
      </w:r>
    </w:p>
    <w:p w14:paraId="757B3410" w14:textId="62B6B1F3"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1-2hrs/day </w:t>
      </w:r>
      <w:r w:rsidR="001921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921CC" w:rsidRPr="00C47354">
        <w:rPr>
          <w:rFonts w:ascii="Segoe UI Historic" w:hAnsi="Segoe UI Historic" w:cs="Segoe UI Historic"/>
        </w:rPr>
        <w:t>14.3%)</w:t>
      </w:r>
    </w:p>
    <w:p w14:paraId="1289430D" w14:textId="77BB83D0"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2-3hrs/day</w:t>
      </w:r>
      <w:r w:rsidR="00300B6E" w:rsidRPr="00C47354">
        <w:rPr>
          <w:rFonts w:ascii="Segoe UI Historic" w:hAnsi="Segoe UI Historic" w:cs="Segoe UI Historic"/>
        </w:rPr>
        <w:t xml:space="preserve">----(2 </w:t>
      </w:r>
      <w:r w:rsidR="00BB7BAE" w:rsidRPr="00C47354">
        <w:rPr>
          <w:rFonts w:ascii="Segoe UI Historic" w:hAnsi="Segoe UI Historic" w:cs="Segoe UI Historic"/>
        </w:rPr>
        <w:t>votes) (</w:t>
      </w:r>
      <w:r w:rsidR="00300B6E" w:rsidRPr="00C47354">
        <w:rPr>
          <w:rFonts w:ascii="Segoe UI Historic" w:hAnsi="Segoe UI Historic" w:cs="Segoe UI Historic"/>
        </w:rPr>
        <w:t>28.57%)</w:t>
      </w:r>
    </w:p>
    <w:p w14:paraId="36DDF94E" w14:textId="5B5CA096" w:rsidR="00143F69"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more than 3 hours /day </w:t>
      </w:r>
      <w:r w:rsidR="00E33D4E" w:rsidRPr="00C47354">
        <w:rPr>
          <w:rFonts w:ascii="Segoe UI Historic" w:hAnsi="Segoe UI Historic" w:cs="Segoe UI Historic"/>
        </w:rPr>
        <w:t>----(0 vote)</w:t>
      </w:r>
    </w:p>
    <w:p w14:paraId="0B897516" w14:textId="6431D9DD" w:rsidR="00A13B02" w:rsidRPr="00C47354" w:rsidRDefault="00A13B02" w:rsidP="00693678">
      <w:pPr>
        <w:spacing w:after="0" w:line="240" w:lineRule="auto"/>
        <w:ind w:leftChars="100" w:left="220"/>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 xml:space="preserve">ost of the respondents play less than 1 hour, </w:t>
      </w:r>
      <w:ins w:id="116" w:author="從 117.0 的變更" w:date="2023-03-17T14:13:00Z">
        <w:r w:rsidR="002B00CC">
          <w:rPr>
            <w:rFonts w:ascii="Segoe UI Historic" w:hAnsi="Segoe UI Historic" w:cs="Segoe UI Historic"/>
          </w:rPr>
          <w:t xml:space="preserve">adjusting the </w:t>
        </w:r>
        <w:r w:rsidR="003C7A02">
          <w:rPr>
            <w:rFonts w:ascii="Segoe UI Historic" w:hAnsi="Segoe UI Historic" w:cs="Segoe UI Historic"/>
          </w:rPr>
          <w:t xml:space="preserve">game </w:t>
        </w:r>
        <w:r w:rsidR="00C7428C">
          <w:rPr>
            <w:rFonts w:ascii="Segoe UI Historic" w:hAnsi="Segoe UI Historic" w:cs="Segoe UI Historic"/>
          </w:rPr>
          <w:t xml:space="preserve">to be </w:t>
        </w:r>
        <w:r w:rsidR="00BD3E26">
          <w:rPr>
            <w:rFonts w:ascii="Segoe UI Historic" w:hAnsi="Segoe UI Historic" w:cs="Segoe UI Historic"/>
          </w:rPr>
          <w:t>fun and intense as well as using less time to complete</w:t>
        </w:r>
      </w:ins>
      <w:del w:id="117" w:author="從 117.0 的變更" w:date="2023-03-17T14:13:00Z">
        <w:r w:rsidR="00F40110">
          <w:rPr>
            <w:rFonts w:ascii="Segoe UI Historic" w:hAnsi="Segoe UI Historic" w:cs="Segoe UI Historic"/>
          </w:rPr>
          <w:delText>Making</w:delText>
        </w:r>
        <w:r w:rsidR="00E86D44">
          <w:rPr>
            <w:rFonts w:ascii="Segoe UI Historic" w:hAnsi="Segoe UI Historic" w:cs="Segoe UI Historic"/>
          </w:rPr>
          <w:delText xml:space="preserve"> </w:delText>
        </w:r>
        <w:r w:rsidR="003C7A02">
          <w:rPr>
            <w:rFonts w:ascii="Segoe UI Historic" w:hAnsi="Segoe UI Historic" w:cs="Segoe UI Historic"/>
          </w:rPr>
          <w:delText xml:space="preserve">a game </w:delText>
        </w:r>
        <w:r w:rsidR="00F40110">
          <w:rPr>
            <w:rFonts w:ascii="Segoe UI Historic" w:hAnsi="Segoe UI Historic" w:cs="Segoe UI Historic"/>
          </w:rPr>
          <w:delText xml:space="preserve">last around </w:delText>
        </w:r>
        <w:r w:rsidR="003C7A02">
          <w:rPr>
            <w:rFonts w:ascii="Segoe UI Historic" w:hAnsi="Segoe UI Historic" w:cs="Segoe UI Historic"/>
          </w:rPr>
          <w:delText>15-</w:delText>
        </w:r>
        <w:r w:rsidR="00CD00B7">
          <w:rPr>
            <w:rFonts w:ascii="Segoe UI Historic" w:hAnsi="Segoe UI Historic" w:cs="Segoe UI Historic"/>
          </w:rPr>
          <w:delText xml:space="preserve">20 minutes per session to </w:delText>
        </w:r>
        <w:r w:rsidR="00140FD7">
          <w:rPr>
            <w:rFonts w:ascii="Segoe UI Historic" w:hAnsi="Segoe UI Historic" w:cs="Segoe UI Historic"/>
          </w:rPr>
          <w:delText>fit in the player life routine</w:delText>
        </w:r>
      </w:del>
      <w:r w:rsidR="00140FD7">
        <w:rPr>
          <w:rFonts w:ascii="Segoe UI Historic" w:hAnsi="Segoe UI Historic" w:cs="Segoe UI Historic"/>
        </w:rPr>
        <w:t>.</w:t>
      </w:r>
    </w:p>
    <w:p w14:paraId="7CB1E5EC" w14:textId="541D9B2D"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How often do you open a game more than once in a day </w:t>
      </w:r>
    </w:p>
    <w:p w14:paraId="4FCE7E9A" w14:textId="33024B2D"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Always </w:t>
      </w:r>
      <w:r w:rsidR="00265F4C" w:rsidRPr="00C47354">
        <w:rPr>
          <w:rFonts w:ascii="Segoe UI Historic" w:hAnsi="Segoe UI Historic" w:cs="Segoe UI Historic"/>
        </w:rPr>
        <w:t xml:space="preserve">----(4 </w:t>
      </w:r>
      <w:r w:rsidR="00BB7BAE" w:rsidRPr="00C47354">
        <w:rPr>
          <w:rFonts w:ascii="Segoe UI Historic" w:hAnsi="Segoe UI Historic" w:cs="Segoe UI Historic"/>
        </w:rPr>
        <w:t>votes) (</w:t>
      </w:r>
      <w:r w:rsidR="00265F4C" w:rsidRPr="00C47354">
        <w:rPr>
          <w:rFonts w:ascii="Segoe UI Historic" w:hAnsi="Segoe UI Historic" w:cs="Segoe UI Historic"/>
        </w:rPr>
        <w:t>57.1%)</w:t>
      </w:r>
    </w:p>
    <w:p w14:paraId="3FDBBB21" w14:textId="472D47AD"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Seldom </w:t>
      </w:r>
      <w:r w:rsidR="009C09D3" w:rsidRPr="00C47354">
        <w:rPr>
          <w:rFonts w:ascii="Segoe UI Historic" w:hAnsi="Segoe UI Historic" w:cs="Segoe UI Historic"/>
        </w:rPr>
        <w:t xml:space="preserve">----(3 </w:t>
      </w:r>
      <w:r w:rsidR="00BB7BAE" w:rsidRPr="00C47354">
        <w:rPr>
          <w:rFonts w:ascii="Segoe UI Historic" w:hAnsi="Segoe UI Historic" w:cs="Segoe UI Historic"/>
        </w:rPr>
        <w:t>votes) (</w:t>
      </w:r>
      <w:r w:rsidR="009C09D3" w:rsidRPr="00C47354">
        <w:rPr>
          <w:rFonts w:ascii="Segoe UI Historic" w:hAnsi="Segoe UI Historic" w:cs="Segoe UI Historic"/>
        </w:rPr>
        <w:t>42.9%)</w:t>
      </w:r>
    </w:p>
    <w:p w14:paraId="6BA6AB04" w14:textId="677FDBF5" w:rsidR="00143F69"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Never </w:t>
      </w:r>
      <w:r w:rsidR="00A1790F" w:rsidRPr="00C47354">
        <w:rPr>
          <w:rFonts w:ascii="Segoe UI Historic" w:hAnsi="Segoe UI Historic" w:cs="Segoe UI Historic"/>
        </w:rPr>
        <w:t>----(0 votes)</w:t>
      </w:r>
      <w:ins w:id="118" w:author="從 117.0 的變更" w:date="2023-03-17T14:13:00Z">
        <w:r w:rsidR="00AC1975">
          <w:rPr>
            <w:rFonts w:ascii="Segoe UI Historic" w:hAnsi="Segoe UI Historic" w:cs="Segoe UI Historic"/>
          </w:rPr>
          <w:t xml:space="preserve"> </w:t>
        </w:r>
      </w:ins>
    </w:p>
    <w:p w14:paraId="3C96D838" w14:textId="4A9B444B" w:rsidR="00140FD7" w:rsidRPr="00C47354" w:rsidRDefault="00AC1975" w:rsidP="00693678">
      <w:pPr>
        <w:spacing w:after="0" w:line="240" w:lineRule="auto"/>
        <w:ind w:leftChars="100" w:left="220"/>
        <w:rPr>
          <w:del w:id="119" w:author="從 117.0 的變更" w:date="2023-03-17T14:13:00Z"/>
          <w:rFonts w:ascii="Segoe UI Historic" w:hAnsi="Segoe UI Historic" w:cs="Segoe UI Historic"/>
        </w:rPr>
      </w:pPr>
      <w:del w:id="120" w:author="從 117.0 的變更" w:date="2023-03-17T14:13:00Z">
        <w:r>
          <w:rPr>
            <w:rFonts w:ascii="Segoe UI Historic" w:hAnsi="Segoe UI Historic" w:cs="Segoe UI Historic" w:hint="eastAsia"/>
          </w:rPr>
          <w:delText>M</w:delText>
        </w:r>
        <w:r>
          <w:rPr>
            <w:rFonts w:ascii="Segoe UI Historic" w:hAnsi="Segoe UI Historic" w:cs="Segoe UI Historic"/>
          </w:rPr>
          <w:delText xml:space="preserve">ost of the respondents will re-open the game </w:delText>
        </w:r>
      </w:del>
    </w:p>
    <w:p w14:paraId="1458EE63" w14:textId="68F32159" w:rsidR="00FF7645" w:rsidRPr="00C47354" w:rsidRDefault="005C3D2C" w:rsidP="00693678">
      <w:pPr>
        <w:spacing w:after="0" w:line="240" w:lineRule="auto"/>
        <w:ind w:leftChars="100" w:left="220"/>
        <w:rPr>
          <w:rFonts w:ascii="Segoe UI Historic" w:hAnsi="Segoe UI Historic" w:cs="Segoe UI Historic"/>
        </w:rPr>
      </w:pPr>
      <w:del w:id="121" w:author="從 117.0 的變更" w:date="2023-03-17T14:13:00Z">
        <w:r w:rsidRPr="00C47354">
          <w:rPr>
            <w:rFonts w:ascii="Segoe UI Historic" w:hAnsi="Segoe UI Historic" w:cs="Segoe UI Historic"/>
          </w:rPr>
          <w:delText>Conclusion:</w:delText>
        </w:r>
      </w:del>
      <w:r w:rsidRPr="00C47354">
        <w:rPr>
          <w:rFonts w:ascii="Segoe UI Historic" w:hAnsi="Segoe UI Historic" w:cs="Segoe UI Historic"/>
        </w:rPr>
        <w:t xml:space="preserve"> the game should consider having a pause and continue function as the player </w:t>
      </w:r>
      <w:ins w:id="122" w:author="從 117.0 的變更" w:date="2023-03-17T14:13:00Z">
        <w:r w:rsidR="00E47337">
          <w:rPr>
            <w:rFonts w:ascii="Segoe UI Historic" w:hAnsi="Segoe UI Historic" w:cs="Segoe UI Historic"/>
          </w:rPr>
          <w:t>so the player can continue the</w:t>
        </w:r>
      </w:ins>
      <w:del w:id="123" w:author="從 117.0 的變更" w:date="2023-03-17T14:13:00Z">
        <w:r w:rsidRPr="00C47354">
          <w:rPr>
            <w:rFonts w:ascii="Segoe UI Historic" w:hAnsi="Segoe UI Historic" w:cs="Segoe UI Historic"/>
          </w:rPr>
          <w:delText>don’t want to start a completely new</w:delText>
        </w:r>
      </w:del>
      <w:r w:rsidRPr="00C47354">
        <w:rPr>
          <w:rFonts w:ascii="Segoe UI Historic" w:hAnsi="Segoe UI Historic" w:cs="Segoe UI Historic"/>
        </w:rPr>
        <w:t xml:space="preserve"> session </w:t>
      </w:r>
      <w:ins w:id="124" w:author="從 117.0 的變更" w:date="2023-03-17T14:13:00Z">
        <w:r w:rsidR="00E47337">
          <w:rPr>
            <w:rFonts w:ascii="Segoe UI Historic" w:hAnsi="Segoe UI Historic" w:cs="Segoe UI Historic"/>
          </w:rPr>
          <w:t>that have been left before</w:t>
        </w:r>
      </w:ins>
      <w:del w:id="125" w:author="從 117.0 的變更" w:date="2023-03-17T14:13:00Z">
        <w:r w:rsidRPr="00C47354">
          <w:rPr>
            <w:rFonts w:ascii="Segoe UI Historic" w:hAnsi="Segoe UI Historic" w:cs="Segoe UI Historic"/>
          </w:rPr>
          <w:delText>in the game</w:delText>
        </w:r>
        <w:r w:rsidR="00445F9B" w:rsidRPr="00C47354">
          <w:rPr>
            <w:rFonts w:ascii="Segoe UI Historic" w:hAnsi="Segoe UI Historic" w:cs="Segoe UI Historic"/>
          </w:rPr>
          <w:delText xml:space="preserve"> when they come back to the game</w:delText>
        </w:r>
      </w:del>
      <w:r w:rsidR="00445F9B" w:rsidRPr="00C47354">
        <w:rPr>
          <w:rFonts w:ascii="Segoe UI Historic" w:hAnsi="Segoe UI Historic" w:cs="Segoe UI Historic"/>
        </w:rPr>
        <w:t>.</w:t>
      </w:r>
    </w:p>
    <w:p w14:paraId="73FBA3F9" w14:textId="71263587"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What game platform do you prefer</w:t>
      </w:r>
    </w:p>
    <w:p w14:paraId="2517EDC9" w14:textId="4AED0D46" w:rsidR="009C09D3"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Mobile </w:t>
      </w:r>
      <w:r w:rsidR="009C09D3" w:rsidRPr="00C47354">
        <w:rPr>
          <w:rFonts w:ascii="Segoe UI Historic" w:hAnsi="Segoe UI Historic" w:cs="Segoe UI Historic"/>
        </w:rPr>
        <w:t xml:space="preserve">----(3 </w:t>
      </w:r>
      <w:r w:rsidR="00BB7BAE" w:rsidRPr="00C47354">
        <w:rPr>
          <w:rFonts w:ascii="Segoe UI Historic" w:hAnsi="Segoe UI Historic" w:cs="Segoe UI Historic"/>
        </w:rPr>
        <w:t>votes) (</w:t>
      </w:r>
      <w:r w:rsidR="009C09D3" w:rsidRPr="00C47354">
        <w:rPr>
          <w:rFonts w:ascii="Segoe UI Historic" w:hAnsi="Segoe UI Historic" w:cs="Segoe UI Historic"/>
        </w:rPr>
        <w:t>42.9%)</w:t>
      </w:r>
    </w:p>
    <w:p w14:paraId="72774CFB" w14:textId="437631C6" w:rsidR="009C09D3"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PC </w:t>
      </w:r>
      <w:r w:rsidR="00141EBF" w:rsidRPr="00C47354">
        <w:rPr>
          <w:rFonts w:ascii="Segoe UI Historic" w:hAnsi="Segoe UI Historic" w:cs="Segoe UI Historic"/>
        </w:rPr>
        <w:t xml:space="preserve">----(5 </w:t>
      </w:r>
      <w:r w:rsidR="00BB7BAE" w:rsidRPr="00C47354">
        <w:rPr>
          <w:rFonts w:ascii="Segoe UI Historic" w:hAnsi="Segoe UI Historic" w:cs="Segoe UI Historic"/>
        </w:rPr>
        <w:t>votes) (</w:t>
      </w:r>
      <w:r w:rsidR="00141EBF" w:rsidRPr="00C47354">
        <w:rPr>
          <w:rFonts w:ascii="Segoe UI Historic" w:hAnsi="Segoe UI Historic" w:cs="Segoe UI Historic"/>
        </w:rPr>
        <w:t>71.4%)</w:t>
      </w:r>
    </w:p>
    <w:p w14:paraId="09D052DC" w14:textId="60FC270D" w:rsidR="009C09D3"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XBOX or PS4 </w:t>
      </w:r>
      <w:r w:rsidR="00141EBF" w:rsidRPr="00C47354">
        <w:rPr>
          <w:rFonts w:ascii="Segoe UI Historic" w:hAnsi="Segoe UI Historic" w:cs="Segoe UI Historic"/>
        </w:rPr>
        <w:t xml:space="preserve">----(2 </w:t>
      </w:r>
      <w:r w:rsidR="00BB7BAE" w:rsidRPr="00C47354">
        <w:rPr>
          <w:rFonts w:ascii="Segoe UI Historic" w:hAnsi="Segoe UI Historic" w:cs="Segoe UI Historic"/>
        </w:rPr>
        <w:t>votes) (</w:t>
      </w:r>
      <w:r w:rsidR="00141EBF" w:rsidRPr="00C47354">
        <w:rPr>
          <w:rFonts w:ascii="Segoe UI Historic" w:hAnsi="Segoe UI Historic" w:cs="Segoe UI Historic"/>
        </w:rPr>
        <w:t>28.6%)</w:t>
      </w:r>
    </w:p>
    <w:p w14:paraId="673D46E7" w14:textId="4197C3D1" w:rsidR="00143F69"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Nintendo switch </w:t>
      </w:r>
      <w:r w:rsidR="009C09D3" w:rsidRPr="00C47354">
        <w:rPr>
          <w:rFonts w:ascii="Segoe UI Historic" w:hAnsi="Segoe UI Historic" w:cs="Segoe UI Historic"/>
        </w:rPr>
        <w:t xml:space="preserve">----(3 </w:t>
      </w:r>
      <w:r w:rsidR="00BB7BAE" w:rsidRPr="00C47354">
        <w:rPr>
          <w:rFonts w:ascii="Segoe UI Historic" w:hAnsi="Segoe UI Historic" w:cs="Segoe UI Historic"/>
        </w:rPr>
        <w:t>votes) (</w:t>
      </w:r>
      <w:r w:rsidR="009C09D3" w:rsidRPr="00C47354">
        <w:rPr>
          <w:rFonts w:ascii="Segoe UI Historic" w:hAnsi="Segoe UI Historic" w:cs="Segoe UI Historic"/>
        </w:rPr>
        <w:t>42.9%)</w:t>
      </w:r>
    </w:p>
    <w:p w14:paraId="76400935" w14:textId="05D89FCF" w:rsidR="00AC1975" w:rsidRPr="00C47354" w:rsidRDefault="00AC1975" w:rsidP="00693678">
      <w:pPr>
        <w:spacing w:after="0" w:line="240" w:lineRule="auto"/>
        <w:ind w:leftChars="100" w:left="220"/>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 xml:space="preserve">lthough PC has </w:t>
      </w:r>
      <w:ins w:id="126" w:author="從 117.0 的變更" w:date="2023-03-17T14:13:00Z">
        <w:r w:rsidR="00441553">
          <w:rPr>
            <w:rFonts w:ascii="Segoe UI Historic" w:hAnsi="Segoe UI Historic" w:cs="Segoe UI Historic"/>
          </w:rPr>
          <w:t xml:space="preserve">the </w:t>
        </w:r>
      </w:ins>
      <w:r>
        <w:rPr>
          <w:rFonts w:ascii="Segoe UI Historic" w:hAnsi="Segoe UI Historic" w:cs="Segoe UI Historic"/>
        </w:rPr>
        <w:t xml:space="preserve">most vote, </w:t>
      </w:r>
      <w:r w:rsidR="00D975AD">
        <w:rPr>
          <w:rFonts w:ascii="Segoe UI Historic" w:hAnsi="Segoe UI Historic" w:cs="Segoe UI Historic"/>
        </w:rPr>
        <w:t xml:space="preserve">mobile platform including mobile and </w:t>
      </w:r>
      <w:ins w:id="127" w:author="從 117.0 的變更" w:date="2023-03-17T14:13:00Z">
        <w:r w:rsidR="008D7453">
          <w:rPr>
            <w:rFonts w:ascii="Segoe UI Historic" w:hAnsi="Segoe UI Historic" w:cs="Segoe UI Historic"/>
          </w:rPr>
          <w:t>Nintendo</w:t>
        </w:r>
      </w:ins>
      <w:del w:id="128" w:author="從 117.0 的變更" w:date="2023-03-17T14:13:00Z">
        <w:r w:rsidR="00D975AD">
          <w:rPr>
            <w:rFonts w:ascii="Segoe UI Historic" w:hAnsi="Segoe UI Historic" w:cs="Segoe UI Historic"/>
          </w:rPr>
          <w:delText>ninetendo</w:delText>
        </w:r>
      </w:del>
      <w:r w:rsidR="00D975AD">
        <w:rPr>
          <w:rFonts w:ascii="Segoe UI Historic" w:hAnsi="Segoe UI Historic" w:cs="Segoe UI Historic"/>
        </w:rPr>
        <w:t xml:space="preserve"> switch </w:t>
      </w:r>
      <w:ins w:id="129" w:author="從 117.0 的變更" w:date="2023-03-17T14:13:00Z">
        <w:r w:rsidR="00441553">
          <w:rPr>
            <w:rFonts w:ascii="Segoe UI Historic" w:hAnsi="Segoe UI Historic" w:cs="Segoe UI Historic"/>
          </w:rPr>
          <w:t>combined</w:t>
        </w:r>
        <w:r w:rsidR="008D7453">
          <w:rPr>
            <w:rFonts w:ascii="Segoe UI Historic" w:hAnsi="Segoe UI Historic" w:cs="Segoe UI Historic"/>
          </w:rPr>
          <w:t xml:space="preserve"> </w:t>
        </w:r>
      </w:ins>
      <w:r w:rsidR="00D975AD">
        <w:rPr>
          <w:rFonts w:ascii="Segoe UI Historic" w:hAnsi="Segoe UI Historic" w:cs="Segoe UI Historic"/>
        </w:rPr>
        <w:t xml:space="preserve">has </w:t>
      </w:r>
      <w:ins w:id="130" w:author="從 117.0 的變更" w:date="2023-03-17T14:13:00Z">
        <w:r w:rsidR="008D7453">
          <w:rPr>
            <w:rFonts w:ascii="Segoe UI Historic" w:hAnsi="Segoe UI Historic" w:cs="Segoe UI Historic"/>
          </w:rPr>
          <w:t>gained larger portion</w:t>
        </w:r>
      </w:ins>
      <w:del w:id="131" w:author="從 117.0 的變更" w:date="2023-03-17T14:13:00Z">
        <w:r w:rsidR="00D975AD">
          <w:rPr>
            <w:rFonts w:ascii="Segoe UI Historic" w:hAnsi="Segoe UI Historic" w:cs="Segoe UI Historic"/>
          </w:rPr>
          <w:delText>more vote</w:delText>
        </w:r>
      </w:del>
      <w:r w:rsidR="00D975AD">
        <w:rPr>
          <w:rFonts w:ascii="Segoe UI Historic" w:hAnsi="Segoe UI Historic" w:cs="Segoe UI Historic"/>
        </w:rPr>
        <w:t xml:space="preserve"> than </w:t>
      </w:r>
      <w:ins w:id="132" w:author="從 117.0 的變更" w:date="2023-03-17T14:13:00Z">
        <w:r w:rsidR="008D7453">
          <w:rPr>
            <w:rFonts w:ascii="Segoe UI Historic" w:hAnsi="Segoe UI Historic" w:cs="Segoe UI Historic"/>
          </w:rPr>
          <w:t>PC player</w:t>
        </w:r>
      </w:ins>
      <w:del w:id="133" w:author="從 117.0 的變更" w:date="2023-03-17T14:13:00Z">
        <w:r w:rsidR="00D975AD">
          <w:rPr>
            <w:rFonts w:ascii="Segoe UI Historic" w:hAnsi="Segoe UI Historic" w:cs="Segoe UI Historic"/>
          </w:rPr>
          <w:delText>pc platform</w:delText>
        </w:r>
      </w:del>
    </w:p>
    <w:p w14:paraId="34D5E8AE" w14:textId="78E233C2"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What kind of game do you prefer</w:t>
      </w:r>
    </w:p>
    <w:p w14:paraId="3EDE4DEE" w14:textId="17B4F4FA"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Role-playing Game </w:t>
      </w:r>
      <w:r w:rsidR="00C76737" w:rsidRPr="00C47354">
        <w:rPr>
          <w:rFonts w:ascii="Segoe UI Historic" w:hAnsi="Segoe UI Historic" w:cs="Segoe UI Historic"/>
        </w:rPr>
        <w:t xml:space="preserve">----(4 </w:t>
      </w:r>
      <w:r w:rsidR="00BB7BAE" w:rsidRPr="00C47354">
        <w:rPr>
          <w:rFonts w:ascii="Segoe UI Historic" w:hAnsi="Segoe UI Historic" w:cs="Segoe UI Historic"/>
        </w:rPr>
        <w:t>votes) (</w:t>
      </w:r>
      <w:r w:rsidR="00C76737" w:rsidRPr="00C47354">
        <w:rPr>
          <w:rFonts w:ascii="Segoe UI Historic" w:hAnsi="Segoe UI Historic" w:cs="Segoe UI Historic"/>
        </w:rPr>
        <w:t>57.1%)</w:t>
      </w:r>
    </w:p>
    <w:p w14:paraId="7160804B" w14:textId="5A0F58BB"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First Person Shooter </w:t>
      </w:r>
      <w:r w:rsidR="007A11B4" w:rsidRPr="00C47354">
        <w:rPr>
          <w:rFonts w:ascii="Segoe UI Historic" w:hAnsi="Segoe UI Historic" w:cs="Segoe UI Historic"/>
        </w:rPr>
        <w:t xml:space="preserve">----(5 </w:t>
      </w:r>
      <w:r w:rsidR="00BB7BAE" w:rsidRPr="00C47354">
        <w:rPr>
          <w:rFonts w:ascii="Segoe UI Historic" w:hAnsi="Segoe UI Historic" w:cs="Segoe UI Historic"/>
        </w:rPr>
        <w:t>votes) (</w:t>
      </w:r>
      <w:r w:rsidR="007A11B4" w:rsidRPr="00C47354">
        <w:rPr>
          <w:rFonts w:ascii="Segoe UI Historic" w:hAnsi="Segoe UI Historic" w:cs="Segoe UI Historic"/>
        </w:rPr>
        <w:t>71.43%)</w:t>
      </w:r>
    </w:p>
    <w:p w14:paraId="1E26BF79" w14:textId="073118EB"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Third Person Shooter </w:t>
      </w:r>
      <w:r w:rsidR="001921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921CC" w:rsidRPr="00C47354">
        <w:rPr>
          <w:rFonts w:ascii="Segoe UI Historic" w:hAnsi="Segoe UI Historic" w:cs="Segoe UI Historic"/>
        </w:rPr>
        <w:t>14.3%)</w:t>
      </w:r>
    </w:p>
    <w:p w14:paraId="4F8C531B" w14:textId="60084D64"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Battle </w:t>
      </w:r>
      <w:r w:rsidR="00D1441A" w:rsidRPr="00C47354">
        <w:rPr>
          <w:rFonts w:ascii="Segoe UI Historic" w:hAnsi="Segoe UI Historic" w:cs="Segoe UI Historic"/>
        </w:rPr>
        <w:t>Royale</w:t>
      </w:r>
      <w:r w:rsidRPr="00C47354">
        <w:rPr>
          <w:rFonts w:ascii="Segoe UI Historic" w:hAnsi="Segoe UI Historic" w:cs="Segoe UI Historic"/>
        </w:rPr>
        <w:t xml:space="preserve"> </w:t>
      </w:r>
      <w:r w:rsidR="00141EBF" w:rsidRPr="00C47354">
        <w:rPr>
          <w:rFonts w:ascii="Segoe UI Historic" w:hAnsi="Segoe UI Historic" w:cs="Segoe UI Historic"/>
        </w:rPr>
        <w:t xml:space="preserve">----(2 </w:t>
      </w:r>
      <w:r w:rsidR="00BB7BAE" w:rsidRPr="00C47354">
        <w:rPr>
          <w:rFonts w:ascii="Segoe UI Historic" w:hAnsi="Segoe UI Historic" w:cs="Segoe UI Historic"/>
        </w:rPr>
        <w:t>votes) (</w:t>
      </w:r>
      <w:r w:rsidR="00141EBF" w:rsidRPr="00C47354">
        <w:rPr>
          <w:rFonts w:ascii="Segoe UI Historic" w:hAnsi="Segoe UI Historic" w:cs="Segoe UI Historic"/>
        </w:rPr>
        <w:t>28.6%)</w:t>
      </w:r>
    </w:p>
    <w:p w14:paraId="555D1DF4" w14:textId="05EDF7AA"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Arcade game </w:t>
      </w:r>
      <w:r w:rsidR="00141EBF" w:rsidRPr="00C47354">
        <w:rPr>
          <w:rFonts w:ascii="Segoe UI Historic" w:hAnsi="Segoe UI Historic" w:cs="Segoe UI Historic"/>
        </w:rPr>
        <w:t xml:space="preserve">----(2 </w:t>
      </w:r>
      <w:r w:rsidR="00BB7BAE" w:rsidRPr="00C47354">
        <w:rPr>
          <w:rFonts w:ascii="Segoe UI Historic" w:hAnsi="Segoe UI Historic" w:cs="Segoe UI Historic"/>
        </w:rPr>
        <w:t>votes) (</w:t>
      </w:r>
      <w:r w:rsidR="00141EBF" w:rsidRPr="00C47354">
        <w:rPr>
          <w:rFonts w:ascii="Segoe UI Historic" w:hAnsi="Segoe UI Historic" w:cs="Segoe UI Historic"/>
        </w:rPr>
        <w:t>28.6%)</w:t>
      </w:r>
    </w:p>
    <w:p w14:paraId="7053101A" w14:textId="0B4B64E0"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Sandbox (Minecraft/ Terraria)</w:t>
      </w:r>
      <w:r w:rsidR="007A11B4" w:rsidRPr="00C47354">
        <w:rPr>
          <w:rFonts w:ascii="Segoe UI Historic" w:hAnsi="Segoe UI Historic" w:cs="Segoe UI Historic"/>
        </w:rPr>
        <w:t xml:space="preserve"> ----(5 </w:t>
      </w:r>
      <w:r w:rsidR="00BB7BAE" w:rsidRPr="00C47354">
        <w:rPr>
          <w:rFonts w:ascii="Segoe UI Historic" w:hAnsi="Segoe UI Historic" w:cs="Segoe UI Historic"/>
        </w:rPr>
        <w:t>votes) (</w:t>
      </w:r>
      <w:r w:rsidR="007A11B4" w:rsidRPr="00C47354">
        <w:rPr>
          <w:rFonts w:ascii="Segoe UI Historic" w:hAnsi="Segoe UI Historic" w:cs="Segoe UI Historic"/>
        </w:rPr>
        <w:t>71.43%)</w:t>
      </w:r>
    </w:p>
    <w:p w14:paraId="3D9D95F4" w14:textId="346A3C6A"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Puzzle / Problem solving game</w:t>
      </w:r>
      <w:r w:rsidR="0032509B" w:rsidRPr="00C47354">
        <w:rPr>
          <w:rFonts w:ascii="Segoe UI Historic" w:hAnsi="Segoe UI Historic" w:cs="Segoe UI Historic"/>
        </w:rPr>
        <w:t xml:space="preserve">----(3 </w:t>
      </w:r>
      <w:r w:rsidR="00BB7BAE" w:rsidRPr="00C47354">
        <w:rPr>
          <w:rFonts w:ascii="Segoe UI Historic" w:hAnsi="Segoe UI Historic" w:cs="Segoe UI Historic"/>
        </w:rPr>
        <w:t>votes) (</w:t>
      </w:r>
      <w:r w:rsidR="0032509B" w:rsidRPr="00C47354">
        <w:rPr>
          <w:rFonts w:ascii="Segoe UI Historic" w:hAnsi="Segoe UI Historic" w:cs="Segoe UI Historic"/>
        </w:rPr>
        <w:t>42.9%)</w:t>
      </w:r>
    </w:p>
    <w:p w14:paraId="618E89AE" w14:textId="50F352BC" w:rsidR="00143F69"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Action-Adventure game </w:t>
      </w:r>
      <w:r w:rsidR="00265F4C" w:rsidRPr="00C47354">
        <w:rPr>
          <w:rFonts w:ascii="Segoe UI Historic" w:hAnsi="Segoe UI Historic" w:cs="Segoe UI Historic"/>
        </w:rPr>
        <w:t xml:space="preserve">----(4 </w:t>
      </w:r>
      <w:r w:rsidR="00BB7BAE" w:rsidRPr="00C47354">
        <w:rPr>
          <w:rFonts w:ascii="Segoe UI Historic" w:hAnsi="Segoe UI Historic" w:cs="Segoe UI Historic"/>
        </w:rPr>
        <w:t>votes) (</w:t>
      </w:r>
      <w:r w:rsidR="00265F4C" w:rsidRPr="00C47354">
        <w:rPr>
          <w:rFonts w:ascii="Segoe UI Historic" w:hAnsi="Segoe UI Historic" w:cs="Segoe UI Historic"/>
        </w:rPr>
        <w:t>57.1%)</w:t>
      </w:r>
    </w:p>
    <w:p w14:paraId="5FB61A1E" w14:textId="1C7AA42E" w:rsidR="005F2FF3" w:rsidRPr="00C47354" w:rsidRDefault="00D975AD" w:rsidP="00693678">
      <w:pPr>
        <w:spacing w:after="0" w:line="240" w:lineRule="auto"/>
        <w:ind w:leftChars="100" w:left="220"/>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ost People like sandbox</w:t>
      </w:r>
      <w:r w:rsidR="00FE4AF2">
        <w:rPr>
          <w:rFonts w:ascii="Segoe UI Historic" w:hAnsi="Segoe UI Historic" w:cs="Segoe UI Historic"/>
        </w:rPr>
        <w:t>, First Person Shooter</w:t>
      </w:r>
      <w:ins w:id="134" w:author="從 117.0 的變更" w:date="2023-03-17T14:13:00Z">
        <w:r w:rsidR="008D7453">
          <w:rPr>
            <w:rFonts w:ascii="Segoe UI Historic" w:hAnsi="Segoe UI Historic" w:cs="Segoe UI Historic"/>
          </w:rPr>
          <w:t>.</w:t>
        </w:r>
      </w:ins>
      <w:del w:id="135" w:author="從 117.0 的變更" w:date="2023-03-17T14:13:00Z">
        <w:r w:rsidR="00FE4AF2">
          <w:rPr>
            <w:rFonts w:ascii="Segoe UI Historic" w:hAnsi="Segoe UI Historic" w:cs="Segoe UI Historic"/>
          </w:rPr>
          <w:delText xml:space="preserve"> and Role-playing game and action adventure game</w:delText>
        </w:r>
        <w:r w:rsidR="00CA7A99">
          <w:rPr>
            <w:rFonts w:ascii="Segoe UI Historic" w:hAnsi="Segoe UI Historic" w:cs="Segoe UI Historic"/>
          </w:rPr>
          <w:delText>.</w:delText>
        </w:r>
      </w:del>
      <w:r w:rsidR="00CA7A99">
        <w:rPr>
          <w:rFonts w:ascii="Segoe UI Historic" w:hAnsi="Segoe UI Historic" w:cs="Segoe UI Historic"/>
        </w:rPr>
        <w:t xml:space="preserve"> These prove most responden</w:t>
      </w:r>
      <w:r w:rsidR="0089261A">
        <w:rPr>
          <w:rFonts w:ascii="Segoe UI Historic" w:hAnsi="Segoe UI Historic" w:cs="Segoe UI Historic"/>
        </w:rPr>
        <w:t>ts</w:t>
      </w:r>
      <w:r w:rsidR="00CA7A99">
        <w:rPr>
          <w:rFonts w:ascii="Segoe UI Historic" w:hAnsi="Segoe UI Historic" w:cs="Segoe UI Historic"/>
        </w:rPr>
        <w:t xml:space="preserve"> </w:t>
      </w:r>
      <w:r w:rsidR="0045271C">
        <w:rPr>
          <w:rFonts w:ascii="Segoe UI Historic" w:hAnsi="Segoe UI Historic" w:cs="Segoe UI Historic"/>
        </w:rPr>
        <w:t xml:space="preserve">familiar with </w:t>
      </w:r>
      <w:r w:rsidR="00B733DD">
        <w:rPr>
          <w:rFonts w:ascii="Segoe UI Historic" w:hAnsi="Segoe UI Historic" w:cs="Segoe UI Historic"/>
        </w:rPr>
        <w:t xml:space="preserve">playing 3D game and know most of the </w:t>
      </w:r>
      <w:ins w:id="136" w:author="從 117.0 的變更" w:date="2023-03-17T14:13:00Z">
        <w:r w:rsidR="00546CAB">
          <w:rPr>
            <w:rFonts w:ascii="Segoe UI Historic" w:hAnsi="Segoe UI Historic" w:cs="Segoe UI Historic"/>
          </w:rPr>
          <w:t>3D</w:t>
        </w:r>
        <w:r w:rsidR="00B733DD">
          <w:rPr>
            <w:rFonts w:ascii="Segoe UI Historic" w:hAnsi="Segoe UI Historic" w:cs="Segoe UI Historic"/>
          </w:rPr>
          <w:t xml:space="preserve"> </w:t>
        </w:r>
      </w:ins>
      <w:r w:rsidR="00B733DD">
        <w:rPr>
          <w:rFonts w:ascii="Segoe UI Historic" w:hAnsi="Segoe UI Historic" w:cs="Segoe UI Historic"/>
        </w:rPr>
        <w:t>game mechanics</w:t>
      </w:r>
      <w:ins w:id="137" w:author="從 117.0 的變更" w:date="2023-03-17T14:13:00Z">
        <w:r w:rsidR="00546CAB">
          <w:rPr>
            <w:rFonts w:ascii="Segoe UI Historic" w:hAnsi="Segoe UI Historic" w:cs="Segoe UI Historic"/>
          </w:rPr>
          <w:t xml:space="preserve">. Role-playing game and action adventure game come as second which </w:t>
        </w:r>
        <w:r w:rsidR="0057203F">
          <w:rPr>
            <w:rFonts w:ascii="Segoe UI Historic" w:hAnsi="Segoe UI Historic" w:cs="Segoe UI Historic"/>
          </w:rPr>
          <w:t xml:space="preserve">shows the </w:t>
        </w:r>
        <w:r w:rsidR="00AB7E21">
          <w:rPr>
            <w:rFonts w:ascii="Segoe UI Historic" w:hAnsi="Segoe UI Historic" w:cs="Segoe UI Historic"/>
          </w:rPr>
          <w:t>rewards</w:t>
        </w:r>
        <w:r w:rsidR="00114A45">
          <w:rPr>
            <w:rFonts w:ascii="Segoe UI Historic" w:hAnsi="Segoe UI Historic" w:cs="Segoe UI Historic"/>
          </w:rPr>
          <w:t xml:space="preserve"> and game experience is important to the player.</w:t>
        </w:r>
      </w:ins>
      <w:r w:rsidR="0045271C">
        <w:rPr>
          <w:rFonts w:ascii="Segoe UI Historic" w:hAnsi="Segoe UI Historic" w:cs="Segoe UI Historic"/>
        </w:rPr>
        <w:t xml:space="preserve"> </w:t>
      </w:r>
    </w:p>
    <w:p w14:paraId="3444C276" w14:textId="53F5CFE8" w:rsidR="00143F69" w:rsidRPr="00C47354" w:rsidRDefault="00265F4C"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w:t>
      </w:r>
      <w:r w:rsidR="00C3613D" w:rsidRPr="00C47354">
        <w:rPr>
          <w:rFonts w:ascii="Segoe UI Historic" w:hAnsi="Segoe UI Historic" w:cs="Segoe UI Historic"/>
        </w:rPr>
        <w:t>====</w:t>
      </w:r>
      <w:r w:rsidRPr="00C47354">
        <w:rPr>
          <w:rFonts w:ascii="Segoe UI Historic" w:hAnsi="Segoe UI Historic" w:cs="Segoe UI Historic"/>
        </w:rPr>
        <w:t>=====</w:t>
      </w:r>
      <w:r w:rsidR="00143F69" w:rsidRPr="00C47354">
        <w:rPr>
          <w:rFonts w:ascii="Segoe UI Historic" w:hAnsi="Segoe UI Historic" w:cs="Segoe UI Historic"/>
        </w:rPr>
        <w:t xml:space="preserve">Gameplay </w:t>
      </w:r>
      <w:r w:rsidRPr="00C47354">
        <w:rPr>
          <w:rFonts w:ascii="Segoe UI Historic" w:hAnsi="Segoe UI Historic" w:cs="Segoe UI Historic"/>
        </w:rPr>
        <w:t>=========</w:t>
      </w:r>
      <w:r w:rsidR="00C3613D" w:rsidRPr="00C47354">
        <w:rPr>
          <w:rFonts w:ascii="Segoe UI Historic" w:hAnsi="Segoe UI Historic" w:cs="Segoe UI Historic"/>
        </w:rPr>
        <w:t>===</w:t>
      </w:r>
      <w:r w:rsidRPr="00C47354">
        <w:rPr>
          <w:rFonts w:ascii="Segoe UI Historic" w:hAnsi="Segoe UI Historic" w:cs="Segoe UI Historic"/>
        </w:rPr>
        <w:t>============</w:t>
      </w:r>
    </w:p>
    <w:p w14:paraId="4CE4F212" w14:textId="664ADC28"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 how long should one game session last? </w:t>
      </w:r>
    </w:p>
    <w:p w14:paraId="359E7A43" w14:textId="1F97CB6B"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5 -10 mins</w:t>
      </w:r>
      <w:r w:rsidR="00C76737" w:rsidRPr="00C47354">
        <w:rPr>
          <w:rFonts w:ascii="Segoe UI Historic" w:hAnsi="Segoe UI Historic" w:cs="Segoe UI Historic"/>
        </w:rPr>
        <w:t xml:space="preserve"> </w:t>
      </w:r>
      <w:r w:rsidR="001921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921CC" w:rsidRPr="00C47354">
        <w:rPr>
          <w:rFonts w:ascii="Segoe UI Historic" w:hAnsi="Segoe UI Historic" w:cs="Segoe UI Historic"/>
        </w:rPr>
        <w:t>14.3%)</w:t>
      </w:r>
    </w:p>
    <w:p w14:paraId="1BC52420" w14:textId="648CDF34"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10-15 mins</w:t>
      </w:r>
      <w:r w:rsidR="00C76737" w:rsidRPr="00C47354">
        <w:rPr>
          <w:rFonts w:ascii="Segoe UI Historic" w:hAnsi="Segoe UI Historic" w:cs="Segoe UI Historic"/>
        </w:rPr>
        <w:t xml:space="preserve"> ----(4 </w:t>
      </w:r>
      <w:r w:rsidR="00BB7BAE" w:rsidRPr="00C47354">
        <w:rPr>
          <w:rFonts w:ascii="Segoe UI Historic" w:hAnsi="Segoe UI Historic" w:cs="Segoe UI Historic"/>
        </w:rPr>
        <w:t>votes) (</w:t>
      </w:r>
      <w:r w:rsidR="00C76737" w:rsidRPr="00C47354">
        <w:rPr>
          <w:rFonts w:ascii="Segoe UI Historic" w:hAnsi="Segoe UI Historic" w:cs="Segoe UI Historic"/>
        </w:rPr>
        <w:t>57.1%)</w:t>
      </w:r>
    </w:p>
    <w:p w14:paraId="7507938C" w14:textId="59F6B93B"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15--20 mins </w:t>
      </w:r>
      <w:r w:rsidR="00300B6E" w:rsidRPr="00C47354">
        <w:rPr>
          <w:rFonts w:ascii="Segoe UI Historic" w:hAnsi="Segoe UI Historic" w:cs="Segoe UI Historic"/>
        </w:rPr>
        <w:t xml:space="preserve">----(2 </w:t>
      </w:r>
      <w:r w:rsidR="00BB7BAE" w:rsidRPr="00C47354">
        <w:rPr>
          <w:rFonts w:ascii="Segoe UI Historic" w:hAnsi="Segoe UI Historic" w:cs="Segoe UI Historic"/>
        </w:rPr>
        <w:t>votes) (</w:t>
      </w:r>
      <w:r w:rsidR="00300B6E" w:rsidRPr="00C47354">
        <w:rPr>
          <w:rFonts w:ascii="Segoe UI Historic" w:hAnsi="Segoe UI Historic" w:cs="Segoe UI Historic"/>
        </w:rPr>
        <w:t>28.57%)</w:t>
      </w:r>
    </w:p>
    <w:p w14:paraId="671C7D31" w14:textId="27F93DCC" w:rsidR="005C3D2C" w:rsidRPr="00C47354" w:rsidRDefault="005C3D2C" w:rsidP="00693678">
      <w:pPr>
        <w:spacing w:after="0" w:line="240" w:lineRule="auto"/>
        <w:ind w:leftChars="100" w:left="220"/>
        <w:rPr>
          <w:rFonts w:ascii="Segoe UI Historic" w:hAnsi="Segoe UI Historic" w:cs="Segoe UI Historic"/>
        </w:rPr>
      </w:pPr>
      <w:del w:id="138" w:author="從 117.0 的變更" w:date="2023-03-17T14:13:00Z">
        <w:r w:rsidRPr="00C47354">
          <w:rPr>
            <w:rFonts w:ascii="Segoe UI Historic" w:hAnsi="Segoe UI Historic" w:cs="Segoe UI Historic"/>
          </w:rPr>
          <w:delText>Conclusion:</w:delText>
        </w:r>
      </w:del>
      <w:r w:rsidRPr="00C47354">
        <w:rPr>
          <w:rFonts w:ascii="Segoe UI Historic" w:hAnsi="Segoe UI Historic" w:cs="Segoe UI Historic"/>
        </w:rPr>
        <w:t xml:space="preserve"> most of the people don’t want a game last too short or too long</w:t>
      </w:r>
      <w:r w:rsidR="00445F9B" w:rsidRPr="00C47354">
        <w:rPr>
          <w:rFonts w:ascii="Segoe UI Historic" w:hAnsi="Segoe UI Historic" w:cs="Segoe UI Historic"/>
        </w:rPr>
        <w:t xml:space="preserve">. 10 -15minutes </w:t>
      </w:r>
      <w:ins w:id="139" w:author="從 117.0 的變更" w:date="2023-03-17T14:13:00Z">
        <w:r w:rsidR="007A7795">
          <w:rPr>
            <w:rFonts w:ascii="Segoe UI Historic" w:hAnsi="Segoe UI Historic" w:cs="Segoe UI Historic"/>
          </w:rPr>
          <w:t>the best time range for</w:t>
        </w:r>
      </w:ins>
      <w:del w:id="140" w:author="從 117.0 的變更" w:date="2023-03-17T14:13:00Z">
        <w:r w:rsidR="00445F9B" w:rsidRPr="00C47354">
          <w:rPr>
            <w:rFonts w:ascii="Segoe UI Historic" w:hAnsi="Segoe UI Historic" w:cs="Segoe UI Historic"/>
          </w:rPr>
          <w:delText>is chosen by</w:delText>
        </w:r>
      </w:del>
      <w:r w:rsidR="00445F9B" w:rsidRPr="00C47354">
        <w:rPr>
          <w:rFonts w:ascii="Segoe UI Historic" w:hAnsi="Segoe UI Historic" w:cs="Segoe UI Historic"/>
        </w:rPr>
        <w:t xml:space="preserve"> most of the respondents</w:t>
      </w:r>
    </w:p>
    <w:p w14:paraId="3EB45D57" w14:textId="5BDDC7E7"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In a game fighting with AI monster, what weapon would you prefer? </w:t>
      </w:r>
    </w:p>
    <w:p w14:paraId="286DB9A2" w14:textId="29848083"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melee </w:t>
      </w:r>
      <w:r w:rsidR="001921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921CC" w:rsidRPr="00C47354">
        <w:rPr>
          <w:rFonts w:ascii="Segoe UI Historic" w:hAnsi="Segoe UI Historic" w:cs="Segoe UI Historic"/>
        </w:rPr>
        <w:t>14.3%)</w:t>
      </w:r>
    </w:p>
    <w:p w14:paraId="14774C54" w14:textId="00BFCE21"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Explosive</w:t>
      </w:r>
      <w:r w:rsidR="00300B6E" w:rsidRPr="00C47354">
        <w:rPr>
          <w:rFonts w:ascii="Segoe UI Historic" w:hAnsi="Segoe UI Historic" w:cs="Segoe UI Historic"/>
        </w:rPr>
        <w:t xml:space="preserve">----(2 </w:t>
      </w:r>
      <w:r w:rsidR="00BB7BAE" w:rsidRPr="00C47354">
        <w:rPr>
          <w:rFonts w:ascii="Segoe UI Historic" w:hAnsi="Segoe UI Historic" w:cs="Segoe UI Historic"/>
        </w:rPr>
        <w:t>votes) (</w:t>
      </w:r>
      <w:r w:rsidR="00300B6E" w:rsidRPr="00C47354">
        <w:rPr>
          <w:rFonts w:ascii="Segoe UI Historic" w:hAnsi="Segoe UI Historic" w:cs="Segoe UI Historic"/>
        </w:rPr>
        <w:t>28.57%)</w:t>
      </w:r>
    </w:p>
    <w:p w14:paraId="3FB7E924" w14:textId="070517D5" w:rsidR="00143F69" w:rsidRPr="00C47354" w:rsidRDefault="00271695"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knife</w:t>
      </w:r>
      <w:r w:rsidR="00143F69" w:rsidRPr="00C47354">
        <w:rPr>
          <w:rFonts w:ascii="Segoe UI Historic" w:hAnsi="Segoe UI Historic" w:cs="Segoe UI Historic"/>
        </w:rPr>
        <w:t xml:space="preserve"> </w:t>
      </w:r>
      <w:r w:rsidR="001921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921CC" w:rsidRPr="00C47354">
        <w:rPr>
          <w:rFonts w:ascii="Segoe UI Historic" w:hAnsi="Segoe UI Historic" w:cs="Segoe UI Historic"/>
        </w:rPr>
        <w:t>14.3%)</w:t>
      </w:r>
    </w:p>
    <w:p w14:paraId="05B6EF24" w14:textId="0CF56920" w:rsidR="001921CC"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punch </w:t>
      </w:r>
      <w:r w:rsidR="00A1790F" w:rsidRPr="00C47354">
        <w:rPr>
          <w:rFonts w:ascii="Segoe UI Historic" w:hAnsi="Segoe UI Historic" w:cs="Segoe UI Historic"/>
        </w:rPr>
        <w:t>----(0 votes)</w:t>
      </w:r>
    </w:p>
    <w:p w14:paraId="0D77CD84" w14:textId="3666BEC6"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arrow or throwable weapon</w:t>
      </w:r>
      <w:r w:rsidR="005C3D2C" w:rsidRPr="00C47354">
        <w:rPr>
          <w:rFonts w:ascii="Segoe UI Historic" w:hAnsi="Segoe UI Historic" w:cs="Segoe UI Historic"/>
        </w:rPr>
        <w:t>-----</w:t>
      </w:r>
      <w:r w:rsidR="00122D77" w:rsidRPr="00C47354">
        <w:rPr>
          <w:rFonts w:ascii="Segoe UI Historic" w:hAnsi="Segoe UI Historic" w:cs="Segoe UI Historic"/>
        </w:rPr>
        <w:t>(5 votes)(71.4%)</w:t>
      </w:r>
    </w:p>
    <w:p w14:paraId="1EB1852D" w14:textId="508AE2DE" w:rsidR="00122D77" w:rsidRPr="00C47354" w:rsidRDefault="00122D77" w:rsidP="00693678">
      <w:pPr>
        <w:spacing w:after="0" w:line="240" w:lineRule="auto"/>
        <w:ind w:leftChars="100" w:left="220"/>
        <w:rPr>
          <w:rFonts w:ascii="Segoe UI Historic" w:hAnsi="Segoe UI Historic" w:cs="Segoe UI Historic"/>
        </w:rPr>
      </w:pPr>
      <w:del w:id="141" w:author="從 117.0 的變更" w:date="2023-03-17T14:13:00Z">
        <w:r w:rsidRPr="00C47354">
          <w:rPr>
            <w:rFonts w:ascii="Segoe UI Historic" w:hAnsi="Segoe UI Historic" w:cs="Segoe UI Historic"/>
          </w:rPr>
          <w:delText>Conclusion:</w:delText>
        </w:r>
      </w:del>
      <w:r w:rsidRPr="00C47354">
        <w:rPr>
          <w:rFonts w:ascii="Segoe UI Historic" w:hAnsi="Segoe UI Historic" w:cs="Segoe UI Historic"/>
        </w:rPr>
        <w:t xml:space="preserve"> most of the player would like to deal some damage to the monster without getting too close to the monster. </w:t>
      </w:r>
      <w:ins w:id="142" w:author="從 117.0 的變更" w:date="2023-03-17T14:13:00Z">
        <w:r w:rsidR="00FD3968">
          <w:rPr>
            <w:rFonts w:ascii="Segoe UI Historic" w:hAnsi="Segoe UI Historic" w:cs="Segoe UI Historic"/>
          </w:rPr>
          <w:t>Throwable</w:t>
        </w:r>
      </w:ins>
      <w:del w:id="143" w:author="從 117.0 的變更" w:date="2023-03-17T14:13:00Z">
        <w:r w:rsidRPr="00C47354">
          <w:rPr>
            <w:rFonts w:ascii="Segoe UI Historic" w:hAnsi="Segoe UI Historic" w:cs="Segoe UI Historic"/>
          </w:rPr>
          <w:delText>Explosive and throwable</w:delText>
        </w:r>
      </w:del>
      <w:r w:rsidRPr="00C47354">
        <w:rPr>
          <w:rFonts w:ascii="Segoe UI Historic" w:hAnsi="Segoe UI Historic" w:cs="Segoe UI Historic"/>
        </w:rPr>
        <w:t xml:space="preserve"> weapon will be added </w:t>
      </w:r>
      <w:ins w:id="144" w:author="從 117.0 的變更" w:date="2023-03-17T14:13:00Z">
        <w:r w:rsidR="0030049A">
          <w:rPr>
            <w:rFonts w:ascii="Segoe UI Historic" w:hAnsi="Segoe UI Historic" w:cs="Segoe UI Historic"/>
          </w:rPr>
          <w:t>as a weapon option</w:t>
        </w:r>
      </w:ins>
      <w:del w:id="145" w:author="從 117.0 的變更" w:date="2023-03-17T14:13:00Z">
        <w:r w:rsidRPr="00C47354">
          <w:rPr>
            <w:rFonts w:ascii="Segoe UI Historic" w:hAnsi="Segoe UI Historic" w:cs="Segoe UI Historic"/>
          </w:rPr>
          <w:delText>to the game</w:delText>
        </w:r>
        <w:r w:rsidR="00250E87" w:rsidRPr="00C47354">
          <w:rPr>
            <w:rFonts w:ascii="Segoe UI Historic" w:hAnsi="Segoe UI Historic" w:cs="Segoe UI Historic"/>
          </w:rPr>
          <w:delText xml:space="preserve"> to match the favour</w:delText>
        </w:r>
        <w:r w:rsidRPr="00C47354">
          <w:rPr>
            <w:rFonts w:ascii="Segoe UI Historic" w:hAnsi="Segoe UI Historic" w:cs="Segoe UI Historic"/>
          </w:rPr>
          <w:delText>.</w:delText>
        </w:r>
      </w:del>
    </w:p>
    <w:p w14:paraId="481406B6" w14:textId="428DFFBA"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What fight mode do you prefer?</w:t>
      </w:r>
    </w:p>
    <w:p w14:paraId="43525214" w14:textId="307017F4"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defensive(trap) </w:t>
      </w:r>
      <w:r w:rsidR="001921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921CC" w:rsidRPr="00C47354">
        <w:rPr>
          <w:rFonts w:ascii="Segoe UI Historic" w:hAnsi="Segoe UI Historic" w:cs="Segoe UI Historic"/>
        </w:rPr>
        <w:t>14.3%)</w:t>
      </w:r>
    </w:p>
    <w:p w14:paraId="48239A90" w14:textId="1387521F" w:rsidR="00143F69" w:rsidRPr="00C47354" w:rsidRDefault="00271695"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attacking (</w:t>
      </w:r>
      <w:r w:rsidR="00143F69" w:rsidRPr="00C47354">
        <w:rPr>
          <w:rFonts w:ascii="Segoe UI Historic" w:hAnsi="Segoe UI Historic" w:cs="Segoe UI Historic"/>
        </w:rPr>
        <w:t xml:space="preserve">arrow, stone, sword and maybe gun) </w:t>
      </w:r>
      <w:r w:rsidR="00A544B3" w:rsidRPr="00C47354">
        <w:rPr>
          <w:rFonts w:ascii="Segoe UI Historic" w:hAnsi="Segoe UI Historic" w:cs="Segoe UI Historic"/>
        </w:rPr>
        <w:t>----(6</w:t>
      </w:r>
      <w:r w:rsidR="00BB7BAE" w:rsidRPr="00C47354">
        <w:rPr>
          <w:rFonts w:ascii="Segoe UI Historic" w:hAnsi="Segoe UI Historic" w:cs="Segoe UI Historic"/>
        </w:rPr>
        <w:t>votes) (</w:t>
      </w:r>
      <w:r w:rsidR="00A544B3" w:rsidRPr="00C47354">
        <w:rPr>
          <w:rFonts w:ascii="Segoe UI Historic" w:hAnsi="Segoe UI Historic" w:cs="Segoe UI Historic"/>
        </w:rPr>
        <w:t>85.7%)</w:t>
      </w:r>
    </w:p>
    <w:p w14:paraId="5F1219EA" w14:textId="38117CF9" w:rsidR="00122D77" w:rsidRPr="00C47354" w:rsidRDefault="00122D77" w:rsidP="00693678">
      <w:pPr>
        <w:spacing w:after="0" w:line="240" w:lineRule="auto"/>
        <w:ind w:leftChars="100" w:left="220"/>
        <w:rPr>
          <w:rFonts w:ascii="Segoe UI Historic" w:hAnsi="Segoe UI Historic" w:cs="Segoe UI Historic"/>
        </w:rPr>
      </w:pPr>
      <w:del w:id="146" w:author="從 117.0 的變更" w:date="2023-03-17T14:13:00Z">
        <w:r w:rsidRPr="00C47354">
          <w:rPr>
            <w:rFonts w:ascii="Segoe UI Historic" w:hAnsi="Segoe UI Historic" w:cs="Segoe UI Historic"/>
          </w:rPr>
          <w:delText>Conclusion:</w:delText>
        </w:r>
      </w:del>
      <w:r w:rsidR="00250E87" w:rsidRPr="00C47354">
        <w:rPr>
          <w:rFonts w:ascii="Segoe UI Historic" w:hAnsi="Segoe UI Historic" w:cs="Segoe UI Historic"/>
        </w:rPr>
        <w:t xml:space="preserve"> most of the player would like to </w:t>
      </w:r>
      <w:ins w:id="147" w:author="從 117.0 的變更" w:date="2023-03-17T14:13:00Z">
        <w:r w:rsidR="00F149F2">
          <w:rPr>
            <w:rFonts w:ascii="Segoe UI Historic" w:hAnsi="Segoe UI Historic" w:cs="Segoe UI Historic"/>
          </w:rPr>
          <w:t xml:space="preserve">active </w:t>
        </w:r>
      </w:ins>
      <w:r w:rsidR="00250E87" w:rsidRPr="00C47354">
        <w:rPr>
          <w:rFonts w:ascii="Segoe UI Historic" w:hAnsi="Segoe UI Historic" w:cs="Segoe UI Historic"/>
        </w:rPr>
        <w:t xml:space="preserve">attack the monster instead of defensive playing. It is because defensive is </w:t>
      </w:r>
      <w:ins w:id="148" w:author="從 117.0 的變更" w:date="2023-03-17T14:13:00Z">
        <w:r w:rsidR="00760D67">
          <w:rPr>
            <w:rFonts w:ascii="Segoe UI Historic" w:hAnsi="Segoe UI Historic" w:cs="Segoe UI Historic"/>
          </w:rPr>
          <w:t>more</w:t>
        </w:r>
      </w:ins>
      <w:del w:id="149" w:author="從 117.0 的變更" w:date="2023-03-17T14:13:00Z">
        <w:r w:rsidR="00250E87" w:rsidRPr="00C47354">
          <w:rPr>
            <w:rFonts w:ascii="Segoe UI Historic" w:hAnsi="Segoe UI Historic" w:cs="Segoe UI Historic"/>
          </w:rPr>
          <w:delText>less</w:delText>
        </w:r>
      </w:del>
      <w:r w:rsidR="00250E87" w:rsidRPr="00C47354">
        <w:rPr>
          <w:rFonts w:ascii="Segoe UI Historic" w:hAnsi="Segoe UI Historic" w:cs="Segoe UI Historic"/>
        </w:rPr>
        <w:t xml:space="preserve"> unpredictable </w:t>
      </w:r>
      <w:ins w:id="150" w:author="從 117.0 的變更" w:date="2023-03-17T14:13:00Z">
        <w:r w:rsidR="004123F3">
          <w:rPr>
            <w:rFonts w:ascii="Segoe UI Historic" w:hAnsi="Segoe UI Historic" w:cs="Segoe UI Historic"/>
          </w:rPr>
          <w:t xml:space="preserve">compare </w:t>
        </w:r>
      </w:ins>
      <w:r w:rsidR="00250E87" w:rsidRPr="00C47354">
        <w:rPr>
          <w:rFonts w:ascii="Segoe UI Historic" w:hAnsi="Segoe UI Historic" w:cs="Segoe UI Historic"/>
        </w:rPr>
        <w:t xml:space="preserve">to </w:t>
      </w:r>
      <w:r w:rsidR="0041219B" w:rsidRPr="00C47354">
        <w:rPr>
          <w:rFonts w:ascii="Segoe UI Historic" w:hAnsi="Segoe UI Historic" w:cs="Segoe UI Historic"/>
        </w:rPr>
        <w:t>attacking</w:t>
      </w:r>
      <w:ins w:id="151" w:author="從 117.0 的變更" w:date="2023-03-17T14:13:00Z">
        <w:r w:rsidR="004123F3">
          <w:rPr>
            <w:rFonts w:ascii="Segoe UI Historic" w:hAnsi="Segoe UI Historic" w:cs="Segoe UI Historic"/>
          </w:rPr>
          <w:t>.</w:t>
        </w:r>
        <w:r w:rsidR="00F143AA">
          <w:rPr>
            <w:rFonts w:ascii="Segoe UI Historic" w:hAnsi="Segoe UI Historic" w:cs="Segoe UI Historic"/>
          </w:rPr>
          <w:t xml:space="preserve"> And rewards from killing monster by player himself.</w:t>
        </w:r>
      </w:ins>
      <w:del w:id="152" w:author="從 117.0 的變更" w:date="2023-03-17T14:13:00Z">
        <w:r w:rsidR="0041219B" w:rsidRPr="00C47354">
          <w:rPr>
            <w:rFonts w:ascii="Segoe UI Historic" w:hAnsi="Segoe UI Historic" w:cs="Segoe UI Historic"/>
          </w:rPr>
          <w:delText xml:space="preserve"> </w:delText>
        </w:r>
        <w:r w:rsidR="00250E87" w:rsidRPr="00C47354">
          <w:rPr>
            <w:rFonts w:ascii="Segoe UI Historic" w:hAnsi="Segoe UI Historic" w:cs="Segoe UI Historic"/>
          </w:rPr>
          <w:delText>playing method</w:delText>
        </w:r>
        <w:r w:rsidRPr="00C47354">
          <w:rPr>
            <w:rFonts w:ascii="Segoe UI Historic" w:hAnsi="Segoe UI Historic" w:cs="Segoe UI Historic"/>
          </w:rPr>
          <w:delText xml:space="preserve"> </w:delText>
        </w:r>
      </w:del>
    </w:p>
    <w:p w14:paraId="18ED633A" w14:textId="041DF543"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 Which one do you prefer the frequency of monster appearing? </w:t>
      </w:r>
    </w:p>
    <w:p w14:paraId="6F94923D" w14:textId="16F73C9F" w:rsidR="005237DD"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Weak but abundant </w:t>
      </w:r>
      <w:r w:rsidR="001921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921CC" w:rsidRPr="00C47354">
        <w:rPr>
          <w:rFonts w:ascii="Segoe UI Historic" w:hAnsi="Segoe UI Historic" w:cs="Segoe UI Historic"/>
        </w:rPr>
        <w:t>14.3%)</w:t>
      </w:r>
    </w:p>
    <w:p w14:paraId="66046489" w14:textId="2EF154F2" w:rsidR="00143F69"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Strong</w:t>
      </w:r>
      <w:r w:rsidR="005237DD" w:rsidRPr="00C47354">
        <w:rPr>
          <w:rFonts w:ascii="Segoe UI Historic" w:hAnsi="Segoe UI Historic" w:cs="Segoe UI Historic"/>
        </w:rPr>
        <w:t xml:space="preserve"> </w:t>
      </w:r>
      <w:r w:rsidRPr="00C47354">
        <w:rPr>
          <w:rFonts w:ascii="Segoe UI Historic" w:hAnsi="Segoe UI Historic" w:cs="Segoe UI Historic"/>
        </w:rPr>
        <w:t xml:space="preserve">but few </w:t>
      </w:r>
      <w:r w:rsidR="00271695" w:rsidRPr="00C47354">
        <w:rPr>
          <w:rFonts w:ascii="Segoe UI Historic" w:hAnsi="Segoe UI Historic" w:cs="Segoe UI Historic"/>
        </w:rPr>
        <w:t xml:space="preserve">----(6 </w:t>
      </w:r>
      <w:r w:rsidR="00BB7BAE" w:rsidRPr="00C47354">
        <w:rPr>
          <w:rFonts w:ascii="Segoe UI Historic" w:hAnsi="Segoe UI Historic" w:cs="Segoe UI Historic"/>
        </w:rPr>
        <w:t>votes) (</w:t>
      </w:r>
      <w:r w:rsidR="00271695" w:rsidRPr="00C47354">
        <w:rPr>
          <w:rFonts w:ascii="Segoe UI Historic" w:hAnsi="Segoe UI Historic" w:cs="Segoe UI Historic"/>
        </w:rPr>
        <w:t>85.7%)</w:t>
      </w:r>
    </w:p>
    <w:p w14:paraId="7B54905E" w14:textId="5F97A181" w:rsidR="009D1C12" w:rsidRPr="00C47354" w:rsidRDefault="00AC7892" w:rsidP="00693678">
      <w:pPr>
        <w:spacing w:after="0" w:line="240" w:lineRule="auto"/>
        <w:ind w:leftChars="100" w:left="220"/>
        <w:rPr>
          <w:rFonts w:ascii="Segoe UI Historic" w:hAnsi="Segoe UI Historic" w:cs="Segoe UI Historic"/>
        </w:rPr>
      </w:pPr>
      <w:ins w:id="153" w:author="從 117.0 的變更" w:date="2023-03-17T14:13:00Z">
        <w:r>
          <w:rPr>
            <w:rFonts w:ascii="Segoe UI Historic" w:hAnsi="Segoe UI Historic" w:cs="Segoe UI Historic"/>
          </w:rPr>
          <w:t>Most of the</w:t>
        </w:r>
      </w:ins>
      <w:del w:id="154" w:author="從 117.0 的變更" w:date="2023-03-17T14:13:00Z">
        <w:r w:rsidR="009D1C12">
          <w:rPr>
            <w:rFonts w:ascii="Segoe UI Historic" w:hAnsi="Segoe UI Historic" w:cs="Segoe UI Historic"/>
          </w:rPr>
          <w:delText>not many</w:delText>
        </w:r>
      </w:del>
      <w:r w:rsidR="009D1C12">
        <w:rPr>
          <w:rFonts w:ascii="Segoe UI Historic" w:hAnsi="Segoe UI Historic" w:cs="Segoe UI Historic"/>
        </w:rPr>
        <w:t xml:space="preserve"> respondents </w:t>
      </w:r>
      <w:ins w:id="155" w:author="從 117.0 的變更" w:date="2023-03-17T14:13:00Z">
        <w:r>
          <w:rPr>
            <w:rFonts w:ascii="Segoe UI Historic" w:hAnsi="Segoe UI Historic" w:cs="Segoe UI Historic"/>
          </w:rPr>
          <w:t>prefer few monster but</w:t>
        </w:r>
        <w:r w:rsidR="00F8481E">
          <w:rPr>
            <w:rFonts w:ascii="Segoe UI Historic" w:hAnsi="Segoe UI Historic" w:cs="Segoe UI Historic"/>
          </w:rPr>
          <w:t xml:space="preserve"> will high damage or enhanced health.</w:t>
        </w:r>
      </w:ins>
      <w:del w:id="156" w:author="從 117.0 的變更" w:date="2023-03-17T14:13:00Z">
        <w:r w:rsidR="00330443">
          <w:rPr>
            <w:rFonts w:ascii="Segoe UI Historic" w:hAnsi="Segoe UI Historic" w:cs="Segoe UI Historic"/>
          </w:rPr>
          <w:delText xml:space="preserve">wants to </w:delText>
        </w:r>
      </w:del>
    </w:p>
    <w:p w14:paraId="614C6CAC" w14:textId="3F007719"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In a game, which mode do you prefer </w:t>
      </w:r>
    </w:p>
    <w:p w14:paraId="37A6CB05" w14:textId="5844FD5C" w:rsidR="005237DD"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Endless mode </w:t>
      </w:r>
      <w:r w:rsidR="00A678E2" w:rsidRPr="00C47354">
        <w:rPr>
          <w:rFonts w:ascii="Segoe UI Historic" w:hAnsi="Segoe UI Historic" w:cs="Segoe UI Historic"/>
        </w:rPr>
        <w:t>----(0 votes)</w:t>
      </w:r>
    </w:p>
    <w:p w14:paraId="4BF1FDAB" w14:textId="69E978A6" w:rsidR="00143F69"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With an ending (then restart)</w:t>
      </w:r>
      <w:r w:rsidR="00334973" w:rsidRPr="00C47354">
        <w:rPr>
          <w:rFonts w:ascii="Segoe UI Historic" w:hAnsi="Segoe UI Historic" w:cs="Segoe UI Historic"/>
        </w:rPr>
        <w:t xml:space="preserve"> ----(7</w:t>
      </w:r>
      <w:r w:rsidR="00271695" w:rsidRPr="00C47354">
        <w:rPr>
          <w:rFonts w:ascii="Segoe UI Historic" w:hAnsi="Segoe UI Historic" w:cs="Segoe UI Historic"/>
        </w:rPr>
        <w:t xml:space="preserve"> </w:t>
      </w:r>
      <w:r w:rsidR="00BB7BAE" w:rsidRPr="00C47354">
        <w:rPr>
          <w:rFonts w:ascii="Segoe UI Historic" w:hAnsi="Segoe UI Historic" w:cs="Segoe UI Historic"/>
        </w:rPr>
        <w:t>votes) (</w:t>
      </w:r>
      <w:r w:rsidR="00334973" w:rsidRPr="00C47354">
        <w:rPr>
          <w:rFonts w:ascii="Segoe UI Historic" w:hAnsi="Segoe UI Historic" w:cs="Segoe UI Historic"/>
        </w:rPr>
        <w:t>100%)</w:t>
      </w:r>
    </w:p>
    <w:p w14:paraId="3CC65990" w14:textId="40F0AC28" w:rsidR="0033572F" w:rsidRPr="00C47354" w:rsidRDefault="0033572F" w:rsidP="00693678">
      <w:pPr>
        <w:spacing w:after="0" w:line="240" w:lineRule="auto"/>
        <w:ind w:leftChars="100" w:left="220"/>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 xml:space="preserve">ost of the player </w:t>
      </w:r>
      <w:del w:id="157" w:author="從 117.0 的變更" w:date="2023-03-17T14:13:00Z">
        <w:r>
          <w:rPr>
            <w:rFonts w:ascii="Segoe UI Historic" w:hAnsi="Segoe UI Historic" w:cs="Segoe UI Historic"/>
          </w:rPr>
          <w:delText xml:space="preserve">don’t </w:delText>
        </w:r>
      </w:del>
      <w:r>
        <w:rPr>
          <w:rFonts w:ascii="Segoe UI Historic" w:hAnsi="Segoe UI Historic" w:cs="Segoe UI Historic"/>
        </w:rPr>
        <w:t xml:space="preserve">want to have a game </w:t>
      </w:r>
      <w:ins w:id="158" w:author="從 117.0 的變更" w:date="2023-03-17T14:13:00Z">
        <w:r>
          <w:rPr>
            <w:rFonts w:ascii="Segoe UI Historic" w:hAnsi="Segoe UI Historic" w:cs="Segoe UI Historic"/>
          </w:rPr>
          <w:t>with</w:t>
        </w:r>
      </w:ins>
      <w:del w:id="159" w:author="從 117.0 的變更" w:date="2023-03-17T14:13:00Z">
        <w:r>
          <w:rPr>
            <w:rFonts w:ascii="Segoe UI Historic" w:hAnsi="Segoe UI Historic" w:cs="Segoe UI Historic"/>
          </w:rPr>
          <w:delText>without</w:delText>
        </w:r>
      </w:del>
      <w:r>
        <w:rPr>
          <w:rFonts w:ascii="Segoe UI Historic" w:hAnsi="Segoe UI Historic" w:cs="Segoe UI Historic"/>
        </w:rPr>
        <w:t xml:space="preserve"> an ending. </w:t>
      </w:r>
      <w:ins w:id="160" w:author="從 117.0 的變更" w:date="2023-03-17T14:13:00Z">
        <w:r w:rsidR="00886219">
          <w:rPr>
            <w:rFonts w:ascii="Segoe UI Historic" w:hAnsi="Segoe UI Historic" w:cs="Segoe UI Historic"/>
          </w:rPr>
          <w:t>A</w:t>
        </w:r>
        <w:r w:rsidR="00611FBB">
          <w:rPr>
            <w:rFonts w:ascii="Segoe UI Historic" w:hAnsi="Segoe UI Historic" w:cs="Segoe UI Historic"/>
          </w:rPr>
          <w:t>n</w:t>
        </w:r>
        <w:r w:rsidR="00886219">
          <w:rPr>
            <w:rFonts w:ascii="Segoe UI Historic" w:hAnsi="Segoe UI Historic" w:cs="Segoe UI Historic"/>
          </w:rPr>
          <w:t xml:space="preserve"> ending could be a </w:t>
        </w:r>
        <w:r w:rsidR="00611FBB">
          <w:rPr>
            <w:rFonts w:ascii="Segoe UI Historic" w:hAnsi="Segoe UI Historic" w:cs="Segoe UI Historic"/>
          </w:rPr>
          <w:t>emblem</w:t>
        </w:r>
      </w:ins>
      <w:del w:id="161" w:author="從 117.0 的變更" w:date="2023-03-17T14:13:00Z">
        <w:r w:rsidR="009D1C12">
          <w:rPr>
            <w:rFonts w:ascii="Segoe UI Historic" w:hAnsi="Segoe UI Historic" w:cs="Segoe UI Historic"/>
          </w:rPr>
          <w:delText>As this may not gain achievement</w:delText>
        </w:r>
      </w:del>
      <w:r w:rsidR="009D1C12">
        <w:rPr>
          <w:rFonts w:ascii="Segoe UI Historic" w:hAnsi="Segoe UI Historic" w:cs="Segoe UI Historic"/>
        </w:rPr>
        <w:t xml:space="preserve"> of </w:t>
      </w:r>
      <w:ins w:id="162" w:author="從 117.0 的變更" w:date="2023-03-17T14:13:00Z">
        <w:r w:rsidR="00611FBB">
          <w:rPr>
            <w:rFonts w:ascii="Segoe UI Historic" w:hAnsi="Segoe UI Historic" w:cs="Segoe UI Historic"/>
          </w:rPr>
          <w:t>player</w:t>
        </w:r>
        <w:r w:rsidR="00392859">
          <w:rPr>
            <w:rFonts w:ascii="Segoe UI Historic" w:hAnsi="Segoe UI Historic" w:cs="Segoe UI Historic"/>
          </w:rPr>
          <w:t xml:space="preserve"> </w:t>
        </w:r>
      </w:ins>
      <w:r w:rsidR="009D1C12">
        <w:rPr>
          <w:rFonts w:ascii="Segoe UI Historic" w:hAnsi="Segoe UI Historic" w:cs="Segoe UI Historic"/>
        </w:rPr>
        <w:t>beating the game</w:t>
      </w:r>
      <w:del w:id="163" w:author="從 117.0 的變更" w:date="2023-03-17T14:13:00Z">
        <w:r w:rsidR="009D1C12">
          <w:rPr>
            <w:rFonts w:ascii="Segoe UI Historic" w:hAnsi="Segoe UI Historic" w:cs="Segoe UI Historic"/>
          </w:rPr>
          <w:delText>.</w:delText>
        </w:r>
      </w:del>
    </w:p>
    <w:p w14:paraId="37B6E263" w14:textId="44B538A3"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 After the game end, how should the game behave?</w:t>
      </w:r>
    </w:p>
    <w:p w14:paraId="49FA1ED4" w14:textId="336AAC10" w:rsidR="005237DD"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go to next level </w:t>
      </w:r>
      <w:r w:rsidR="00D604A5" w:rsidRPr="00C47354">
        <w:rPr>
          <w:rFonts w:ascii="Segoe UI Historic" w:hAnsi="Segoe UI Historic" w:cs="Segoe UI Historic"/>
        </w:rPr>
        <w:t xml:space="preserve"> ----(5 votes) (71.4%)</w:t>
      </w:r>
    </w:p>
    <w:p w14:paraId="2D15D16B" w14:textId="2F835E75" w:rsidR="00122D77"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stay at current game session</w:t>
      </w:r>
      <w:r w:rsidR="00D604A5" w:rsidRPr="00C47354">
        <w:rPr>
          <w:rFonts w:ascii="Segoe UI Historic" w:hAnsi="Segoe UI Historic" w:cs="Segoe UI Historic"/>
        </w:rPr>
        <w:t>----(2 votes) (28.57%)</w:t>
      </w:r>
    </w:p>
    <w:p w14:paraId="5DCB7E73" w14:textId="6C0949A7" w:rsidR="00B733DD" w:rsidRPr="00C47354" w:rsidRDefault="00B733DD" w:rsidP="00693678">
      <w:pPr>
        <w:spacing w:after="0" w:line="240" w:lineRule="auto"/>
        <w:ind w:leftChars="100" w:left="220"/>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ost player wants t</w:t>
      </w:r>
      <w:r w:rsidR="00AC75E7">
        <w:rPr>
          <w:rFonts w:ascii="Segoe UI Historic" w:hAnsi="Segoe UI Historic" w:cs="Segoe UI Historic"/>
        </w:rPr>
        <w:t xml:space="preserve">o challenge for a harder level instead of </w:t>
      </w:r>
      <w:ins w:id="164" w:author="從 117.0 的變更" w:date="2023-03-17T14:13:00Z">
        <w:r w:rsidR="00126DFC">
          <w:rPr>
            <w:rFonts w:ascii="Segoe UI Historic" w:hAnsi="Segoe UI Historic" w:cs="Segoe UI Historic"/>
          </w:rPr>
          <w:t>improving the current score</w:t>
        </w:r>
        <w:r w:rsidR="00DE13CB">
          <w:rPr>
            <w:rFonts w:ascii="Segoe UI Historic" w:hAnsi="Segoe UI Historic" w:cs="Segoe UI Historic"/>
          </w:rPr>
          <w:t xml:space="preserve"> and</w:t>
        </w:r>
        <w:r w:rsidR="0033572F">
          <w:rPr>
            <w:rFonts w:ascii="Segoe UI Historic" w:hAnsi="Segoe UI Historic" w:cs="Segoe UI Historic"/>
          </w:rPr>
          <w:t xml:space="preserve"> level before</w:t>
        </w:r>
        <w:r w:rsidR="00DE13CB">
          <w:rPr>
            <w:rFonts w:ascii="Segoe UI Historic" w:hAnsi="Segoe UI Historic" w:cs="Segoe UI Historic"/>
          </w:rPr>
          <w:t xml:space="preserve"> move on</w:t>
        </w:r>
        <w:r w:rsidR="00126DFC">
          <w:rPr>
            <w:rFonts w:ascii="Segoe UI Historic" w:hAnsi="Segoe UI Historic" w:cs="Segoe UI Historic"/>
          </w:rPr>
          <w:t>. The player may have limited time</w:t>
        </w:r>
        <w:r w:rsidR="00AD6C11">
          <w:rPr>
            <w:rFonts w:ascii="Segoe UI Historic" w:hAnsi="Segoe UI Historic" w:cs="Segoe UI Historic"/>
          </w:rPr>
          <w:t xml:space="preserve"> so next level will automatically loaded after the player beat the game</w:t>
        </w:r>
        <w:r w:rsidR="00126DFC">
          <w:rPr>
            <w:rFonts w:ascii="Segoe UI Historic" w:hAnsi="Segoe UI Historic" w:cs="Segoe UI Historic"/>
          </w:rPr>
          <w:t>.</w:t>
        </w:r>
      </w:ins>
      <w:del w:id="165" w:author="從 117.0 的變更" w:date="2023-03-17T14:13:00Z">
        <w:r w:rsidR="0033572F">
          <w:rPr>
            <w:rFonts w:ascii="Segoe UI Historic" w:hAnsi="Segoe UI Historic" w:cs="Segoe UI Historic"/>
          </w:rPr>
          <w:delText>saving the level they have played before</w:delText>
        </w:r>
      </w:del>
    </w:p>
    <w:p w14:paraId="71E4F2A9" w14:textId="0065744B"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Which attack mode do you prefer</w:t>
      </w:r>
    </w:p>
    <w:p w14:paraId="60696AC9" w14:textId="23842C8C" w:rsidR="00B06B76"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Aim to attack </w:t>
      </w:r>
      <w:r w:rsidR="006872E1" w:rsidRPr="00C47354">
        <w:rPr>
          <w:rFonts w:ascii="Segoe UI Historic" w:hAnsi="Segoe UI Historic" w:cs="Segoe UI Historic"/>
        </w:rPr>
        <w:t xml:space="preserve">----(5 </w:t>
      </w:r>
      <w:r w:rsidR="00BB7BAE" w:rsidRPr="00C47354">
        <w:rPr>
          <w:rFonts w:ascii="Segoe UI Historic" w:hAnsi="Segoe UI Historic" w:cs="Segoe UI Historic"/>
        </w:rPr>
        <w:t>votes) (</w:t>
      </w:r>
      <w:r w:rsidR="006872E1" w:rsidRPr="00C47354">
        <w:rPr>
          <w:rFonts w:ascii="Segoe UI Historic" w:hAnsi="Segoe UI Historic" w:cs="Segoe UI Historic"/>
        </w:rPr>
        <w:t>71.43%)</w:t>
      </w:r>
    </w:p>
    <w:p w14:paraId="2517A980" w14:textId="3E4D4507" w:rsidR="00AD4200"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Distance to attack </w:t>
      </w:r>
      <w:r w:rsidR="00B06B76" w:rsidRPr="00C47354">
        <w:rPr>
          <w:rFonts w:ascii="Segoe UI Historic" w:hAnsi="Segoe UI Historic" w:cs="Segoe UI Historic"/>
        </w:rPr>
        <w:t xml:space="preserve">----(2 </w:t>
      </w:r>
      <w:r w:rsidR="00BB7BAE" w:rsidRPr="00C47354">
        <w:rPr>
          <w:rFonts w:ascii="Segoe UI Historic" w:hAnsi="Segoe UI Historic" w:cs="Segoe UI Historic"/>
        </w:rPr>
        <w:t>votes) (</w:t>
      </w:r>
      <w:r w:rsidR="00B06B76" w:rsidRPr="00C47354">
        <w:rPr>
          <w:rFonts w:ascii="Segoe UI Historic" w:hAnsi="Segoe UI Historic" w:cs="Segoe UI Historic"/>
        </w:rPr>
        <w:t>28.57%)</w:t>
      </w:r>
    </w:p>
    <w:p w14:paraId="2C796191" w14:textId="40FDC82D" w:rsidR="00122D77" w:rsidRPr="00C47354" w:rsidRDefault="00122D77" w:rsidP="00693678">
      <w:pPr>
        <w:spacing w:after="0" w:line="240" w:lineRule="auto"/>
        <w:ind w:leftChars="100" w:left="220"/>
        <w:rPr>
          <w:rFonts w:ascii="Segoe UI Historic" w:hAnsi="Segoe UI Historic" w:cs="Segoe UI Historic"/>
        </w:rPr>
      </w:pPr>
      <w:del w:id="166" w:author="從 117.0 的變更" w:date="2023-03-17T14:13:00Z">
        <w:r w:rsidRPr="00C47354">
          <w:rPr>
            <w:rFonts w:ascii="Segoe UI Historic" w:hAnsi="Segoe UI Historic" w:cs="Segoe UI Historic"/>
          </w:rPr>
          <w:delText>Conclusion:</w:delText>
        </w:r>
      </w:del>
      <w:r w:rsidRPr="00C47354">
        <w:rPr>
          <w:rFonts w:ascii="Segoe UI Historic" w:hAnsi="Segoe UI Historic" w:cs="Segoe UI Historic"/>
        </w:rPr>
        <w:t xml:space="preserve"> most of the respondents would like to attack the monster precisely </w:t>
      </w:r>
      <w:ins w:id="167" w:author="從 117.0 的變更" w:date="2023-03-17T14:13:00Z">
        <w:r w:rsidR="00E73222">
          <w:rPr>
            <w:rFonts w:ascii="Segoe UI Historic" w:hAnsi="Segoe UI Historic" w:cs="Segoe UI Historic"/>
          </w:rPr>
          <w:t xml:space="preserve">by aiming with crosshair </w:t>
        </w:r>
        <w:r w:rsidRPr="00C47354">
          <w:rPr>
            <w:rFonts w:ascii="Segoe UI Historic" w:hAnsi="Segoe UI Historic" w:cs="Segoe UI Historic"/>
          </w:rPr>
          <w:t xml:space="preserve">and </w:t>
        </w:r>
        <w:r w:rsidR="00087182">
          <w:rPr>
            <w:rFonts w:ascii="Segoe UI Historic" w:hAnsi="Segoe UI Historic" w:cs="Segoe UI Historic"/>
          </w:rPr>
          <w:t>make the game</w:t>
        </w:r>
      </w:ins>
      <w:del w:id="168" w:author="從 117.0 的變更" w:date="2023-03-17T14:13:00Z">
        <w:r w:rsidRPr="00C47354">
          <w:rPr>
            <w:rFonts w:ascii="Segoe UI Historic" w:hAnsi="Segoe UI Historic" w:cs="Segoe UI Historic"/>
          </w:rPr>
          <w:delText>and have</w:delText>
        </w:r>
      </w:del>
      <w:r w:rsidRPr="00C47354">
        <w:rPr>
          <w:rFonts w:ascii="Segoe UI Historic" w:hAnsi="Segoe UI Historic" w:cs="Segoe UI Historic"/>
        </w:rPr>
        <w:t xml:space="preserve"> more </w:t>
      </w:r>
      <w:ins w:id="169" w:author="從 117.0 的變更" w:date="2023-03-17T14:13:00Z">
        <w:r w:rsidR="00087182">
          <w:rPr>
            <w:rFonts w:ascii="Segoe UI Historic" w:hAnsi="Segoe UI Historic" w:cs="Segoe UI Historic"/>
          </w:rPr>
          <w:t>realistic.</w:t>
        </w:r>
      </w:ins>
      <w:del w:id="170" w:author="從 117.0 的變更" w:date="2023-03-17T14:13:00Z">
        <w:r w:rsidRPr="00C47354">
          <w:rPr>
            <w:rFonts w:ascii="Segoe UI Historic" w:hAnsi="Segoe UI Historic" w:cs="Segoe UI Historic"/>
          </w:rPr>
          <w:delText>control to its character</w:delText>
        </w:r>
      </w:del>
    </w:p>
    <w:p w14:paraId="27A60129" w14:textId="42E947A8" w:rsidR="00143F69" w:rsidRPr="00C47354" w:rsidRDefault="001E5DC8"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Should NPC (AI) affect the overall gameplay? Different objective</w:t>
      </w:r>
    </w:p>
    <w:p w14:paraId="58CA127B" w14:textId="70F0E64E" w:rsidR="001921CC"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Yes </w:t>
      </w:r>
      <w:r w:rsidR="00A544B3" w:rsidRPr="00C47354">
        <w:rPr>
          <w:rFonts w:ascii="Segoe UI Historic" w:hAnsi="Segoe UI Historic" w:cs="Segoe UI Historic"/>
        </w:rPr>
        <w:t>----(6</w:t>
      </w:r>
      <w:r w:rsidR="00BB7BAE" w:rsidRPr="00C47354">
        <w:rPr>
          <w:rFonts w:ascii="Segoe UI Historic" w:hAnsi="Segoe UI Historic" w:cs="Segoe UI Historic"/>
        </w:rPr>
        <w:t>votes) (</w:t>
      </w:r>
      <w:r w:rsidR="00A544B3" w:rsidRPr="00C47354">
        <w:rPr>
          <w:rFonts w:ascii="Segoe UI Historic" w:hAnsi="Segoe UI Historic" w:cs="Segoe UI Historic"/>
        </w:rPr>
        <w:t>85.7%)</w:t>
      </w:r>
    </w:p>
    <w:p w14:paraId="110B797A" w14:textId="3BD4D94B" w:rsidR="00AD4200"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No </w:t>
      </w:r>
      <w:r w:rsidR="001921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921CC" w:rsidRPr="00C47354">
        <w:rPr>
          <w:rFonts w:ascii="Segoe UI Historic" w:hAnsi="Segoe UI Historic" w:cs="Segoe UI Historic"/>
        </w:rPr>
        <w:t>14.3%)</w:t>
      </w:r>
    </w:p>
    <w:p w14:paraId="62F52C54" w14:textId="77777777" w:rsidR="00D246C4" w:rsidRPr="00C47354" w:rsidRDefault="00D246C4" w:rsidP="00D246C4">
      <w:pPr>
        <w:spacing w:after="0" w:line="240" w:lineRule="auto"/>
        <w:rPr>
          <w:ins w:id="171" w:author="從 117.0 的變更" w:date="2023-03-17T14:13:00Z"/>
          <w:rFonts w:ascii="Segoe UI Historic" w:hAnsi="Segoe UI Historic" w:cs="Segoe UI Historic" w:hint="eastAsia"/>
        </w:rPr>
      </w:pPr>
      <w:ins w:id="172" w:author="從 117.0 的變更" w:date="2023-03-17T14:13:00Z">
        <w:r>
          <w:rPr>
            <w:rFonts w:ascii="Segoe UI Historic" w:hAnsi="Segoe UI Historic" w:cs="Segoe UI Historic" w:hint="eastAsia"/>
          </w:rPr>
          <w:t>T</w:t>
        </w:r>
        <w:r>
          <w:rPr>
            <w:rFonts w:ascii="Segoe UI Historic" w:hAnsi="Segoe UI Historic" w:cs="Segoe UI Historic"/>
          </w:rPr>
          <w:t>he NPC could prove different objective and reward after objective have met. Also, the key of opening the gate could also be gained by killing the monster.</w:t>
        </w:r>
      </w:ins>
    </w:p>
    <w:p w14:paraId="30AC1A6B" w14:textId="21745900" w:rsidR="00143F69" w:rsidRPr="00C47354" w:rsidRDefault="001E5DC8"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should game add a loot box(chest) or bonus box</w:t>
      </w:r>
    </w:p>
    <w:p w14:paraId="09AA7324" w14:textId="70C36101" w:rsidR="00A678E2"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Yes</w:t>
      </w:r>
      <w:r w:rsidR="00334973" w:rsidRPr="00C47354">
        <w:rPr>
          <w:rFonts w:ascii="Segoe UI Historic" w:hAnsi="Segoe UI Historic" w:cs="Segoe UI Historic"/>
        </w:rPr>
        <w:t>----(7</w:t>
      </w:r>
      <w:r w:rsidR="00BB7BAE" w:rsidRPr="00C47354">
        <w:rPr>
          <w:rFonts w:ascii="Segoe UI Historic" w:hAnsi="Segoe UI Historic" w:cs="Segoe UI Historic"/>
        </w:rPr>
        <w:t>votes) (</w:t>
      </w:r>
      <w:r w:rsidR="00334973" w:rsidRPr="00C47354">
        <w:rPr>
          <w:rFonts w:ascii="Segoe UI Historic" w:hAnsi="Segoe UI Historic" w:cs="Segoe UI Historic"/>
        </w:rPr>
        <w:t>100%)</w:t>
      </w:r>
    </w:p>
    <w:p w14:paraId="557E5ADA" w14:textId="1E957003"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No </w:t>
      </w:r>
      <w:r w:rsidR="00A678E2" w:rsidRPr="00C47354">
        <w:rPr>
          <w:rFonts w:ascii="Segoe UI Historic" w:hAnsi="Segoe UI Historic" w:cs="Segoe UI Historic"/>
        </w:rPr>
        <w:t>----(0 votes)</w:t>
      </w:r>
    </w:p>
    <w:p w14:paraId="65F6D451" w14:textId="17D9A6A6" w:rsidR="003B6EEC" w:rsidRPr="00C47354" w:rsidRDefault="00AE46AB" w:rsidP="00693678">
      <w:pPr>
        <w:spacing w:after="0" w:line="240" w:lineRule="auto"/>
        <w:ind w:leftChars="100" w:left="220"/>
        <w:rPr>
          <w:rFonts w:ascii="Segoe UI Historic" w:hAnsi="Segoe UI Historic" w:cs="Segoe UI Historic"/>
        </w:rPr>
      </w:pPr>
      <w:del w:id="173" w:author="從 117.0 的變更" w:date="2023-03-17T14:13:00Z">
        <w:r w:rsidRPr="00C47354">
          <w:rPr>
            <w:rFonts w:ascii="Segoe UI Historic" w:hAnsi="Segoe UI Historic" w:cs="Segoe UI Historic"/>
          </w:rPr>
          <w:delText>Conclusion:</w:delText>
        </w:r>
      </w:del>
      <w:r w:rsidRPr="00C47354">
        <w:rPr>
          <w:rFonts w:ascii="Segoe UI Historic" w:hAnsi="Segoe UI Historic" w:cs="Segoe UI Historic"/>
        </w:rPr>
        <w:t xml:space="preserve"> </w:t>
      </w:r>
      <w:r w:rsidR="003B6EEC" w:rsidRPr="00C47354">
        <w:rPr>
          <w:rFonts w:ascii="Segoe UI Historic" w:hAnsi="Segoe UI Historic" w:cs="Segoe UI Historic"/>
        </w:rPr>
        <w:t>A loot box</w:t>
      </w:r>
      <w:del w:id="174" w:author="從 117.0 的變更" w:date="2023-03-17T14:13:00Z">
        <w:r w:rsidR="003B6EEC" w:rsidRPr="00C47354">
          <w:rPr>
            <w:rFonts w:ascii="Segoe UI Historic" w:hAnsi="Segoe UI Historic" w:cs="Segoe UI Historic"/>
          </w:rPr>
          <w:delText xml:space="preserve"> will</w:delText>
        </w:r>
      </w:del>
      <w:r w:rsidR="003B6EEC" w:rsidRPr="00C47354">
        <w:rPr>
          <w:rFonts w:ascii="Segoe UI Historic" w:hAnsi="Segoe UI Historic" w:cs="Segoe UI Historic"/>
        </w:rPr>
        <w:t xml:space="preserve"> </w:t>
      </w:r>
      <w:r w:rsidR="007C3313" w:rsidRPr="00C47354">
        <w:rPr>
          <w:rFonts w:ascii="Segoe UI Historic" w:hAnsi="Segoe UI Historic" w:cs="Segoe UI Historic"/>
        </w:rPr>
        <w:t xml:space="preserve">should </w:t>
      </w:r>
      <w:r w:rsidR="003B6EEC" w:rsidRPr="00C47354">
        <w:rPr>
          <w:rFonts w:ascii="Segoe UI Historic" w:hAnsi="Segoe UI Historic" w:cs="Segoe UI Historic"/>
        </w:rPr>
        <w:t xml:space="preserve">be automatically spawn </w:t>
      </w:r>
      <w:r w:rsidR="007C3313" w:rsidRPr="00C47354">
        <w:rPr>
          <w:rFonts w:ascii="Segoe UI Historic" w:hAnsi="Segoe UI Historic" w:cs="Segoe UI Historic"/>
        </w:rPr>
        <w:t>at the start of the game and loot box will spawn inside the safe zone</w:t>
      </w:r>
    </w:p>
    <w:p w14:paraId="1C46C3DC" w14:textId="7FF2A263"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Which one do you prefer </w:t>
      </w:r>
    </w:p>
    <w:p w14:paraId="61D48D69" w14:textId="3F7F2DA7"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Time limited </w:t>
      </w:r>
      <w:r w:rsidR="006872E1" w:rsidRPr="00C47354">
        <w:rPr>
          <w:rFonts w:ascii="Segoe UI Historic" w:hAnsi="Segoe UI Historic" w:cs="Segoe UI Historic"/>
        </w:rPr>
        <w:t xml:space="preserve">----(2 </w:t>
      </w:r>
      <w:r w:rsidR="00BB7BAE" w:rsidRPr="00C47354">
        <w:rPr>
          <w:rFonts w:ascii="Segoe UI Historic" w:hAnsi="Segoe UI Historic" w:cs="Segoe UI Historic"/>
        </w:rPr>
        <w:t>votes) (</w:t>
      </w:r>
      <w:r w:rsidR="006872E1" w:rsidRPr="00C47354">
        <w:rPr>
          <w:rFonts w:ascii="Segoe UI Historic" w:hAnsi="Segoe UI Historic" w:cs="Segoe UI Historic"/>
        </w:rPr>
        <w:t>28.57%)</w:t>
      </w:r>
    </w:p>
    <w:p w14:paraId="3241E1B7" w14:textId="56112ED1"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No time limit </w:t>
      </w:r>
      <w:r w:rsidR="006872E1" w:rsidRPr="00C47354">
        <w:rPr>
          <w:rFonts w:ascii="Segoe UI Historic" w:hAnsi="Segoe UI Historic" w:cs="Segoe UI Historic"/>
        </w:rPr>
        <w:t xml:space="preserve">----(5 </w:t>
      </w:r>
      <w:r w:rsidR="00BB7BAE" w:rsidRPr="00C47354">
        <w:rPr>
          <w:rFonts w:ascii="Segoe UI Historic" w:hAnsi="Segoe UI Historic" w:cs="Segoe UI Historic"/>
        </w:rPr>
        <w:t>votes) (</w:t>
      </w:r>
      <w:r w:rsidR="006872E1" w:rsidRPr="00C47354">
        <w:rPr>
          <w:rFonts w:ascii="Segoe UI Historic" w:hAnsi="Segoe UI Historic" w:cs="Segoe UI Historic"/>
        </w:rPr>
        <w:t>71.43%)</w:t>
      </w:r>
    </w:p>
    <w:p w14:paraId="6C3DEEF3" w14:textId="1CADF6CF" w:rsidR="00C078C1" w:rsidRPr="00C47354" w:rsidRDefault="00C078C1" w:rsidP="00693678">
      <w:pPr>
        <w:spacing w:after="0" w:line="240" w:lineRule="auto"/>
        <w:ind w:leftChars="100" w:left="220"/>
        <w:rPr>
          <w:rFonts w:ascii="Segoe UI Historic" w:hAnsi="Segoe UI Historic" w:cs="Segoe UI Historic"/>
        </w:rPr>
      </w:pPr>
      <w:del w:id="175" w:author="從 117.0 的變更" w:date="2023-03-17T14:13:00Z">
        <w:r w:rsidRPr="00C47354">
          <w:rPr>
            <w:rFonts w:ascii="Segoe UI Historic" w:hAnsi="Segoe UI Historic" w:cs="Segoe UI Historic"/>
          </w:rPr>
          <w:tab/>
        </w:r>
      </w:del>
      <w:r w:rsidRPr="00C47354">
        <w:rPr>
          <w:rFonts w:ascii="Segoe UI Historic" w:hAnsi="Segoe UI Historic" w:cs="Segoe UI Historic"/>
        </w:rPr>
        <w:t xml:space="preserve">Most of the respondents don’t want to have </w:t>
      </w:r>
      <w:ins w:id="176" w:author="從 117.0 的變更" w:date="2023-03-17T14:13:00Z">
        <w:r w:rsidR="00AA7817">
          <w:rPr>
            <w:rFonts w:ascii="Segoe UI Historic" w:hAnsi="Segoe UI Historic" w:cs="Segoe UI Historic"/>
          </w:rPr>
          <w:t>a</w:t>
        </w:r>
      </w:ins>
      <w:del w:id="177" w:author="從 117.0 的變更" w:date="2023-03-17T14:13:00Z">
        <w:r w:rsidRPr="00C47354">
          <w:rPr>
            <w:rFonts w:ascii="Segoe UI Historic" w:hAnsi="Segoe UI Historic" w:cs="Segoe UI Historic"/>
          </w:rPr>
          <w:delText>time</w:delText>
        </w:r>
      </w:del>
      <w:r w:rsidRPr="00C47354">
        <w:rPr>
          <w:rFonts w:ascii="Segoe UI Historic" w:hAnsi="Segoe UI Historic" w:cs="Segoe UI Historic"/>
        </w:rPr>
        <w:t xml:space="preserve"> limit </w:t>
      </w:r>
      <w:ins w:id="178" w:author="從 117.0 的變更" w:date="2023-03-17T14:13:00Z">
        <w:r w:rsidR="00AA7817">
          <w:rPr>
            <w:rFonts w:ascii="Segoe UI Historic" w:hAnsi="Segoe UI Historic" w:cs="Segoe UI Historic"/>
          </w:rPr>
          <w:t>on time</w:t>
        </w:r>
      </w:ins>
      <w:del w:id="179" w:author="從 117.0 的變更" w:date="2023-03-17T14:13:00Z">
        <w:r w:rsidRPr="00C47354">
          <w:rPr>
            <w:rFonts w:ascii="Segoe UI Historic" w:hAnsi="Segoe UI Historic" w:cs="Segoe UI Historic"/>
          </w:rPr>
          <w:delText>game</w:delText>
        </w:r>
      </w:del>
      <w:r w:rsidRPr="00C47354">
        <w:rPr>
          <w:rFonts w:ascii="Segoe UI Historic" w:hAnsi="Segoe UI Historic" w:cs="Segoe UI Historic"/>
        </w:rPr>
        <w:t xml:space="preserve">. It </w:t>
      </w:r>
      <w:r w:rsidR="007C3313" w:rsidRPr="00C47354">
        <w:rPr>
          <w:rFonts w:ascii="Segoe UI Historic" w:hAnsi="Segoe UI Historic" w:cs="Segoe UI Historic"/>
        </w:rPr>
        <w:t xml:space="preserve">may because </w:t>
      </w:r>
      <w:ins w:id="180" w:author="從 117.0 的變更" w:date="2023-03-17T14:13:00Z">
        <w:r w:rsidR="00881ABF">
          <w:rPr>
            <w:rFonts w:ascii="Segoe UI Historic" w:hAnsi="Segoe UI Historic" w:cs="Segoe UI Historic"/>
          </w:rPr>
          <w:t xml:space="preserve">it is have too much pressure </w:t>
        </w:r>
        <w:r w:rsidR="00032B1F">
          <w:rPr>
            <w:rFonts w:ascii="Segoe UI Historic" w:hAnsi="Segoe UI Historic" w:cs="Segoe UI Historic"/>
          </w:rPr>
          <w:t>on playing a game</w:t>
        </w:r>
        <w:r w:rsidR="00DD4223">
          <w:rPr>
            <w:rFonts w:ascii="Segoe UI Historic" w:hAnsi="Segoe UI Historic" w:cs="Segoe UI Historic"/>
          </w:rPr>
          <w:t>.</w:t>
        </w:r>
      </w:ins>
      <w:del w:id="181" w:author="從 117.0 的變更" w:date="2023-03-17T14:13:00Z">
        <w:r w:rsidR="007C3313" w:rsidRPr="00C47354">
          <w:rPr>
            <w:rFonts w:ascii="Segoe UI Historic" w:hAnsi="Segoe UI Historic" w:cs="Segoe UI Historic"/>
          </w:rPr>
          <w:delText>they want to enjoy the game rather than finish the game</w:delText>
        </w:r>
      </w:del>
    </w:p>
    <w:p w14:paraId="247D0AE4" w14:textId="5C30602F"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Which way is the best way for a player to gain money</w:t>
      </w:r>
    </w:p>
    <w:p w14:paraId="5D657936" w14:textId="2DFA34ED"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collect resource gems </w:t>
      </w:r>
      <w:r w:rsidR="00271695" w:rsidRPr="00C47354">
        <w:rPr>
          <w:rFonts w:ascii="Segoe UI Historic" w:hAnsi="Segoe UI Historic" w:cs="Segoe UI Historic"/>
        </w:rPr>
        <w:t>----(0 votes)</w:t>
      </w:r>
    </w:p>
    <w:p w14:paraId="18E800D5" w14:textId="444445CD"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loot from the monster </w:t>
      </w:r>
      <w:r w:rsidR="001921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921CC" w:rsidRPr="00C47354">
        <w:rPr>
          <w:rFonts w:ascii="Segoe UI Historic" w:hAnsi="Segoe UI Historic" w:cs="Segoe UI Historic"/>
        </w:rPr>
        <w:t>14.3%)</w:t>
      </w:r>
    </w:p>
    <w:p w14:paraId="1774BAA8" w14:textId="1B72AECA"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complete the quest </w:t>
      </w:r>
      <w:r w:rsidR="006872E1" w:rsidRPr="00C47354">
        <w:rPr>
          <w:rFonts w:ascii="Segoe UI Historic" w:hAnsi="Segoe UI Historic" w:cs="Segoe UI Historic"/>
        </w:rPr>
        <w:t xml:space="preserve">----(5 </w:t>
      </w:r>
      <w:r w:rsidR="00BB7BAE" w:rsidRPr="00C47354">
        <w:rPr>
          <w:rFonts w:ascii="Segoe UI Historic" w:hAnsi="Segoe UI Historic" w:cs="Segoe UI Historic"/>
        </w:rPr>
        <w:t>votes) (</w:t>
      </w:r>
      <w:r w:rsidR="006872E1" w:rsidRPr="00C47354">
        <w:rPr>
          <w:rFonts w:ascii="Segoe UI Historic" w:hAnsi="Segoe UI Historic" w:cs="Segoe UI Historic"/>
        </w:rPr>
        <w:t>71.43%)</w:t>
      </w:r>
    </w:p>
    <w:p w14:paraId="7429793F" w14:textId="6E492422"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Selling stuff and earn token</w:t>
      </w:r>
      <w:r w:rsidR="00271695" w:rsidRPr="00C47354">
        <w:rPr>
          <w:rFonts w:ascii="Segoe UI Historic" w:hAnsi="Segoe UI Historic" w:cs="Segoe UI Historic"/>
        </w:rPr>
        <w:t>----(0 votes)</w:t>
      </w:r>
    </w:p>
    <w:p w14:paraId="761D6B42" w14:textId="218311DE"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By working, wood-cutting, farming </w:t>
      </w:r>
      <w:r w:rsidR="001921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921CC" w:rsidRPr="00C47354">
        <w:rPr>
          <w:rFonts w:ascii="Segoe UI Historic" w:hAnsi="Segoe UI Historic" w:cs="Segoe UI Historic"/>
        </w:rPr>
        <w:t>14.3%)</w:t>
      </w:r>
    </w:p>
    <w:p w14:paraId="58E2151A" w14:textId="77777777" w:rsidR="00A2624C" w:rsidRPr="00C47354" w:rsidRDefault="00A2624C" w:rsidP="00A2624C">
      <w:pPr>
        <w:spacing w:after="0" w:line="240" w:lineRule="auto"/>
        <w:rPr>
          <w:ins w:id="182" w:author="從 117.0 的變更" w:date="2023-03-17T14:13:00Z"/>
          <w:rFonts w:ascii="Segoe UI Historic" w:hAnsi="Segoe UI Historic" w:cs="Segoe UI Historic" w:hint="eastAsia"/>
        </w:rPr>
      </w:pPr>
      <w:ins w:id="183" w:author="從 117.0 的變更" w:date="2023-03-17T14:13:00Z">
        <w:r>
          <w:rPr>
            <w:rFonts w:ascii="Segoe UI Historic" w:hAnsi="Segoe UI Historic" w:cs="Segoe UI Historic" w:hint="eastAsia"/>
          </w:rPr>
          <w:t>M</w:t>
        </w:r>
        <w:r>
          <w:rPr>
            <w:rFonts w:ascii="Segoe UI Historic" w:hAnsi="Segoe UI Historic" w:cs="Segoe UI Historic"/>
          </w:rPr>
          <w:t>ost respondents has chosen complet</w:t>
        </w:r>
        <w:r w:rsidR="009F018C">
          <w:rPr>
            <w:rFonts w:ascii="Segoe UI Historic" w:hAnsi="Segoe UI Historic" w:cs="Segoe UI Historic"/>
          </w:rPr>
          <w:t>ing</w:t>
        </w:r>
        <w:r>
          <w:rPr>
            <w:rFonts w:ascii="Segoe UI Historic" w:hAnsi="Segoe UI Historic" w:cs="Segoe UI Historic"/>
          </w:rPr>
          <w:t xml:space="preserve"> the quest to gain money</w:t>
        </w:r>
        <w:r w:rsidR="00AB0867">
          <w:rPr>
            <w:rFonts w:ascii="Segoe UI Historic" w:hAnsi="Segoe UI Historic" w:cs="Segoe UI Historic"/>
          </w:rPr>
          <w:t xml:space="preserve">. It </w:t>
        </w:r>
        <w:r>
          <w:rPr>
            <w:rFonts w:ascii="Segoe UI Historic" w:hAnsi="Segoe UI Historic" w:cs="Segoe UI Historic"/>
          </w:rPr>
          <w:t>c</w:t>
        </w:r>
        <w:r w:rsidR="00AB0867">
          <w:rPr>
            <w:rFonts w:ascii="Segoe UI Historic" w:hAnsi="Segoe UI Historic" w:cs="Segoe UI Historic"/>
          </w:rPr>
          <w:t>ould</w:t>
        </w:r>
        <w:r>
          <w:rPr>
            <w:rFonts w:ascii="Segoe UI Historic" w:hAnsi="Segoe UI Historic" w:cs="Segoe UI Historic"/>
          </w:rPr>
          <w:t xml:space="preserve"> combine</w:t>
        </w:r>
        <w:r w:rsidR="00AB0867">
          <w:rPr>
            <w:rFonts w:ascii="Segoe UI Historic" w:hAnsi="Segoe UI Historic" w:cs="Segoe UI Historic"/>
          </w:rPr>
          <w:t xml:space="preserve"> </w:t>
        </w:r>
        <w:r>
          <w:rPr>
            <w:rFonts w:ascii="Segoe UI Historic" w:hAnsi="Segoe UI Historic" w:cs="Segoe UI Historic"/>
          </w:rPr>
          <w:t>with</w:t>
        </w:r>
        <w:r w:rsidR="00AB0867">
          <w:rPr>
            <w:rFonts w:ascii="Segoe UI Historic" w:hAnsi="Segoe UI Historic" w:cs="Segoe UI Historic"/>
          </w:rPr>
          <w:t xml:space="preserve"> the objective provided by the</w:t>
        </w:r>
        <w:r>
          <w:rPr>
            <w:rFonts w:ascii="Segoe UI Historic" w:hAnsi="Segoe UI Historic" w:cs="Segoe UI Historic"/>
          </w:rPr>
          <w:t xml:space="preserve"> NPC</w:t>
        </w:r>
        <w:r w:rsidR="00AB0867">
          <w:rPr>
            <w:rFonts w:ascii="Segoe UI Historic" w:hAnsi="Segoe UI Historic" w:cs="Segoe UI Historic"/>
          </w:rPr>
          <w:t>.</w:t>
        </w:r>
      </w:ins>
    </w:p>
    <w:p w14:paraId="61A8A91A" w14:textId="5ACD1A6F"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Should level system link to difficulty </w:t>
      </w:r>
    </w:p>
    <w:p w14:paraId="223AB676" w14:textId="3895FBA3" w:rsidR="001921CC"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Yes</w:t>
      </w:r>
      <w:r w:rsidR="00A544B3" w:rsidRPr="00C47354">
        <w:rPr>
          <w:rFonts w:ascii="Segoe UI Historic" w:hAnsi="Segoe UI Historic" w:cs="Segoe UI Historic"/>
        </w:rPr>
        <w:t>----(6</w:t>
      </w:r>
      <w:r w:rsidR="00BB7BAE" w:rsidRPr="00C47354">
        <w:rPr>
          <w:rFonts w:ascii="Segoe UI Historic" w:hAnsi="Segoe UI Historic" w:cs="Segoe UI Historic"/>
        </w:rPr>
        <w:t>votes) (</w:t>
      </w:r>
      <w:r w:rsidR="00A544B3" w:rsidRPr="00C47354">
        <w:rPr>
          <w:rFonts w:ascii="Segoe UI Historic" w:hAnsi="Segoe UI Historic" w:cs="Segoe UI Historic"/>
        </w:rPr>
        <w:t>85.7%)</w:t>
      </w:r>
    </w:p>
    <w:p w14:paraId="390BAFE9" w14:textId="3D755723" w:rsidR="00143F69"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No </w:t>
      </w:r>
      <w:r w:rsidR="001921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921CC" w:rsidRPr="00C47354">
        <w:rPr>
          <w:rFonts w:ascii="Segoe UI Historic" w:hAnsi="Segoe UI Historic" w:cs="Segoe UI Historic"/>
        </w:rPr>
        <w:t>14.3%)</w:t>
      </w:r>
    </w:p>
    <w:p w14:paraId="599CA458" w14:textId="4DF9977B" w:rsidR="00365143" w:rsidRPr="00C47354" w:rsidRDefault="00365143" w:rsidP="00693678">
      <w:pPr>
        <w:spacing w:after="0" w:line="240" w:lineRule="auto"/>
        <w:ind w:leftChars="100" w:left="220"/>
        <w:rPr>
          <w:rFonts w:ascii="Segoe UI Historic" w:hAnsi="Segoe UI Historic" w:cs="Segoe UI Historic"/>
        </w:rPr>
      </w:pPr>
      <w:del w:id="184" w:author="從 117.0 的變更" w:date="2023-03-17T14:13:00Z">
        <w:r>
          <w:rPr>
            <w:rFonts w:ascii="Segoe UI Historic" w:hAnsi="Segoe UI Historic" w:cs="Segoe UI Historic" w:hint="eastAsia"/>
          </w:rPr>
          <w:delText>C</w:delText>
        </w:r>
        <w:r>
          <w:rPr>
            <w:rFonts w:ascii="Segoe UI Historic" w:hAnsi="Segoe UI Historic" w:cs="Segoe UI Historic"/>
          </w:rPr>
          <w:delText>onclusion:</w:delText>
        </w:r>
      </w:del>
      <w:r>
        <w:rPr>
          <w:rFonts w:ascii="Segoe UI Historic" w:hAnsi="Segoe UI Historic" w:cs="Segoe UI Historic"/>
        </w:rPr>
        <w:t xml:space="preserve"> </w:t>
      </w:r>
      <w:r w:rsidR="00ED71D8">
        <w:rPr>
          <w:rFonts w:ascii="Segoe UI Historic" w:hAnsi="Segoe UI Historic" w:cs="Segoe UI Historic"/>
        </w:rPr>
        <w:t xml:space="preserve">most of the respondents would like to merge difficulty with level which means higher level </w:t>
      </w:r>
      <w:r w:rsidR="00320429">
        <w:rPr>
          <w:rFonts w:ascii="Segoe UI Historic" w:hAnsi="Segoe UI Historic" w:cs="Segoe UI Historic"/>
        </w:rPr>
        <w:t>will be more difficult.</w:t>
      </w:r>
    </w:p>
    <w:p w14:paraId="10685ED4" w14:textId="0752A9DC"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should the game include weekly login/daily login bonus? </w:t>
      </w:r>
    </w:p>
    <w:p w14:paraId="29177897" w14:textId="2CDE6E98" w:rsidR="00C76737"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Yes </w:t>
      </w:r>
      <w:r w:rsidR="00C76737" w:rsidRPr="00C47354">
        <w:rPr>
          <w:rFonts w:ascii="Segoe UI Historic" w:hAnsi="Segoe UI Historic" w:cs="Segoe UI Historic"/>
        </w:rPr>
        <w:t xml:space="preserve">----(4 </w:t>
      </w:r>
      <w:r w:rsidR="00BB7BAE" w:rsidRPr="00C47354">
        <w:rPr>
          <w:rFonts w:ascii="Segoe UI Historic" w:hAnsi="Segoe UI Historic" w:cs="Segoe UI Historic"/>
        </w:rPr>
        <w:t>votes) (</w:t>
      </w:r>
      <w:r w:rsidR="00C76737" w:rsidRPr="00C47354">
        <w:rPr>
          <w:rFonts w:ascii="Segoe UI Historic" w:hAnsi="Segoe UI Historic" w:cs="Segoe UI Historic"/>
        </w:rPr>
        <w:t>57.1%)</w:t>
      </w:r>
    </w:p>
    <w:p w14:paraId="28D05285" w14:textId="7B3531D5" w:rsidR="00143F69"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No </w:t>
      </w:r>
      <w:r w:rsidR="0032509B" w:rsidRPr="00C47354">
        <w:rPr>
          <w:rFonts w:ascii="Segoe UI Historic" w:hAnsi="Segoe UI Historic" w:cs="Segoe UI Historic"/>
        </w:rPr>
        <w:t xml:space="preserve">----(3 </w:t>
      </w:r>
      <w:r w:rsidR="00BB7BAE" w:rsidRPr="00C47354">
        <w:rPr>
          <w:rFonts w:ascii="Segoe UI Historic" w:hAnsi="Segoe UI Historic" w:cs="Segoe UI Historic"/>
        </w:rPr>
        <w:t>votes) (</w:t>
      </w:r>
      <w:r w:rsidR="0032509B" w:rsidRPr="00C47354">
        <w:rPr>
          <w:rFonts w:ascii="Segoe UI Historic" w:hAnsi="Segoe UI Historic" w:cs="Segoe UI Historic"/>
        </w:rPr>
        <w:t>42.9%)</w:t>
      </w:r>
    </w:p>
    <w:p w14:paraId="42C5A4A7" w14:textId="74505F3C" w:rsidR="00320429" w:rsidRPr="00C47354" w:rsidRDefault="00330443" w:rsidP="00693678">
      <w:pPr>
        <w:spacing w:after="0" w:line="240" w:lineRule="auto"/>
        <w:ind w:leftChars="100" w:left="220"/>
        <w:rPr>
          <w:rFonts w:ascii="Segoe UI Historic" w:hAnsi="Segoe UI Historic" w:cs="Segoe UI Historic"/>
        </w:rPr>
      </w:pPr>
      <w:r>
        <w:rPr>
          <w:rFonts w:ascii="Segoe UI Historic" w:hAnsi="Segoe UI Historic" w:cs="Segoe UI Historic" w:hint="eastAsia"/>
        </w:rPr>
        <w:t>T</w:t>
      </w:r>
      <w:r>
        <w:rPr>
          <w:rFonts w:ascii="Segoe UI Historic" w:hAnsi="Segoe UI Historic" w:cs="Segoe UI Historic"/>
        </w:rPr>
        <w:t xml:space="preserve">he game should award player who play this game every period of time by </w:t>
      </w:r>
      <w:ins w:id="185" w:author="從 117.0 的變更" w:date="2023-03-17T14:13:00Z">
        <w:r w:rsidR="006D47AE">
          <w:rPr>
            <w:rFonts w:ascii="Segoe UI Historic" w:hAnsi="Segoe UI Historic" w:cs="Segoe UI Historic"/>
          </w:rPr>
          <w:t>giveaway</w:t>
        </w:r>
      </w:ins>
      <w:del w:id="186" w:author="從 117.0 的變更" w:date="2023-03-17T14:13:00Z">
        <w:r>
          <w:rPr>
            <w:rFonts w:ascii="Segoe UI Historic" w:hAnsi="Segoe UI Historic" w:cs="Segoe UI Historic"/>
          </w:rPr>
          <w:delText>give away</w:delText>
        </w:r>
      </w:del>
      <w:r>
        <w:rPr>
          <w:rFonts w:ascii="Segoe UI Historic" w:hAnsi="Segoe UI Historic" w:cs="Segoe UI Historic"/>
        </w:rPr>
        <w:t xml:space="preserve"> rare weapon and </w:t>
      </w:r>
      <w:r w:rsidR="00FB68DD">
        <w:rPr>
          <w:rFonts w:ascii="Segoe UI Historic" w:hAnsi="Segoe UI Historic" w:cs="Segoe UI Historic"/>
        </w:rPr>
        <w:t>coins</w:t>
      </w:r>
    </w:p>
    <w:p w14:paraId="5AFA84E4" w14:textId="2580AC4B"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Do fast travel/ player teleport affect game balance </w:t>
      </w:r>
    </w:p>
    <w:p w14:paraId="5F9C0206" w14:textId="421F020D" w:rsidR="00B06B76"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Yes </w:t>
      </w:r>
      <w:r w:rsidR="006872E1" w:rsidRPr="00C47354">
        <w:rPr>
          <w:rFonts w:ascii="Segoe UI Historic" w:hAnsi="Segoe UI Historic" w:cs="Segoe UI Historic"/>
        </w:rPr>
        <w:t xml:space="preserve">----(5 </w:t>
      </w:r>
      <w:r w:rsidR="00BB7BAE" w:rsidRPr="00C47354">
        <w:rPr>
          <w:rFonts w:ascii="Segoe UI Historic" w:hAnsi="Segoe UI Historic" w:cs="Segoe UI Historic"/>
        </w:rPr>
        <w:t>votes) (</w:t>
      </w:r>
      <w:r w:rsidR="006872E1" w:rsidRPr="00C47354">
        <w:rPr>
          <w:rFonts w:ascii="Segoe UI Historic" w:hAnsi="Segoe UI Historic" w:cs="Segoe UI Historic"/>
        </w:rPr>
        <w:t>71.43%)</w:t>
      </w:r>
    </w:p>
    <w:p w14:paraId="57A19FA2" w14:textId="7C695F3C" w:rsidR="00143F69"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No </w:t>
      </w:r>
      <w:r w:rsidR="00B06B76" w:rsidRPr="00C47354">
        <w:rPr>
          <w:rFonts w:ascii="Segoe UI Historic" w:hAnsi="Segoe UI Historic" w:cs="Segoe UI Historic"/>
        </w:rPr>
        <w:t xml:space="preserve">----(2 </w:t>
      </w:r>
      <w:r w:rsidR="00BB7BAE" w:rsidRPr="00C47354">
        <w:rPr>
          <w:rFonts w:ascii="Segoe UI Historic" w:hAnsi="Segoe UI Historic" w:cs="Segoe UI Historic"/>
        </w:rPr>
        <w:t>votes) (</w:t>
      </w:r>
      <w:r w:rsidR="00B06B76" w:rsidRPr="00C47354">
        <w:rPr>
          <w:rFonts w:ascii="Segoe UI Historic" w:hAnsi="Segoe UI Historic" w:cs="Segoe UI Historic"/>
        </w:rPr>
        <w:t>28.57%)</w:t>
      </w:r>
    </w:p>
    <w:p w14:paraId="717778D4" w14:textId="15848222" w:rsidR="00320429" w:rsidRPr="00C47354" w:rsidRDefault="00C33680" w:rsidP="00693678">
      <w:pPr>
        <w:spacing w:after="0" w:line="240" w:lineRule="auto"/>
        <w:ind w:leftChars="100" w:left="220"/>
        <w:rPr>
          <w:rFonts w:ascii="Segoe UI Historic" w:hAnsi="Segoe UI Historic" w:cs="Segoe UI Historic"/>
        </w:rPr>
      </w:pPr>
      <w:ins w:id="187" w:author="從 117.0 的變更" w:date="2023-03-17T14:13:00Z">
        <w:r>
          <w:rPr>
            <w:rFonts w:ascii="Segoe UI Historic" w:hAnsi="Segoe UI Historic" w:cs="Segoe UI Historic" w:hint="eastAsia"/>
          </w:rPr>
          <w:t xml:space="preserve"> </w:t>
        </w:r>
        <w:r w:rsidR="00552C04">
          <w:rPr>
            <w:rFonts w:ascii="Segoe UI Historic" w:hAnsi="Segoe UI Historic" w:cs="Segoe UI Historic"/>
          </w:rPr>
          <w:t>Fast</w:t>
        </w:r>
      </w:ins>
      <w:del w:id="188" w:author="從 117.0 的變更" w:date="2023-03-17T14:13:00Z">
        <w:r w:rsidR="00320429">
          <w:rPr>
            <w:rFonts w:ascii="Segoe UI Historic" w:hAnsi="Segoe UI Historic" w:cs="Segoe UI Historic" w:hint="eastAsia"/>
          </w:rPr>
          <w:delText>C</w:delText>
        </w:r>
        <w:r w:rsidR="00320429">
          <w:rPr>
            <w:rFonts w:ascii="Segoe UI Historic" w:hAnsi="Segoe UI Historic" w:cs="Segoe UI Historic"/>
          </w:rPr>
          <w:delText xml:space="preserve">onclusion: Surprisingly, </w:delText>
        </w:r>
        <w:r w:rsidR="000256EA">
          <w:rPr>
            <w:rFonts w:ascii="Segoe UI Historic" w:hAnsi="Segoe UI Historic" w:cs="Segoe UI Historic"/>
          </w:rPr>
          <w:delText>not much respondent like</w:delText>
        </w:r>
        <w:r w:rsidR="00C37E55">
          <w:rPr>
            <w:rFonts w:ascii="Segoe UI Historic" w:hAnsi="Segoe UI Historic" w:cs="Segoe UI Historic"/>
          </w:rPr>
          <w:delText xml:space="preserve"> fast</w:delText>
        </w:r>
      </w:del>
      <w:r w:rsidR="00C37E55">
        <w:rPr>
          <w:rFonts w:ascii="Segoe UI Historic" w:hAnsi="Segoe UI Historic" w:cs="Segoe UI Historic"/>
        </w:rPr>
        <w:t xml:space="preserve"> travel will </w:t>
      </w:r>
      <w:ins w:id="189" w:author="從 117.0 的變更" w:date="2023-03-17T14:13:00Z">
        <w:r w:rsidR="00552C04">
          <w:rPr>
            <w:rFonts w:ascii="Segoe UI Historic" w:hAnsi="Segoe UI Historic" w:cs="Segoe UI Historic"/>
          </w:rPr>
          <w:t>affect</w:t>
        </w:r>
      </w:ins>
      <w:del w:id="190" w:author="從 117.0 的變更" w:date="2023-03-17T14:13:00Z">
        <w:r w:rsidR="00C37E55">
          <w:rPr>
            <w:rFonts w:ascii="Segoe UI Historic" w:hAnsi="Segoe UI Historic" w:cs="Segoe UI Historic"/>
          </w:rPr>
          <w:delText>not be added as</w:delText>
        </w:r>
      </w:del>
      <w:r w:rsidR="00C37E55">
        <w:rPr>
          <w:rFonts w:ascii="Segoe UI Historic" w:hAnsi="Segoe UI Historic" w:cs="Segoe UI Historic"/>
        </w:rPr>
        <w:t xml:space="preserve"> the </w:t>
      </w:r>
      <w:ins w:id="191" w:author="從 117.0 的變更" w:date="2023-03-17T14:13:00Z">
        <w:r w:rsidR="00552C04">
          <w:rPr>
            <w:rFonts w:ascii="Segoe UI Historic" w:hAnsi="Segoe UI Historic" w:cs="Segoe UI Historic"/>
          </w:rPr>
          <w:t xml:space="preserve">game balance according to most of the respondence so this feature will not </w:t>
        </w:r>
        <w:r w:rsidR="00CB6801">
          <w:rPr>
            <w:rFonts w:ascii="Segoe UI Historic" w:hAnsi="Segoe UI Historic" w:cs="Segoe UI Historic"/>
          </w:rPr>
          <w:t>be add into the game. Reason may</w:t>
        </w:r>
      </w:ins>
      <w:del w:id="192" w:author="從 117.0 的變更" w:date="2023-03-17T14:13:00Z">
        <w:r w:rsidR="00C37E55">
          <w:rPr>
            <w:rFonts w:ascii="Segoe UI Historic" w:hAnsi="Segoe UI Historic" w:cs="Segoe UI Historic"/>
          </w:rPr>
          <w:delText>score in leaderboard could</w:delText>
        </w:r>
      </w:del>
      <w:r w:rsidR="00C37E55">
        <w:rPr>
          <w:rFonts w:ascii="Segoe UI Historic" w:hAnsi="Segoe UI Historic" w:cs="Segoe UI Historic"/>
        </w:rPr>
        <w:t xml:space="preserve"> be unfair </w:t>
      </w:r>
      <w:ins w:id="193" w:author="從 117.0 的變更" w:date="2023-03-17T14:13:00Z">
        <w:r w:rsidR="00CB6801">
          <w:rPr>
            <w:rFonts w:ascii="Segoe UI Historic" w:hAnsi="Segoe UI Historic" w:cs="Segoe UI Historic"/>
          </w:rPr>
          <w:t>to the time used to other player.</w:t>
        </w:r>
      </w:ins>
    </w:p>
    <w:p w14:paraId="6E75E27D" w14:textId="10D019DB"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when the final boss killed, should side/minor monster be</w:t>
      </w:r>
    </w:p>
    <w:p w14:paraId="0B2661C0" w14:textId="1E20AE85"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Stay in the game for player to kill </w:t>
      </w:r>
      <w:r w:rsidR="0032509B" w:rsidRPr="00C47354">
        <w:rPr>
          <w:rFonts w:ascii="Segoe UI Historic" w:hAnsi="Segoe UI Historic" w:cs="Segoe UI Historic"/>
        </w:rPr>
        <w:t xml:space="preserve">----(3 </w:t>
      </w:r>
      <w:r w:rsidR="00BB7BAE" w:rsidRPr="00C47354">
        <w:rPr>
          <w:rFonts w:ascii="Segoe UI Historic" w:hAnsi="Segoe UI Historic" w:cs="Segoe UI Historic"/>
        </w:rPr>
        <w:t>votes) (</w:t>
      </w:r>
      <w:r w:rsidR="0032509B" w:rsidRPr="00C47354">
        <w:rPr>
          <w:rFonts w:ascii="Segoe UI Historic" w:hAnsi="Segoe UI Historic" w:cs="Segoe UI Historic"/>
        </w:rPr>
        <w:t>42.9%)</w:t>
      </w:r>
    </w:p>
    <w:p w14:paraId="13BAB99A" w14:textId="49890378" w:rsidR="00C76737"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Die with the boss </w:t>
      </w:r>
      <w:r w:rsidR="00C76737" w:rsidRPr="00C47354">
        <w:rPr>
          <w:rFonts w:ascii="Segoe UI Historic" w:hAnsi="Segoe UI Historic" w:cs="Segoe UI Historic"/>
        </w:rPr>
        <w:t xml:space="preserve">----(4 </w:t>
      </w:r>
      <w:r w:rsidR="00BB7BAE" w:rsidRPr="00C47354">
        <w:rPr>
          <w:rFonts w:ascii="Segoe UI Historic" w:hAnsi="Segoe UI Historic" w:cs="Segoe UI Historic"/>
        </w:rPr>
        <w:t>votes) (</w:t>
      </w:r>
      <w:r w:rsidR="00C76737" w:rsidRPr="00C47354">
        <w:rPr>
          <w:rFonts w:ascii="Segoe UI Historic" w:hAnsi="Segoe UI Historic" w:cs="Segoe UI Historic"/>
        </w:rPr>
        <w:t>57.1%)</w:t>
      </w:r>
    </w:p>
    <w:p w14:paraId="5A80B28E" w14:textId="72CD36B2"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Tame-able/loyal </w:t>
      </w:r>
      <w:r w:rsidR="00DC4BF8" w:rsidRPr="00C47354">
        <w:rPr>
          <w:rFonts w:ascii="Segoe UI Historic" w:hAnsi="Segoe UI Historic" w:cs="Segoe UI Historic"/>
        </w:rPr>
        <w:t>to</w:t>
      </w:r>
      <w:r w:rsidRPr="00C47354">
        <w:rPr>
          <w:rFonts w:ascii="Segoe UI Historic" w:hAnsi="Segoe UI Historic" w:cs="Segoe UI Historic"/>
        </w:rPr>
        <w:t xml:space="preserve"> player </w:t>
      </w:r>
      <w:r w:rsidR="00271695" w:rsidRPr="00C47354">
        <w:rPr>
          <w:rFonts w:ascii="Segoe UI Historic" w:hAnsi="Segoe UI Historic" w:cs="Segoe UI Historic"/>
        </w:rPr>
        <w:t>----(0 votes)</w:t>
      </w:r>
    </w:p>
    <w:p w14:paraId="17810BE7" w14:textId="77777777" w:rsidR="00E91682" w:rsidRPr="00C47354" w:rsidRDefault="00E91682" w:rsidP="00E91682">
      <w:pPr>
        <w:spacing w:after="0" w:line="240" w:lineRule="auto"/>
        <w:rPr>
          <w:ins w:id="194" w:author="從 117.0 的變更" w:date="2023-03-17T14:13:00Z"/>
          <w:rFonts w:ascii="Segoe UI Historic" w:hAnsi="Segoe UI Historic" w:cs="Segoe UI Historic" w:hint="eastAsia"/>
        </w:rPr>
      </w:pPr>
      <w:ins w:id="195" w:author="從 117.0 的變更" w:date="2023-03-17T14:13:00Z">
        <w:r>
          <w:rPr>
            <w:rFonts w:ascii="Segoe UI Historic" w:hAnsi="Segoe UI Historic" w:cs="Segoe UI Historic"/>
          </w:rPr>
          <w:t xml:space="preserve">All monster should be dead when the boss (main monster) is dead. </w:t>
        </w:r>
      </w:ins>
    </w:p>
    <w:p w14:paraId="164EC715" w14:textId="3879CE88"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When should the monster awake and chase the player? </w:t>
      </w:r>
    </w:p>
    <w:p w14:paraId="7140C0CB" w14:textId="4821BEEC"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Only daytime </w:t>
      </w:r>
      <w:r w:rsidR="009703EE" w:rsidRPr="00C47354">
        <w:rPr>
          <w:rFonts w:ascii="Segoe UI Historic" w:hAnsi="Segoe UI Historic" w:cs="Segoe UI Historic"/>
        </w:rPr>
        <w:t>----(0 vote)</w:t>
      </w:r>
    </w:p>
    <w:p w14:paraId="5C3130F8" w14:textId="0301426E"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Only </w:t>
      </w:r>
      <w:r w:rsidR="007C5DA3" w:rsidRPr="00C47354">
        <w:rPr>
          <w:rFonts w:ascii="Segoe UI Historic" w:hAnsi="Segoe UI Historic" w:cs="Segoe UI Historic"/>
        </w:rPr>
        <w:t>night-time</w:t>
      </w:r>
      <w:r w:rsidRPr="00C47354">
        <w:rPr>
          <w:rFonts w:ascii="Segoe UI Historic" w:hAnsi="Segoe UI Historic" w:cs="Segoe UI Historic"/>
        </w:rPr>
        <w:t xml:space="preserve"> </w:t>
      </w:r>
      <w:r w:rsidR="00B06B76" w:rsidRPr="00C47354">
        <w:rPr>
          <w:rFonts w:ascii="Segoe UI Historic" w:hAnsi="Segoe UI Historic" w:cs="Segoe UI Historic"/>
        </w:rPr>
        <w:t xml:space="preserve">----(2 </w:t>
      </w:r>
      <w:r w:rsidR="00BB7BAE" w:rsidRPr="00C47354">
        <w:rPr>
          <w:rFonts w:ascii="Segoe UI Historic" w:hAnsi="Segoe UI Historic" w:cs="Segoe UI Historic"/>
        </w:rPr>
        <w:t>votes) (</w:t>
      </w:r>
      <w:r w:rsidR="00B06B76" w:rsidRPr="00C47354">
        <w:rPr>
          <w:rFonts w:ascii="Segoe UI Historic" w:hAnsi="Segoe UI Historic" w:cs="Segoe UI Historic"/>
        </w:rPr>
        <w:t>28.57%)</w:t>
      </w:r>
    </w:p>
    <w:p w14:paraId="6630726F" w14:textId="0130CD0C" w:rsidR="00143F69"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Both</w:t>
      </w:r>
      <w:r w:rsidR="006872E1" w:rsidRPr="00C47354">
        <w:rPr>
          <w:rFonts w:ascii="Segoe UI Historic" w:hAnsi="Segoe UI Historic" w:cs="Segoe UI Historic"/>
        </w:rPr>
        <w:t xml:space="preserve">----(5 </w:t>
      </w:r>
      <w:r w:rsidR="00BB7BAE" w:rsidRPr="00C47354">
        <w:rPr>
          <w:rFonts w:ascii="Segoe UI Historic" w:hAnsi="Segoe UI Historic" w:cs="Segoe UI Historic"/>
        </w:rPr>
        <w:t>votes) (</w:t>
      </w:r>
      <w:r w:rsidR="006872E1" w:rsidRPr="00C47354">
        <w:rPr>
          <w:rFonts w:ascii="Segoe UI Historic" w:hAnsi="Segoe UI Historic" w:cs="Segoe UI Historic"/>
        </w:rPr>
        <w:t>71.43%)</w:t>
      </w:r>
    </w:p>
    <w:p w14:paraId="4836EEF2" w14:textId="6E9C619E" w:rsidR="00C84136" w:rsidRPr="00C47354" w:rsidRDefault="00C33680" w:rsidP="00693678">
      <w:pPr>
        <w:spacing w:after="0" w:line="240" w:lineRule="auto"/>
        <w:ind w:leftChars="100" w:left="220"/>
        <w:rPr>
          <w:rFonts w:ascii="Segoe UI Historic" w:hAnsi="Segoe UI Historic" w:cs="Segoe UI Historic"/>
        </w:rPr>
      </w:pPr>
      <w:ins w:id="196" w:author="從 117.0 的變更" w:date="2023-03-17T14:13:00Z">
        <w:r>
          <w:rPr>
            <w:rFonts w:ascii="Segoe UI Historic" w:hAnsi="Segoe UI Historic" w:cs="Segoe UI Historic" w:hint="eastAsia"/>
          </w:rPr>
          <w:t xml:space="preserve"> </w:t>
        </w:r>
        <w:r w:rsidR="00C84136">
          <w:rPr>
            <w:rFonts w:ascii="Segoe UI Historic" w:hAnsi="Segoe UI Historic" w:cs="Segoe UI Historic"/>
          </w:rPr>
          <w:t>s</w:t>
        </w:r>
      </w:ins>
      <w:del w:id="197" w:author="從 117.0 的變更" w:date="2023-03-17T14:13:00Z">
        <w:r w:rsidR="00C84136">
          <w:rPr>
            <w:rFonts w:ascii="Segoe UI Historic" w:hAnsi="Segoe UI Historic" w:cs="Segoe UI Historic" w:hint="eastAsia"/>
          </w:rPr>
          <w:delText>C</w:delText>
        </w:r>
        <w:r w:rsidR="00C84136">
          <w:rPr>
            <w:rFonts w:ascii="Segoe UI Historic" w:hAnsi="Segoe UI Historic" w:cs="Segoe UI Historic"/>
          </w:rPr>
          <w:delText>onclusion: as</w:delText>
        </w:r>
      </w:del>
      <w:r w:rsidR="00C84136">
        <w:rPr>
          <w:rFonts w:ascii="Segoe UI Historic" w:hAnsi="Segoe UI Historic" w:cs="Segoe UI Historic"/>
        </w:rPr>
        <w:t xml:space="preserve"> the monster can trigger loot and reward, most of the respondence are willing to </w:t>
      </w:r>
      <w:r w:rsidR="00E84402">
        <w:rPr>
          <w:rFonts w:ascii="Segoe UI Historic" w:hAnsi="Segoe UI Historic" w:cs="Segoe UI Historic"/>
        </w:rPr>
        <w:t xml:space="preserve">fight with the monster no matter </w:t>
      </w:r>
      <w:ins w:id="198" w:author="從 117.0 的變更" w:date="2023-03-17T14:13:00Z">
        <w:r w:rsidR="000620AE">
          <w:rPr>
            <w:rFonts w:ascii="Segoe UI Historic" w:hAnsi="Segoe UI Historic" w:cs="Segoe UI Historic"/>
          </w:rPr>
          <w:t xml:space="preserve">when </w:t>
        </w:r>
      </w:ins>
      <w:r w:rsidR="00E84402">
        <w:rPr>
          <w:rFonts w:ascii="Segoe UI Historic" w:hAnsi="Segoe UI Historic" w:cs="Segoe UI Historic"/>
        </w:rPr>
        <w:t>the time of the day is.</w:t>
      </w:r>
    </w:p>
    <w:p w14:paraId="6BA2EC15" w14:textId="30F41A37"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Should day and night last  </w:t>
      </w:r>
    </w:p>
    <w:p w14:paraId="2FB8F34A" w14:textId="4051344C"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fast </w:t>
      </w:r>
      <w:r w:rsidR="00DC4BF8" w:rsidRPr="00C47354">
        <w:rPr>
          <w:rFonts w:ascii="Segoe UI Historic" w:hAnsi="Segoe UI Historic" w:cs="Segoe UI Historic"/>
        </w:rPr>
        <w:t xml:space="preserve">----(4 </w:t>
      </w:r>
      <w:r w:rsidR="00BB7BAE" w:rsidRPr="00C47354">
        <w:rPr>
          <w:rFonts w:ascii="Segoe UI Historic" w:hAnsi="Segoe UI Historic" w:cs="Segoe UI Historic"/>
        </w:rPr>
        <w:t>votes) (</w:t>
      </w:r>
      <w:r w:rsidR="00DC4BF8" w:rsidRPr="00C47354">
        <w:rPr>
          <w:rFonts w:ascii="Segoe UI Historic" w:hAnsi="Segoe UI Historic" w:cs="Segoe UI Historic"/>
        </w:rPr>
        <w:t>57.1%)</w:t>
      </w:r>
    </w:p>
    <w:p w14:paraId="655A2A4F" w14:textId="0A625A8B" w:rsidR="00143F69"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slow </w:t>
      </w:r>
      <w:r w:rsidR="00FE4910" w:rsidRPr="00C47354">
        <w:rPr>
          <w:rFonts w:ascii="Segoe UI Historic" w:hAnsi="Segoe UI Historic" w:cs="Segoe UI Historic"/>
        </w:rPr>
        <w:t xml:space="preserve">----(3 </w:t>
      </w:r>
      <w:r w:rsidR="00BB7BAE" w:rsidRPr="00C47354">
        <w:rPr>
          <w:rFonts w:ascii="Segoe UI Historic" w:hAnsi="Segoe UI Historic" w:cs="Segoe UI Historic"/>
        </w:rPr>
        <w:t>votes) (</w:t>
      </w:r>
      <w:r w:rsidR="00FE4910" w:rsidRPr="00C47354">
        <w:rPr>
          <w:rFonts w:ascii="Segoe UI Historic" w:hAnsi="Segoe UI Historic" w:cs="Segoe UI Historic"/>
        </w:rPr>
        <w:t>42.9%)</w:t>
      </w:r>
    </w:p>
    <w:p w14:paraId="7A383D6A" w14:textId="08A86639" w:rsidR="000C4DA5" w:rsidRPr="00C47354" w:rsidRDefault="000C4DA5" w:rsidP="00693678">
      <w:pPr>
        <w:spacing w:after="0" w:line="240" w:lineRule="auto"/>
        <w:ind w:leftChars="100" w:left="220"/>
        <w:rPr>
          <w:rFonts w:ascii="Segoe UI Historic" w:hAnsi="Segoe UI Historic" w:cs="Segoe UI Historic"/>
        </w:rPr>
      </w:pPr>
      <w:del w:id="199" w:author="從 117.0 的變更" w:date="2023-03-17T14:13:00Z">
        <w:r>
          <w:rPr>
            <w:rFonts w:ascii="Segoe UI Historic" w:hAnsi="Segoe UI Historic" w:cs="Segoe UI Historic"/>
          </w:rPr>
          <w:delText xml:space="preserve">Conclusion: with the </w:delText>
        </w:r>
        <w:r w:rsidR="006D43A9">
          <w:rPr>
            <w:rFonts w:ascii="Segoe UI Historic" w:hAnsi="Segoe UI Historic" w:cs="Segoe UI Historic"/>
          </w:rPr>
          <w:delText>data in personal detail,</w:delText>
        </w:r>
      </w:del>
      <w:r w:rsidR="006D43A9">
        <w:rPr>
          <w:rFonts w:ascii="Segoe UI Historic" w:hAnsi="Segoe UI Historic" w:cs="Segoe UI Historic"/>
        </w:rPr>
        <w:t xml:space="preserve"> most of the respondents </w:t>
      </w:r>
      <w:ins w:id="200" w:author="從 117.0 的變更" w:date="2023-03-17T14:13:00Z">
        <w:r w:rsidR="0097025F">
          <w:rPr>
            <w:rFonts w:ascii="Segoe UI Historic" w:hAnsi="Segoe UI Historic" w:cs="Segoe UI Historic"/>
          </w:rPr>
          <w:t xml:space="preserve">prefer </w:t>
        </w:r>
        <w:r w:rsidR="006D43A9">
          <w:rPr>
            <w:rFonts w:ascii="Segoe UI Historic" w:hAnsi="Segoe UI Historic" w:cs="Segoe UI Historic"/>
          </w:rPr>
          <w:t>fast</w:t>
        </w:r>
        <w:r w:rsidR="0097025F">
          <w:rPr>
            <w:rFonts w:ascii="Segoe UI Historic" w:hAnsi="Segoe UI Historic" w:cs="Segoe UI Historic"/>
          </w:rPr>
          <w:t xml:space="preserve">er </w:t>
        </w:r>
      </w:ins>
      <w:del w:id="201" w:author="從 117.0 的變更" w:date="2023-03-17T14:13:00Z">
        <w:r w:rsidR="006D43A9">
          <w:rPr>
            <w:rFonts w:ascii="Segoe UI Historic" w:hAnsi="Segoe UI Historic" w:cs="Segoe UI Historic"/>
          </w:rPr>
          <w:delText>are fast-</w:delText>
        </w:r>
      </w:del>
      <w:r w:rsidR="006D43A9">
        <w:rPr>
          <w:rFonts w:ascii="Segoe UI Historic" w:hAnsi="Segoe UI Historic" w:cs="Segoe UI Historic"/>
        </w:rPr>
        <w:t xml:space="preserve">paced </w:t>
      </w:r>
      <w:ins w:id="202" w:author="從 117.0 的變更" w:date="2023-03-17T14:13:00Z">
        <w:r w:rsidR="006D43A9">
          <w:rPr>
            <w:rFonts w:ascii="Segoe UI Historic" w:hAnsi="Segoe UI Historic" w:cs="Segoe UI Historic"/>
          </w:rPr>
          <w:t>gam</w:t>
        </w:r>
        <w:r w:rsidR="0097025F">
          <w:rPr>
            <w:rFonts w:ascii="Segoe UI Historic" w:hAnsi="Segoe UI Historic" w:cs="Segoe UI Historic"/>
          </w:rPr>
          <w:t>e</w:t>
        </w:r>
      </w:ins>
      <w:del w:id="203" w:author="從 117.0 的變更" w:date="2023-03-17T14:13:00Z">
        <w:r w:rsidR="006D43A9">
          <w:rPr>
            <w:rFonts w:ascii="Segoe UI Historic" w:hAnsi="Segoe UI Historic" w:cs="Segoe UI Historic"/>
          </w:rPr>
          <w:delText>on gaming</w:delText>
        </w:r>
      </w:del>
      <w:r w:rsidR="006D43A9">
        <w:rPr>
          <w:rFonts w:ascii="Segoe UI Historic" w:hAnsi="Segoe UI Historic" w:cs="Segoe UI Historic"/>
        </w:rPr>
        <w:t xml:space="preserve"> and </w:t>
      </w:r>
      <w:ins w:id="204" w:author="從 117.0 的變更" w:date="2023-03-17T14:13:00Z">
        <w:r w:rsidR="0097025F">
          <w:rPr>
            <w:rFonts w:ascii="Segoe UI Historic" w:hAnsi="Segoe UI Historic" w:cs="Segoe UI Historic"/>
          </w:rPr>
          <w:t>it could save</w:t>
        </w:r>
      </w:ins>
      <w:del w:id="205" w:author="從 117.0 的變更" w:date="2023-03-17T14:13:00Z">
        <w:r w:rsidR="006D43A9">
          <w:rPr>
            <w:rFonts w:ascii="Segoe UI Historic" w:hAnsi="Segoe UI Historic" w:cs="Segoe UI Historic"/>
          </w:rPr>
          <w:delText>hopi</w:delText>
        </w:r>
        <w:r w:rsidR="00A71741">
          <w:rPr>
            <w:rFonts w:ascii="Segoe UI Historic" w:hAnsi="Segoe UI Historic" w:cs="Segoe UI Historic"/>
          </w:rPr>
          <w:delText>ng to</w:delText>
        </w:r>
        <w:r w:rsidR="006D43A9">
          <w:rPr>
            <w:rFonts w:ascii="Segoe UI Historic" w:hAnsi="Segoe UI Historic" w:cs="Segoe UI Historic"/>
          </w:rPr>
          <w:delText xml:space="preserve"> keep</w:delText>
        </w:r>
      </w:del>
      <w:r w:rsidR="00A71741">
        <w:rPr>
          <w:rFonts w:ascii="Segoe UI Historic" w:hAnsi="Segoe UI Historic" w:cs="Segoe UI Historic"/>
        </w:rPr>
        <w:t xml:space="preserve"> the </w:t>
      </w:r>
      <w:ins w:id="206" w:author="從 117.0 的變更" w:date="2023-03-17T14:13:00Z">
        <w:r w:rsidR="0097025F">
          <w:rPr>
            <w:rFonts w:ascii="Segoe UI Historic" w:hAnsi="Segoe UI Historic" w:cs="Segoe UI Historic"/>
          </w:rPr>
          <w:t>time</w:t>
        </w:r>
      </w:ins>
      <w:del w:id="207" w:author="從 117.0 的變更" w:date="2023-03-17T14:13:00Z">
        <w:r w:rsidR="00A71741">
          <w:rPr>
            <w:rFonts w:ascii="Segoe UI Historic" w:hAnsi="Segoe UI Historic" w:cs="Segoe UI Historic"/>
          </w:rPr>
          <w:delText>gameplay</w:delText>
        </w:r>
        <w:r w:rsidR="006D43A9">
          <w:rPr>
            <w:rFonts w:ascii="Segoe UI Historic" w:hAnsi="Segoe UI Historic" w:cs="Segoe UI Historic"/>
          </w:rPr>
          <w:delText xml:space="preserve"> </w:delText>
        </w:r>
        <w:r w:rsidR="00A71741">
          <w:rPr>
            <w:rFonts w:ascii="Segoe UI Historic" w:hAnsi="Segoe UI Historic" w:cs="Segoe UI Historic"/>
          </w:rPr>
          <w:delText>short</w:delText>
        </w:r>
      </w:del>
      <w:r w:rsidR="00E83C48">
        <w:rPr>
          <w:rFonts w:ascii="Segoe UI Historic" w:hAnsi="Segoe UI Historic" w:cs="Segoe UI Historic"/>
        </w:rPr>
        <w:t xml:space="preserve"> and </w:t>
      </w:r>
      <w:ins w:id="208" w:author="從 117.0 的變更" w:date="2023-03-17T14:13:00Z">
        <w:r w:rsidR="0097025F">
          <w:rPr>
            <w:rFonts w:ascii="Segoe UI Historic" w:hAnsi="Segoe UI Historic" w:cs="Segoe UI Historic"/>
          </w:rPr>
          <w:t>make the game become more intense.</w:t>
        </w:r>
      </w:ins>
    </w:p>
    <w:p w14:paraId="4F15FD07" w14:textId="6F98AA29"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 What player should award by finish objective </w:t>
      </w:r>
    </w:p>
    <w:p w14:paraId="1797C5EC" w14:textId="089B949D"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Token/ coin </w:t>
      </w:r>
      <w:r w:rsidR="00DC4BF8" w:rsidRPr="00C47354">
        <w:rPr>
          <w:rFonts w:ascii="Segoe UI Historic" w:hAnsi="Segoe UI Historic" w:cs="Segoe UI Historic"/>
        </w:rPr>
        <w:t xml:space="preserve">----(1 </w:t>
      </w:r>
      <w:r w:rsidR="00BB7BAE" w:rsidRPr="00C47354">
        <w:rPr>
          <w:rFonts w:ascii="Segoe UI Historic" w:hAnsi="Segoe UI Historic" w:cs="Segoe UI Historic"/>
        </w:rPr>
        <w:t>votes) (</w:t>
      </w:r>
      <w:r w:rsidR="00DC4BF8" w:rsidRPr="00C47354">
        <w:rPr>
          <w:rFonts w:ascii="Segoe UI Historic" w:hAnsi="Segoe UI Historic" w:cs="Segoe UI Historic"/>
        </w:rPr>
        <w:t>14.3%)</w:t>
      </w:r>
    </w:p>
    <w:p w14:paraId="3490A4AF" w14:textId="413DE013"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Level up </w:t>
      </w:r>
      <w:r w:rsidR="001921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921CC" w:rsidRPr="00C47354">
        <w:rPr>
          <w:rFonts w:ascii="Segoe UI Historic" w:hAnsi="Segoe UI Historic" w:cs="Segoe UI Historic"/>
        </w:rPr>
        <w:t>14.3%)</w:t>
      </w:r>
    </w:p>
    <w:p w14:paraId="2C0A9F06" w14:textId="2ECAD857"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Rare weapon </w:t>
      </w:r>
      <w:r w:rsidR="00DC4BF8" w:rsidRPr="00C47354">
        <w:rPr>
          <w:rFonts w:ascii="Segoe UI Historic" w:hAnsi="Segoe UI Historic" w:cs="Segoe UI Historic"/>
        </w:rPr>
        <w:t xml:space="preserve">----(4 </w:t>
      </w:r>
      <w:r w:rsidR="00BB7BAE" w:rsidRPr="00C47354">
        <w:rPr>
          <w:rFonts w:ascii="Segoe UI Historic" w:hAnsi="Segoe UI Historic" w:cs="Segoe UI Historic"/>
        </w:rPr>
        <w:t>votes) (</w:t>
      </w:r>
      <w:r w:rsidR="00DC4BF8" w:rsidRPr="00C47354">
        <w:rPr>
          <w:rFonts w:ascii="Segoe UI Historic" w:hAnsi="Segoe UI Historic" w:cs="Segoe UI Historic"/>
        </w:rPr>
        <w:t>57.1%)</w:t>
      </w:r>
    </w:p>
    <w:p w14:paraId="2E836DAA" w14:textId="3BBA8755" w:rsidR="00143F69"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Power and effect (strength and invisible) </w:t>
      </w:r>
      <w:r w:rsidR="001921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921CC" w:rsidRPr="00C47354">
        <w:rPr>
          <w:rFonts w:ascii="Segoe UI Historic" w:hAnsi="Segoe UI Historic" w:cs="Segoe UI Historic"/>
        </w:rPr>
        <w:t>14.3%)</w:t>
      </w:r>
    </w:p>
    <w:p w14:paraId="7DE68DA2" w14:textId="0AEF3E2B" w:rsidR="00E83C48" w:rsidRPr="00C47354" w:rsidRDefault="00E83C48" w:rsidP="00693678">
      <w:pPr>
        <w:spacing w:after="0" w:line="240" w:lineRule="auto"/>
        <w:ind w:leftChars="100" w:left="220"/>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ost respondents chose rare weapon</w:t>
      </w:r>
      <w:ins w:id="209" w:author="從 117.0 的變更" w:date="2023-03-17T14:13:00Z">
        <w:r w:rsidR="00CA2579">
          <w:rPr>
            <w:rFonts w:ascii="Segoe UI Historic" w:hAnsi="Segoe UI Historic" w:cs="Segoe UI Historic"/>
          </w:rPr>
          <w:t xml:space="preserve"> </w:t>
        </w:r>
        <w:r w:rsidR="00E306A5">
          <w:rPr>
            <w:rFonts w:ascii="Segoe UI Historic" w:hAnsi="Segoe UI Historic" w:cs="Segoe UI Historic"/>
          </w:rPr>
          <w:t xml:space="preserve">as an reward </w:t>
        </w:r>
        <w:r w:rsidR="00A54FBC">
          <w:rPr>
            <w:rFonts w:ascii="Segoe UI Historic" w:hAnsi="Segoe UI Historic" w:cs="Segoe UI Historic"/>
          </w:rPr>
          <w:t>after finishing</w:t>
        </w:r>
      </w:ins>
      <w:del w:id="210" w:author="從 117.0 的變更" w:date="2023-03-17T14:13:00Z">
        <w:r>
          <w:rPr>
            <w:rFonts w:ascii="Segoe UI Historic" w:hAnsi="Segoe UI Historic" w:cs="Segoe UI Historic"/>
          </w:rPr>
          <w:delText>, maybe they like action and</w:delText>
        </w:r>
      </w:del>
      <w:r>
        <w:rPr>
          <w:rFonts w:ascii="Segoe UI Historic" w:hAnsi="Segoe UI Historic" w:cs="Segoe UI Historic"/>
        </w:rPr>
        <w:t xml:space="preserve"> </w:t>
      </w:r>
      <w:r w:rsidR="00587707">
        <w:rPr>
          <w:rFonts w:ascii="Segoe UI Historic" w:hAnsi="Segoe UI Historic" w:cs="Segoe UI Historic"/>
        </w:rPr>
        <w:t xml:space="preserve">the </w:t>
      </w:r>
      <w:ins w:id="211" w:author="從 117.0 的變更" w:date="2023-03-17T14:13:00Z">
        <w:r w:rsidR="00A54FBC">
          <w:rPr>
            <w:rFonts w:ascii="Segoe UI Historic" w:hAnsi="Segoe UI Historic" w:cs="Segoe UI Historic"/>
          </w:rPr>
          <w:t>objective of</w:t>
        </w:r>
      </w:ins>
      <w:del w:id="212" w:author="從 117.0 的變更" w:date="2023-03-17T14:13:00Z">
        <w:r w:rsidR="00587707">
          <w:rPr>
            <w:rFonts w:ascii="Segoe UI Historic" w:hAnsi="Segoe UI Historic" w:cs="Segoe UI Historic"/>
          </w:rPr>
          <w:delText>way to kill</w:delText>
        </w:r>
      </w:del>
      <w:r w:rsidR="00587707">
        <w:rPr>
          <w:rFonts w:ascii="Segoe UI Historic" w:hAnsi="Segoe UI Historic" w:cs="Segoe UI Historic"/>
        </w:rPr>
        <w:t xml:space="preserve"> the </w:t>
      </w:r>
      <w:ins w:id="213" w:author="從 117.0 的變更" w:date="2023-03-17T14:13:00Z">
        <w:r w:rsidR="00A54FBC">
          <w:rPr>
            <w:rFonts w:ascii="Segoe UI Historic" w:hAnsi="Segoe UI Historic" w:cs="Segoe UI Historic"/>
          </w:rPr>
          <w:t>game.</w:t>
        </w:r>
      </w:ins>
      <w:del w:id="214" w:author="從 117.0 的變更" w:date="2023-03-17T14:13:00Z">
        <w:r w:rsidR="00587707">
          <w:rPr>
            <w:rFonts w:ascii="Segoe UI Historic" w:hAnsi="Segoe UI Historic" w:cs="Segoe UI Historic"/>
          </w:rPr>
          <w:delText>Greiver</w:delText>
        </w:r>
      </w:del>
    </w:p>
    <w:p w14:paraId="0312ED5A" w14:textId="1730BA3C"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 What powerup do you like</w:t>
      </w:r>
      <w:ins w:id="215" w:author="從 117.0 的變更" w:date="2023-03-17T14:13:00Z">
        <w:r w:rsidR="00C33680">
          <w:rPr>
            <w:rFonts w:ascii="Segoe UI Historic" w:hAnsi="Segoe UI Historic" w:cs="Segoe UI Historic"/>
          </w:rPr>
          <w:t xml:space="preserve"> to appear most oftenly</w:t>
        </w:r>
      </w:ins>
    </w:p>
    <w:p w14:paraId="7F25605D" w14:textId="3F79CC65" w:rsidR="00BD556C"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Strength -more attack </w:t>
      </w:r>
      <w:r w:rsidR="00BD556C" w:rsidRPr="00C47354">
        <w:rPr>
          <w:rFonts w:ascii="Segoe UI Historic" w:hAnsi="Segoe UI Historic" w:cs="Segoe UI Historic"/>
        </w:rPr>
        <w:t xml:space="preserve">----(4 </w:t>
      </w:r>
      <w:r w:rsidR="00BB7BAE" w:rsidRPr="00C47354">
        <w:rPr>
          <w:rFonts w:ascii="Segoe UI Historic" w:hAnsi="Segoe UI Historic" w:cs="Segoe UI Historic"/>
        </w:rPr>
        <w:t>votes) (</w:t>
      </w:r>
      <w:r w:rsidR="00BD556C" w:rsidRPr="00C47354">
        <w:rPr>
          <w:rFonts w:ascii="Segoe UI Historic" w:hAnsi="Segoe UI Historic" w:cs="Segoe UI Historic"/>
        </w:rPr>
        <w:t>57.1%)</w:t>
      </w:r>
    </w:p>
    <w:p w14:paraId="0A4468EA" w14:textId="36C487D5"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stealth, invisible</w:t>
      </w:r>
      <w:r w:rsidR="00BD556C" w:rsidRPr="00C47354">
        <w:rPr>
          <w:rFonts w:ascii="Segoe UI Historic" w:hAnsi="Segoe UI Historic" w:cs="Segoe UI Historic"/>
        </w:rPr>
        <w:t xml:space="preserve">----(4 </w:t>
      </w:r>
      <w:r w:rsidR="00BB7BAE" w:rsidRPr="00C47354">
        <w:rPr>
          <w:rFonts w:ascii="Segoe UI Historic" w:hAnsi="Segoe UI Historic" w:cs="Segoe UI Historic"/>
        </w:rPr>
        <w:t>votes) (</w:t>
      </w:r>
      <w:r w:rsidR="00BD556C" w:rsidRPr="00C47354">
        <w:rPr>
          <w:rFonts w:ascii="Segoe UI Historic" w:hAnsi="Segoe UI Historic" w:cs="Segoe UI Historic"/>
        </w:rPr>
        <w:t>57.1%)</w:t>
      </w:r>
    </w:p>
    <w:p w14:paraId="7D799B9B" w14:textId="4928DCC7"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Run 1.2x faster </w:t>
      </w:r>
      <w:r w:rsidR="00BD556C" w:rsidRPr="00C47354">
        <w:rPr>
          <w:rFonts w:ascii="Segoe UI Historic" w:hAnsi="Segoe UI Historic" w:cs="Segoe UI Historic"/>
        </w:rPr>
        <w:t xml:space="preserve">----(4 </w:t>
      </w:r>
      <w:r w:rsidR="00BB7BAE" w:rsidRPr="00C47354">
        <w:rPr>
          <w:rFonts w:ascii="Segoe UI Historic" w:hAnsi="Segoe UI Historic" w:cs="Segoe UI Historic"/>
        </w:rPr>
        <w:t>votes) (</w:t>
      </w:r>
      <w:r w:rsidR="00BD556C" w:rsidRPr="00C47354">
        <w:rPr>
          <w:rFonts w:ascii="Segoe UI Historic" w:hAnsi="Segoe UI Historic" w:cs="Segoe UI Historic"/>
        </w:rPr>
        <w:t>57.1%)</w:t>
      </w:r>
    </w:p>
    <w:p w14:paraId="3D538C9D" w14:textId="79CA525E"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Get the path of the maze </w:t>
      </w:r>
      <w:r w:rsidR="001921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921CC" w:rsidRPr="00C47354">
        <w:rPr>
          <w:rFonts w:ascii="Segoe UI Historic" w:hAnsi="Segoe UI Historic" w:cs="Segoe UI Historic"/>
        </w:rPr>
        <w:t>14.3%)</w:t>
      </w:r>
    </w:p>
    <w:p w14:paraId="436555A1" w14:textId="77777777" w:rsidR="00C33680" w:rsidRPr="00C47354" w:rsidRDefault="00186672" w:rsidP="00186672">
      <w:pPr>
        <w:spacing w:after="0" w:line="240" w:lineRule="auto"/>
        <w:rPr>
          <w:ins w:id="216" w:author="從 117.0 的變更" w:date="2023-03-17T14:13:00Z"/>
          <w:rFonts w:ascii="Segoe UI Historic" w:hAnsi="Segoe UI Historic" w:cs="Segoe UI Historic" w:hint="eastAsia"/>
        </w:rPr>
      </w:pPr>
      <w:ins w:id="217" w:author="從 117.0 的變更" w:date="2023-03-17T14:13:00Z">
        <w:r>
          <w:rPr>
            <w:rFonts w:ascii="Segoe UI Historic" w:hAnsi="Segoe UI Historic" w:cs="Segoe UI Historic" w:hint="eastAsia"/>
          </w:rPr>
          <w:t>T</w:t>
        </w:r>
        <w:r>
          <w:rPr>
            <w:rFonts w:ascii="Segoe UI Historic" w:hAnsi="Segoe UI Historic" w:cs="Segoe UI Historic"/>
          </w:rPr>
          <w:t xml:space="preserve">here is a tie with strength, stealth and </w:t>
        </w:r>
        <w:r w:rsidR="004A1A89">
          <w:rPr>
            <w:rFonts w:ascii="Segoe UI Historic" w:hAnsi="Segoe UI Historic" w:cs="Segoe UI Historic"/>
          </w:rPr>
          <w:t>speed boost power-up</w:t>
        </w:r>
        <w:r w:rsidR="00C33680">
          <w:rPr>
            <w:rFonts w:ascii="Segoe UI Historic" w:hAnsi="Segoe UI Historic" w:cs="Segoe UI Historic"/>
          </w:rPr>
          <w:t>. Those 3 of the powerup would be randomly chosen by the system</w:t>
        </w:r>
      </w:ins>
    </w:p>
    <w:p w14:paraId="494626FF" w14:textId="3FD52411"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For easy level </w:t>
      </w:r>
    </w:p>
    <w:p w14:paraId="3BBAF0AD" w14:textId="20594B81"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decrease monster hp (health) </w:t>
      </w:r>
      <w:r w:rsidR="00F67B98" w:rsidRPr="00C47354">
        <w:rPr>
          <w:rFonts w:ascii="Segoe UI Historic" w:hAnsi="Segoe UI Historic" w:cs="Segoe UI Historic"/>
        </w:rPr>
        <w:t xml:space="preserve">----(5 </w:t>
      </w:r>
      <w:r w:rsidR="00BB7BAE" w:rsidRPr="00C47354">
        <w:rPr>
          <w:rFonts w:ascii="Segoe UI Historic" w:hAnsi="Segoe UI Historic" w:cs="Segoe UI Historic"/>
        </w:rPr>
        <w:t>votes) (</w:t>
      </w:r>
      <w:r w:rsidR="00F67B98" w:rsidRPr="00C47354">
        <w:rPr>
          <w:rFonts w:ascii="Segoe UI Historic" w:hAnsi="Segoe UI Historic" w:cs="Segoe UI Historic"/>
        </w:rPr>
        <w:t>71.43%)</w:t>
      </w:r>
    </w:p>
    <w:p w14:paraId="0DAFF0C5" w14:textId="61F459D4"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increase damage of weapon </w:t>
      </w:r>
      <w:r w:rsidR="001921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921CC" w:rsidRPr="00C47354">
        <w:rPr>
          <w:rFonts w:ascii="Segoe UI Historic" w:hAnsi="Segoe UI Historic" w:cs="Segoe UI Historic"/>
        </w:rPr>
        <w:t>14.3%)</w:t>
      </w:r>
    </w:p>
    <w:p w14:paraId="31B479D4" w14:textId="7BDC971C"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higher chance to get expensive item </w:t>
      </w:r>
      <w:r w:rsidR="00B06B76" w:rsidRPr="00C47354">
        <w:rPr>
          <w:rFonts w:ascii="Segoe UI Historic" w:hAnsi="Segoe UI Historic" w:cs="Segoe UI Historic"/>
        </w:rPr>
        <w:t xml:space="preserve">----(2 </w:t>
      </w:r>
      <w:r w:rsidR="00BB7BAE" w:rsidRPr="00C47354">
        <w:rPr>
          <w:rFonts w:ascii="Segoe UI Historic" w:hAnsi="Segoe UI Historic" w:cs="Segoe UI Historic"/>
        </w:rPr>
        <w:t>votes) (</w:t>
      </w:r>
      <w:r w:rsidR="00B06B76" w:rsidRPr="00C47354">
        <w:rPr>
          <w:rFonts w:ascii="Segoe UI Historic" w:hAnsi="Segoe UI Historic" w:cs="Segoe UI Historic"/>
        </w:rPr>
        <w:t>28.57%)</w:t>
      </w:r>
    </w:p>
    <w:p w14:paraId="2192E66B" w14:textId="77777777" w:rsidR="00C33680" w:rsidRPr="00C47354" w:rsidRDefault="00C33680" w:rsidP="00C33680">
      <w:pPr>
        <w:spacing w:after="0" w:line="240" w:lineRule="auto"/>
        <w:rPr>
          <w:ins w:id="218" w:author="從 117.0 的變更" w:date="2023-03-17T14:13:00Z"/>
          <w:rFonts w:ascii="Segoe UI Historic" w:hAnsi="Segoe UI Historic" w:cs="Segoe UI Historic" w:hint="eastAsia"/>
        </w:rPr>
      </w:pPr>
      <w:ins w:id="219" w:author="從 117.0 的變更" w:date="2023-03-17T14:13:00Z">
        <w:r>
          <w:rPr>
            <w:rFonts w:ascii="Segoe UI Historic" w:hAnsi="Segoe UI Historic" w:cs="Segoe UI Historic" w:hint="eastAsia"/>
          </w:rPr>
          <w:t>T</w:t>
        </w:r>
        <w:r>
          <w:rPr>
            <w:rFonts w:ascii="Segoe UI Historic" w:hAnsi="Segoe UI Historic" w:cs="Segoe UI Historic"/>
          </w:rPr>
          <w:t>he monster health should be decrease to match the difficulty of easy level.</w:t>
        </w:r>
      </w:ins>
    </w:p>
    <w:p w14:paraId="73B27FB2" w14:textId="2DCCAB57"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 How should level be measured </w:t>
      </w:r>
    </w:p>
    <w:p w14:paraId="3B9B0E4F" w14:textId="56848535"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By monster kill count </w:t>
      </w:r>
      <w:r w:rsidR="001921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921CC" w:rsidRPr="00C47354">
        <w:rPr>
          <w:rFonts w:ascii="Segoe UI Historic" w:hAnsi="Segoe UI Historic" w:cs="Segoe UI Historic"/>
        </w:rPr>
        <w:t>14.3%)</w:t>
      </w:r>
    </w:p>
    <w:p w14:paraId="4680D034" w14:textId="72F57993"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By money earned </w:t>
      </w:r>
      <w:r w:rsidR="001921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921CC" w:rsidRPr="00C47354">
        <w:rPr>
          <w:rFonts w:ascii="Segoe UI Historic" w:hAnsi="Segoe UI Historic" w:cs="Segoe UI Historic"/>
        </w:rPr>
        <w:t>14.3%)</w:t>
      </w:r>
    </w:p>
    <w:p w14:paraId="56C03D1F" w14:textId="61DA94CC"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By number of </w:t>
      </w:r>
      <w:r w:rsidR="00AA56A6" w:rsidRPr="00C47354">
        <w:rPr>
          <w:rFonts w:ascii="Segoe UI Historic" w:hAnsi="Segoe UI Historic" w:cs="Segoe UI Historic"/>
        </w:rPr>
        <w:t>objectives</w:t>
      </w:r>
      <w:r w:rsidRPr="00C47354">
        <w:rPr>
          <w:rFonts w:ascii="Segoe UI Historic" w:hAnsi="Segoe UI Historic" w:cs="Segoe UI Historic"/>
        </w:rPr>
        <w:t xml:space="preserve"> finished </w:t>
      </w:r>
      <w:r w:rsidR="00FE4910" w:rsidRPr="00C47354">
        <w:rPr>
          <w:rFonts w:ascii="Segoe UI Historic" w:hAnsi="Segoe UI Historic" w:cs="Segoe UI Historic"/>
        </w:rPr>
        <w:t xml:space="preserve">----(3 </w:t>
      </w:r>
      <w:r w:rsidR="00BB7BAE" w:rsidRPr="00C47354">
        <w:rPr>
          <w:rFonts w:ascii="Segoe UI Historic" w:hAnsi="Segoe UI Historic" w:cs="Segoe UI Historic"/>
        </w:rPr>
        <w:t>votes) (</w:t>
      </w:r>
      <w:r w:rsidR="00FE4910" w:rsidRPr="00C47354">
        <w:rPr>
          <w:rFonts w:ascii="Segoe UI Historic" w:hAnsi="Segoe UI Historic" w:cs="Segoe UI Historic"/>
        </w:rPr>
        <w:t>42.9%)</w:t>
      </w:r>
    </w:p>
    <w:p w14:paraId="27F5AD1F" w14:textId="35440463"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by timer </w:t>
      </w:r>
      <w:r w:rsidR="00B06B76" w:rsidRPr="00C47354">
        <w:rPr>
          <w:rFonts w:ascii="Segoe UI Historic" w:hAnsi="Segoe UI Historic" w:cs="Segoe UI Historic"/>
        </w:rPr>
        <w:t xml:space="preserve">----(2 </w:t>
      </w:r>
      <w:r w:rsidR="00BB7BAE" w:rsidRPr="00C47354">
        <w:rPr>
          <w:rFonts w:ascii="Segoe UI Historic" w:hAnsi="Segoe UI Historic" w:cs="Segoe UI Historic"/>
        </w:rPr>
        <w:t>votes) (</w:t>
      </w:r>
      <w:r w:rsidR="00B06B76" w:rsidRPr="00C47354">
        <w:rPr>
          <w:rFonts w:ascii="Segoe UI Historic" w:hAnsi="Segoe UI Historic" w:cs="Segoe UI Historic"/>
        </w:rPr>
        <w:t>28.57%)</w:t>
      </w:r>
    </w:p>
    <w:p w14:paraId="1B9E640D" w14:textId="77777777" w:rsidR="00C33680" w:rsidRPr="00C47354" w:rsidRDefault="0086252E" w:rsidP="00C33680">
      <w:pPr>
        <w:spacing w:after="0" w:line="240" w:lineRule="auto"/>
        <w:rPr>
          <w:ins w:id="220" w:author="從 117.0 的變更" w:date="2023-03-17T14:13:00Z"/>
          <w:rFonts w:ascii="Segoe UI Historic" w:hAnsi="Segoe UI Historic" w:cs="Segoe UI Historic" w:hint="eastAsia"/>
        </w:rPr>
      </w:pPr>
      <w:ins w:id="221" w:author="從 117.0 的變更" w:date="2023-03-17T14:13:00Z">
        <w:r>
          <w:rPr>
            <w:rFonts w:ascii="Segoe UI Historic" w:hAnsi="Segoe UI Historic" w:cs="Segoe UI Historic"/>
          </w:rPr>
          <w:t xml:space="preserve">Most respondents agree to have the more objective finished, the </w:t>
        </w:r>
        <w:r w:rsidR="00CD7DD2">
          <w:rPr>
            <w:rFonts w:ascii="Segoe UI Historic" w:hAnsi="Segoe UI Historic" w:cs="Segoe UI Historic"/>
          </w:rPr>
          <w:t>higher level you could earned.</w:t>
        </w:r>
      </w:ins>
    </w:p>
    <w:p w14:paraId="16FF5675" w14:textId="62296621"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 Earn money by</w:t>
      </w:r>
    </w:p>
    <w:p w14:paraId="3F26AABA" w14:textId="49707C15" w:rsidR="00A678E2"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timer </w:t>
      </w:r>
      <w:r w:rsidR="00A678E2" w:rsidRPr="00C47354">
        <w:rPr>
          <w:rFonts w:ascii="Segoe UI Historic" w:hAnsi="Segoe UI Historic" w:cs="Segoe UI Historic"/>
        </w:rPr>
        <w:t>----(0 votes)</w:t>
      </w:r>
    </w:p>
    <w:p w14:paraId="2BB4D1B2" w14:textId="3DAA601A"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killing count </w:t>
      </w:r>
      <w:r w:rsidR="00A678E2" w:rsidRPr="00C47354">
        <w:rPr>
          <w:rFonts w:ascii="Segoe UI Historic" w:hAnsi="Segoe UI Historic" w:cs="Segoe UI Historic"/>
        </w:rPr>
        <w:t>----(7</w:t>
      </w:r>
      <w:r w:rsidR="00BB7BAE" w:rsidRPr="00C47354">
        <w:rPr>
          <w:rFonts w:ascii="Segoe UI Historic" w:hAnsi="Segoe UI Historic" w:cs="Segoe UI Historic"/>
        </w:rPr>
        <w:t>votes) (</w:t>
      </w:r>
      <w:r w:rsidR="00A678E2" w:rsidRPr="00C47354">
        <w:rPr>
          <w:rFonts w:ascii="Segoe UI Historic" w:hAnsi="Segoe UI Historic" w:cs="Segoe UI Historic"/>
        </w:rPr>
        <w:t>100%)</w:t>
      </w:r>
    </w:p>
    <w:p w14:paraId="2670FDA6" w14:textId="77777777" w:rsidR="00B46AD6" w:rsidRPr="00C47354" w:rsidRDefault="00B46AD6" w:rsidP="00B46AD6">
      <w:pPr>
        <w:spacing w:after="0" w:line="240" w:lineRule="auto"/>
        <w:rPr>
          <w:ins w:id="222" w:author="從 117.0 的變更" w:date="2023-03-17T14:13:00Z"/>
          <w:rFonts w:ascii="Segoe UI Historic" w:hAnsi="Segoe UI Historic" w:cs="Segoe UI Historic" w:hint="eastAsia"/>
        </w:rPr>
      </w:pPr>
      <w:ins w:id="223" w:author="從 117.0 的變更" w:date="2023-03-17T14:13:00Z">
        <w:r>
          <w:rPr>
            <w:rFonts w:ascii="Segoe UI Historic" w:hAnsi="Segoe UI Historic" w:cs="Segoe UI Historic" w:hint="eastAsia"/>
          </w:rPr>
          <w:t>M</w:t>
        </w:r>
        <w:r>
          <w:rPr>
            <w:rFonts w:ascii="Segoe UI Historic" w:hAnsi="Segoe UI Historic" w:cs="Segoe UI Historic"/>
          </w:rPr>
          <w:t>ost respondents would like to gain</w:t>
        </w:r>
        <w:r w:rsidR="00511131">
          <w:rPr>
            <w:rFonts w:ascii="Segoe UI Historic" w:hAnsi="Segoe UI Historic" w:cs="Segoe UI Historic"/>
          </w:rPr>
          <w:t xml:space="preserve"> money </w:t>
        </w:r>
        <w:r w:rsidR="00D734CD">
          <w:rPr>
            <w:rFonts w:ascii="Segoe UI Historic" w:hAnsi="Segoe UI Historic" w:cs="Segoe UI Historic"/>
          </w:rPr>
          <w:t xml:space="preserve">by player </w:t>
        </w:r>
        <w:r w:rsidR="00CB4C45">
          <w:rPr>
            <w:rFonts w:ascii="Segoe UI Historic" w:hAnsi="Segoe UI Historic" w:cs="Segoe UI Historic"/>
          </w:rPr>
          <w:t>killing monster.</w:t>
        </w:r>
      </w:ins>
    </w:p>
    <w:p w14:paraId="52DD5FA5" w14:textId="277F744F"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 which one do you prefer </w:t>
      </w:r>
    </w:p>
    <w:p w14:paraId="11AB2FCF" w14:textId="604267E8"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multi tab setting menu</w:t>
      </w:r>
      <w:r w:rsidR="006872E1" w:rsidRPr="00C47354">
        <w:rPr>
          <w:rFonts w:ascii="Segoe UI Historic" w:hAnsi="Segoe UI Historic" w:cs="Segoe UI Historic"/>
        </w:rPr>
        <w:t xml:space="preserve">----(5 </w:t>
      </w:r>
      <w:r w:rsidR="00BB7BAE" w:rsidRPr="00C47354">
        <w:rPr>
          <w:rFonts w:ascii="Segoe UI Historic" w:hAnsi="Segoe UI Historic" w:cs="Segoe UI Historic"/>
        </w:rPr>
        <w:t>votes) (</w:t>
      </w:r>
      <w:r w:rsidR="006872E1" w:rsidRPr="00C47354">
        <w:rPr>
          <w:rFonts w:ascii="Segoe UI Historic" w:hAnsi="Segoe UI Historic" w:cs="Segoe UI Historic"/>
        </w:rPr>
        <w:t>71.43%)</w:t>
      </w:r>
    </w:p>
    <w:p w14:paraId="6F55DD21" w14:textId="3C05674B" w:rsidR="00143F69"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scrollable setting menu </w:t>
      </w:r>
      <w:r w:rsidR="00B06B76" w:rsidRPr="00C47354">
        <w:rPr>
          <w:rFonts w:ascii="Segoe UI Historic" w:hAnsi="Segoe UI Historic" w:cs="Segoe UI Historic"/>
        </w:rPr>
        <w:t xml:space="preserve">----(2 </w:t>
      </w:r>
      <w:r w:rsidR="00BB7BAE" w:rsidRPr="00C47354">
        <w:rPr>
          <w:rFonts w:ascii="Segoe UI Historic" w:hAnsi="Segoe UI Historic" w:cs="Segoe UI Historic"/>
        </w:rPr>
        <w:t>votes) (</w:t>
      </w:r>
      <w:r w:rsidR="00B06B76" w:rsidRPr="00C47354">
        <w:rPr>
          <w:rFonts w:ascii="Segoe UI Historic" w:hAnsi="Segoe UI Historic" w:cs="Segoe UI Historic"/>
        </w:rPr>
        <w:t>28.57%)</w:t>
      </w:r>
    </w:p>
    <w:p w14:paraId="365880BD" w14:textId="57BF8240" w:rsidR="00326BAE" w:rsidRPr="00C47354" w:rsidRDefault="00326BAE" w:rsidP="00CB4C45">
      <w:pPr>
        <w:spacing w:after="0" w:line="240" w:lineRule="auto"/>
        <w:rPr>
          <w:rFonts w:ascii="Segoe UI Historic" w:hAnsi="Segoe UI Historic" w:cs="Segoe UI Historic"/>
        </w:rPr>
        <w:pPrChange w:id="224" w:author="從 117.0 的變更" w:date="2023-03-17T14:13:00Z">
          <w:pPr>
            <w:spacing w:after="0" w:line="240" w:lineRule="auto"/>
            <w:ind w:leftChars="100" w:left="220"/>
          </w:pPr>
        </w:pPrChange>
      </w:pPr>
      <w:r>
        <w:rPr>
          <w:rFonts w:ascii="Segoe UI Historic" w:hAnsi="Segoe UI Historic" w:cs="Segoe UI Historic" w:hint="eastAsia"/>
        </w:rPr>
        <w:t>M</w:t>
      </w:r>
      <w:r>
        <w:rPr>
          <w:rFonts w:ascii="Segoe UI Historic" w:hAnsi="Segoe UI Historic" w:cs="Segoe UI Historic"/>
        </w:rPr>
        <w:t xml:space="preserve">ulti-tab setting menu </w:t>
      </w:r>
      <w:r w:rsidR="0064132F">
        <w:rPr>
          <w:rFonts w:ascii="Segoe UI Historic" w:hAnsi="Segoe UI Historic" w:cs="Segoe UI Historic"/>
        </w:rPr>
        <w:t xml:space="preserve">would be </w:t>
      </w:r>
      <w:ins w:id="225" w:author="從 117.0 的變更" w:date="2023-03-17T14:13:00Z">
        <w:r w:rsidR="001C3C10">
          <w:rPr>
            <w:rFonts w:ascii="Segoe UI Historic" w:hAnsi="Segoe UI Historic" w:cs="Segoe UI Historic"/>
          </w:rPr>
          <w:t>used</w:t>
        </w:r>
      </w:ins>
      <w:del w:id="226" w:author="從 117.0 的變更" w:date="2023-03-17T14:13:00Z">
        <w:r w:rsidR="0064132F">
          <w:rPr>
            <w:rFonts w:ascii="Segoe UI Historic" w:hAnsi="Segoe UI Historic" w:cs="Segoe UI Historic"/>
          </w:rPr>
          <w:delText>added</w:delText>
        </w:r>
      </w:del>
      <w:r w:rsidR="0064132F">
        <w:rPr>
          <w:rFonts w:ascii="Segoe UI Historic" w:hAnsi="Segoe UI Historic" w:cs="Segoe UI Historic"/>
        </w:rPr>
        <w:t xml:space="preserve"> in</w:t>
      </w:r>
      <w:del w:id="227" w:author="從 117.0 的變更" w:date="2023-03-17T14:13:00Z">
        <w:r w:rsidR="0064132F">
          <w:rPr>
            <w:rFonts w:ascii="Segoe UI Historic" w:hAnsi="Segoe UI Historic" w:cs="Segoe UI Historic"/>
          </w:rPr>
          <w:delText xml:space="preserve"> to</w:delText>
        </w:r>
      </w:del>
      <w:r w:rsidR="0064132F">
        <w:rPr>
          <w:rFonts w:ascii="Segoe UI Historic" w:hAnsi="Segoe UI Historic" w:cs="Segoe UI Historic"/>
        </w:rPr>
        <w:t xml:space="preserve"> the setting menu of my game</w:t>
      </w:r>
    </w:p>
    <w:p w14:paraId="4C113F63" w14:textId="4D921B6B"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 should monster start attack you in sight </w:t>
      </w:r>
    </w:p>
    <w:p w14:paraId="0EA15E8F" w14:textId="21D2018E" w:rsidR="001A73C7"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Yes </w:t>
      </w:r>
      <w:r w:rsidR="0028273D" w:rsidRPr="00C47354">
        <w:rPr>
          <w:rFonts w:ascii="Segoe UI Historic" w:hAnsi="Segoe UI Historic" w:cs="Segoe UI Historic"/>
        </w:rPr>
        <w:t>----(6</w:t>
      </w:r>
      <w:r w:rsidR="00BB7BAE" w:rsidRPr="00C47354">
        <w:rPr>
          <w:rFonts w:ascii="Segoe UI Historic" w:hAnsi="Segoe UI Historic" w:cs="Segoe UI Historic"/>
        </w:rPr>
        <w:t>votes) (</w:t>
      </w:r>
      <w:r w:rsidR="0028273D" w:rsidRPr="00C47354">
        <w:rPr>
          <w:rFonts w:ascii="Segoe UI Historic" w:hAnsi="Segoe UI Historic" w:cs="Segoe UI Historic"/>
        </w:rPr>
        <w:t>85.7%)</w:t>
      </w:r>
    </w:p>
    <w:p w14:paraId="06083D19" w14:textId="1AEA7919" w:rsidR="00143F69"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No </w:t>
      </w:r>
      <w:r w:rsidR="001A73C7"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A73C7" w:rsidRPr="00C47354">
        <w:rPr>
          <w:rFonts w:ascii="Segoe UI Historic" w:hAnsi="Segoe UI Historic" w:cs="Segoe UI Historic"/>
        </w:rPr>
        <w:t>14.3%)</w:t>
      </w:r>
    </w:p>
    <w:p w14:paraId="30347FD6" w14:textId="37B4EB40" w:rsidR="0064132F" w:rsidRPr="00C47354" w:rsidRDefault="0064132F" w:rsidP="00693678">
      <w:pPr>
        <w:spacing w:after="0" w:line="240" w:lineRule="auto"/>
        <w:ind w:leftChars="100" w:left="220"/>
        <w:rPr>
          <w:rFonts w:ascii="Segoe UI Historic" w:hAnsi="Segoe UI Historic" w:cs="Segoe UI Historic"/>
        </w:rPr>
      </w:pPr>
      <w:r>
        <w:rPr>
          <w:rFonts w:ascii="Segoe UI Historic" w:hAnsi="Segoe UI Historic" w:cs="Segoe UI Historic" w:hint="eastAsia"/>
        </w:rPr>
        <w:t>T</w:t>
      </w:r>
      <w:r>
        <w:rPr>
          <w:rFonts w:ascii="Segoe UI Historic" w:hAnsi="Segoe UI Historic" w:cs="Segoe UI Historic"/>
        </w:rPr>
        <w:t xml:space="preserve">he monster will attack </w:t>
      </w:r>
      <w:r w:rsidR="00832275">
        <w:rPr>
          <w:rFonts w:ascii="Segoe UI Historic" w:hAnsi="Segoe UI Historic" w:cs="Segoe UI Historic"/>
        </w:rPr>
        <w:t>player only when monster have seen player</w:t>
      </w:r>
    </w:p>
    <w:p w14:paraId="3651C592" w14:textId="2F9878F4"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 would you rather have a default weapon or random weapon provided? </w:t>
      </w:r>
    </w:p>
    <w:p w14:paraId="1AFEEB97" w14:textId="14C6E86E"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Default weapon (strong) </w:t>
      </w:r>
      <w:r w:rsidR="00FA7CD3" w:rsidRPr="00C47354">
        <w:rPr>
          <w:rFonts w:ascii="Segoe UI Historic" w:hAnsi="Segoe UI Historic" w:cs="Segoe UI Historic"/>
        </w:rPr>
        <w:t xml:space="preserve">----(3 </w:t>
      </w:r>
      <w:r w:rsidR="00BB7BAE" w:rsidRPr="00C47354">
        <w:rPr>
          <w:rFonts w:ascii="Segoe UI Historic" w:hAnsi="Segoe UI Historic" w:cs="Segoe UI Historic"/>
        </w:rPr>
        <w:t>votes) (</w:t>
      </w:r>
      <w:r w:rsidR="00FA7CD3" w:rsidRPr="00C47354">
        <w:rPr>
          <w:rFonts w:ascii="Segoe UI Historic" w:hAnsi="Segoe UI Historic" w:cs="Segoe UI Historic"/>
        </w:rPr>
        <w:t>42.9%)</w:t>
      </w:r>
    </w:p>
    <w:p w14:paraId="40A0BB6C" w14:textId="32B1CDC4" w:rsidR="00143F69"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random weapon (sniper, shotgun, AK 47) </w:t>
      </w:r>
      <w:r w:rsidR="00B85290" w:rsidRPr="00C47354">
        <w:rPr>
          <w:rFonts w:ascii="Segoe UI Historic" w:hAnsi="Segoe UI Historic" w:cs="Segoe UI Historic"/>
        </w:rPr>
        <w:t xml:space="preserve">----(4 </w:t>
      </w:r>
      <w:r w:rsidR="00BB7BAE" w:rsidRPr="00C47354">
        <w:rPr>
          <w:rFonts w:ascii="Segoe UI Historic" w:hAnsi="Segoe UI Historic" w:cs="Segoe UI Historic"/>
        </w:rPr>
        <w:t>votes) (</w:t>
      </w:r>
      <w:r w:rsidR="00B85290" w:rsidRPr="00C47354">
        <w:rPr>
          <w:rFonts w:ascii="Segoe UI Historic" w:hAnsi="Segoe UI Historic" w:cs="Segoe UI Historic"/>
        </w:rPr>
        <w:t>57.1%)</w:t>
      </w:r>
    </w:p>
    <w:p w14:paraId="6A2FB809" w14:textId="68F4ACE3" w:rsidR="00832275" w:rsidRPr="00C47354" w:rsidRDefault="00832275" w:rsidP="00693678">
      <w:pPr>
        <w:spacing w:after="0" w:line="240" w:lineRule="auto"/>
        <w:ind w:leftChars="100" w:left="220"/>
        <w:rPr>
          <w:rFonts w:ascii="Segoe UI Historic" w:hAnsi="Segoe UI Historic" w:cs="Segoe UI Historic"/>
        </w:rPr>
      </w:pPr>
      <w:r>
        <w:rPr>
          <w:rFonts w:ascii="Segoe UI Historic" w:hAnsi="Segoe UI Historic" w:cs="Segoe UI Historic"/>
        </w:rPr>
        <w:t xml:space="preserve">Most respondents would like to have different choice </w:t>
      </w:r>
      <w:ins w:id="228" w:author="從 117.0 的變更" w:date="2023-03-17T14:13:00Z">
        <w:r w:rsidR="009055F5">
          <w:rPr>
            <w:rFonts w:ascii="Segoe UI Historic" w:hAnsi="Segoe UI Historic" w:cs="Segoe UI Historic"/>
          </w:rPr>
          <w:t xml:space="preserve">and properties </w:t>
        </w:r>
      </w:ins>
      <w:r>
        <w:rPr>
          <w:rFonts w:ascii="Segoe UI Historic" w:hAnsi="Segoe UI Historic" w:cs="Segoe UI Historic"/>
        </w:rPr>
        <w:t xml:space="preserve">of weapon </w:t>
      </w:r>
    </w:p>
    <w:p w14:paraId="71430795" w14:textId="2444C106"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 In the game, which chasing method of monster you prefer?</w:t>
      </w:r>
    </w:p>
    <w:p w14:paraId="54ABFA3C" w14:textId="3A6B9AC2"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moving to you slowly constantly </w:t>
      </w:r>
      <w:r w:rsidR="0040232E" w:rsidRPr="00C47354">
        <w:rPr>
          <w:rFonts w:ascii="Segoe UI Historic" w:hAnsi="Segoe UI Historic" w:cs="Segoe UI Historic"/>
        </w:rPr>
        <w:t xml:space="preserve">----(5 </w:t>
      </w:r>
      <w:r w:rsidR="00BB7BAE" w:rsidRPr="00C47354">
        <w:rPr>
          <w:rFonts w:ascii="Segoe UI Historic" w:hAnsi="Segoe UI Historic" w:cs="Segoe UI Historic"/>
        </w:rPr>
        <w:t>votes) (</w:t>
      </w:r>
      <w:r w:rsidR="0040232E" w:rsidRPr="00C47354">
        <w:rPr>
          <w:rFonts w:ascii="Segoe UI Historic" w:hAnsi="Segoe UI Historic" w:cs="Segoe UI Historic"/>
        </w:rPr>
        <w:t>71.43%)</w:t>
      </w:r>
    </w:p>
    <w:p w14:paraId="64ABA5D0" w14:textId="2306A98A" w:rsidR="00143F69"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moving fast but stop in a while </w:t>
      </w:r>
      <w:r w:rsidR="00B06B76" w:rsidRPr="00C47354">
        <w:rPr>
          <w:rFonts w:ascii="Segoe UI Historic" w:hAnsi="Segoe UI Historic" w:cs="Segoe UI Historic"/>
        </w:rPr>
        <w:t xml:space="preserve">----(2 </w:t>
      </w:r>
      <w:r w:rsidR="00BB7BAE" w:rsidRPr="00C47354">
        <w:rPr>
          <w:rFonts w:ascii="Segoe UI Historic" w:hAnsi="Segoe UI Historic" w:cs="Segoe UI Historic"/>
        </w:rPr>
        <w:t>votes) (</w:t>
      </w:r>
      <w:r w:rsidR="00B06B76" w:rsidRPr="00C47354">
        <w:rPr>
          <w:rFonts w:ascii="Segoe UI Historic" w:hAnsi="Segoe UI Historic" w:cs="Segoe UI Historic"/>
        </w:rPr>
        <w:t>28.57%)</w:t>
      </w:r>
    </w:p>
    <w:p w14:paraId="0D995FED" w14:textId="77777777" w:rsidR="00C3140B" w:rsidRPr="00C47354" w:rsidRDefault="00C3140B" w:rsidP="00693678">
      <w:pPr>
        <w:spacing w:after="0" w:line="240" w:lineRule="auto"/>
        <w:ind w:leftChars="100" w:left="220"/>
        <w:rPr>
          <w:ins w:id="229" w:author="從 117.0 的變更" w:date="2023-03-17T14:13:00Z"/>
          <w:rFonts w:ascii="Segoe UI Historic" w:hAnsi="Segoe UI Historic" w:cs="Segoe UI Historic"/>
        </w:rPr>
      </w:pPr>
      <w:ins w:id="230" w:author="從 117.0 的變更" w:date="2023-03-17T14:13:00Z">
        <w:r>
          <w:rPr>
            <w:rFonts w:ascii="Segoe UI Historic" w:hAnsi="Segoe UI Historic" w:cs="Segoe UI Historic"/>
          </w:rPr>
          <w:t>The</w:t>
        </w:r>
        <w:r w:rsidR="0077302C">
          <w:rPr>
            <w:rFonts w:ascii="Segoe UI Historic" w:hAnsi="Segoe UI Historic" w:cs="Segoe UI Historic"/>
          </w:rPr>
          <w:t xml:space="preserve"> speed of the monster should be slower than the walking speed of the player to give enough </w:t>
        </w:r>
        <w:r w:rsidR="00C57ED1">
          <w:rPr>
            <w:rFonts w:ascii="Segoe UI Historic" w:hAnsi="Segoe UI Historic" w:cs="Segoe UI Historic"/>
          </w:rPr>
          <w:t>space for player to attack and escape</w:t>
        </w:r>
      </w:ins>
    </w:p>
    <w:p w14:paraId="51A2CE8D" w14:textId="5A62C5EC" w:rsidR="00C3140B" w:rsidRPr="00C47354" w:rsidRDefault="00C3140B" w:rsidP="00693678">
      <w:pPr>
        <w:spacing w:after="0" w:line="240" w:lineRule="auto"/>
        <w:ind w:leftChars="100" w:left="220"/>
        <w:rPr>
          <w:del w:id="231" w:author="從 117.0 的變更" w:date="2023-03-17T14:13:00Z"/>
          <w:rFonts w:ascii="Segoe UI Historic" w:hAnsi="Segoe UI Historic" w:cs="Segoe UI Historic"/>
        </w:rPr>
      </w:pPr>
      <w:del w:id="232" w:author="從 117.0 的變更" w:date="2023-03-17T14:13:00Z">
        <w:r>
          <w:rPr>
            <w:rFonts w:ascii="Segoe UI Historic" w:hAnsi="Segoe UI Historic" w:cs="Segoe UI Historic"/>
          </w:rPr>
          <w:delText xml:space="preserve">The monster configuration would change to </w:delText>
        </w:r>
      </w:del>
    </w:p>
    <w:p w14:paraId="28050A7C" w14:textId="76407D89"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 Which kind of currency do you prefer</w:t>
      </w:r>
    </w:p>
    <w:p w14:paraId="3733E972" w14:textId="6EA75D84"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counting in dollars </w:t>
      </w:r>
      <w:r w:rsidR="00AC1955" w:rsidRPr="00C47354">
        <w:rPr>
          <w:rFonts w:ascii="Segoe UI Historic" w:hAnsi="Segoe UI Historic" w:cs="Segoe UI Historic"/>
        </w:rPr>
        <w:t>----(6</w:t>
      </w:r>
      <w:r w:rsidR="00BB7BAE" w:rsidRPr="00C47354">
        <w:rPr>
          <w:rFonts w:ascii="Segoe UI Historic" w:hAnsi="Segoe UI Historic" w:cs="Segoe UI Historic"/>
        </w:rPr>
        <w:t>votes) (</w:t>
      </w:r>
      <w:r w:rsidR="00AC1955" w:rsidRPr="00C47354">
        <w:rPr>
          <w:rFonts w:ascii="Segoe UI Historic" w:hAnsi="Segoe UI Historic" w:cs="Segoe UI Historic"/>
        </w:rPr>
        <w:t>85.7%)</w:t>
      </w:r>
    </w:p>
    <w:p w14:paraId="5D8F79F4" w14:textId="3B36D4A0" w:rsidR="00143F69"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counting in 100 </w:t>
      </w:r>
      <w:r w:rsidR="001F79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F79CC" w:rsidRPr="00C47354">
        <w:rPr>
          <w:rFonts w:ascii="Segoe UI Historic" w:hAnsi="Segoe UI Historic" w:cs="Segoe UI Historic"/>
        </w:rPr>
        <w:t>14.3%)</w:t>
      </w:r>
    </w:p>
    <w:p w14:paraId="4187E1DB" w14:textId="5001CA4F" w:rsidR="00EC6F7C" w:rsidRPr="00C47354" w:rsidRDefault="00EC6F7C" w:rsidP="00693678">
      <w:pPr>
        <w:spacing w:after="0" w:line="240" w:lineRule="auto"/>
        <w:ind w:leftChars="100" w:left="220"/>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 xml:space="preserve">ost respondents prefer </w:t>
      </w:r>
      <w:ins w:id="233" w:author="從 117.0 的變更" w:date="2023-03-17T14:13:00Z">
        <w:r w:rsidR="00625201">
          <w:rPr>
            <w:rFonts w:ascii="Segoe UI Historic" w:hAnsi="Segoe UI Historic" w:cs="Segoe UI Historic"/>
          </w:rPr>
          <w:t>a</w:t>
        </w:r>
        <w:r w:rsidR="00D86403">
          <w:rPr>
            <w:rFonts w:ascii="Segoe UI Historic" w:hAnsi="Segoe UI Historic" w:cs="Segoe UI Historic"/>
          </w:rPr>
          <w:t xml:space="preserve"> actual amount of </w:t>
        </w:r>
        <w:r w:rsidR="006722B0">
          <w:rPr>
            <w:rFonts w:ascii="Segoe UI Historic" w:hAnsi="Segoe UI Historic" w:cs="Segoe UI Historic"/>
          </w:rPr>
          <w:t>imaginary large number of money in game</w:t>
        </w:r>
      </w:ins>
      <w:del w:id="234" w:author="從 117.0 的變更" w:date="2023-03-17T14:13:00Z">
        <w:r>
          <w:rPr>
            <w:rFonts w:ascii="Segoe UI Historic" w:hAnsi="Segoe UI Historic" w:cs="Segoe UI Historic"/>
          </w:rPr>
          <w:delText>less</w:delText>
        </w:r>
      </w:del>
    </w:p>
    <w:p w14:paraId="644660AD" w14:textId="33A615BF"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 where do you want to path appear?</w:t>
      </w:r>
    </w:p>
    <w:p w14:paraId="7AF7C148" w14:textId="55709134"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On the mini</w:t>
      </w:r>
      <w:r w:rsidR="00AC1955" w:rsidRPr="00C47354">
        <w:rPr>
          <w:rFonts w:ascii="Segoe UI Historic" w:hAnsi="Segoe UI Historic" w:cs="Segoe UI Historic"/>
        </w:rPr>
        <w:t>-</w:t>
      </w:r>
      <w:r w:rsidRPr="00C47354">
        <w:rPr>
          <w:rFonts w:ascii="Segoe UI Historic" w:hAnsi="Segoe UI Historic" w:cs="Segoe UI Historic"/>
        </w:rPr>
        <w:t xml:space="preserve">map </w:t>
      </w:r>
      <w:r w:rsidR="00AC1955" w:rsidRPr="00C47354">
        <w:rPr>
          <w:rFonts w:ascii="Segoe UI Historic" w:hAnsi="Segoe UI Historic" w:cs="Segoe UI Historic"/>
        </w:rPr>
        <w:t>----(6</w:t>
      </w:r>
      <w:r w:rsidR="00BB7BAE" w:rsidRPr="00C47354">
        <w:rPr>
          <w:rFonts w:ascii="Segoe UI Historic" w:hAnsi="Segoe UI Historic" w:cs="Segoe UI Historic"/>
        </w:rPr>
        <w:t>votes) (</w:t>
      </w:r>
      <w:r w:rsidR="00AC1955" w:rsidRPr="00C47354">
        <w:rPr>
          <w:rFonts w:ascii="Segoe UI Historic" w:hAnsi="Segoe UI Historic" w:cs="Segoe UI Historic"/>
        </w:rPr>
        <w:t>85.7%)</w:t>
      </w:r>
    </w:p>
    <w:p w14:paraId="0DBEF1B4" w14:textId="0878A148"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visible on the floor </w:t>
      </w:r>
      <w:r w:rsidR="001F79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F79CC" w:rsidRPr="00C47354">
        <w:rPr>
          <w:rFonts w:ascii="Segoe UI Historic" w:hAnsi="Segoe UI Historic" w:cs="Segoe UI Historic"/>
        </w:rPr>
        <w:t>14.3%)</w:t>
      </w:r>
    </w:p>
    <w:p w14:paraId="6FBB0FEA" w14:textId="77777777" w:rsidR="006722B0" w:rsidRPr="00C47354" w:rsidRDefault="006722B0" w:rsidP="006722B0">
      <w:pPr>
        <w:spacing w:after="0" w:line="240" w:lineRule="auto"/>
        <w:rPr>
          <w:ins w:id="235" w:author="從 117.0 的變更" w:date="2023-03-17T14:13:00Z"/>
          <w:rFonts w:ascii="Segoe UI Historic" w:hAnsi="Segoe UI Historic" w:cs="Segoe UI Historic" w:hint="eastAsia"/>
        </w:rPr>
      </w:pPr>
      <w:ins w:id="236" w:author="從 117.0 的變更" w:date="2023-03-17T14:13:00Z">
        <w:r>
          <w:rPr>
            <w:rFonts w:ascii="Segoe UI Historic" w:hAnsi="Segoe UI Historic" w:cs="Segoe UI Historic" w:hint="eastAsia"/>
          </w:rPr>
          <w:t>T</w:t>
        </w:r>
        <w:r>
          <w:rPr>
            <w:rFonts w:ascii="Segoe UI Historic" w:hAnsi="Segoe UI Historic" w:cs="Segoe UI Historic"/>
          </w:rPr>
          <w:t>here should be a path visible in the mini-map inside the game</w:t>
        </w:r>
      </w:ins>
    </w:p>
    <w:p w14:paraId="4472068C" w14:textId="77777777" w:rsidR="0028273D"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Should weather affect the movement? </w:t>
      </w:r>
    </w:p>
    <w:p w14:paraId="6D2314E3" w14:textId="62B5F4FF" w:rsidR="00143F69" w:rsidRPr="00C47354" w:rsidRDefault="0028273D" w:rsidP="00693678">
      <w:pPr>
        <w:pStyle w:val="ad"/>
        <w:spacing w:after="0" w:line="240" w:lineRule="auto"/>
        <w:ind w:leftChars="427" w:left="939"/>
        <w:rPr>
          <w:rFonts w:ascii="Segoe UI Historic" w:hAnsi="Segoe UI Historic" w:cs="Segoe UI Historic"/>
        </w:rPr>
      </w:pPr>
      <w:r w:rsidRPr="00C47354">
        <w:rPr>
          <w:rFonts w:ascii="Segoe UI Historic" w:hAnsi="Segoe UI Historic" w:cs="Segoe UI Historic"/>
        </w:rPr>
        <w:t>(</w:t>
      </w:r>
      <w:r w:rsidR="00143F69" w:rsidRPr="00C47354">
        <w:rPr>
          <w:rFonts w:ascii="Segoe UI Historic" w:hAnsi="Segoe UI Historic" w:cs="Segoe UI Historic"/>
        </w:rPr>
        <w:t xml:space="preserve">Rainy day walk slow, sunny day speed boost) </w:t>
      </w:r>
    </w:p>
    <w:p w14:paraId="590BA30E" w14:textId="17F4D756" w:rsidR="00B85290"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Yes</w:t>
      </w:r>
      <w:r w:rsidR="00B85290" w:rsidRPr="00C47354">
        <w:rPr>
          <w:rFonts w:ascii="Segoe UI Historic" w:hAnsi="Segoe UI Historic" w:cs="Segoe UI Historic"/>
        </w:rPr>
        <w:t xml:space="preserve">----(4 </w:t>
      </w:r>
      <w:r w:rsidR="00BB7BAE" w:rsidRPr="00C47354">
        <w:rPr>
          <w:rFonts w:ascii="Segoe UI Historic" w:hAnsi="Segoe UI Historic" w:cs="Segoe UI Historic"/>
        </w:rPr>
        <w:t>votes) (</w:t>
      </w:r>
      <w:r w:rsidR="00B85290" w:rsidRPr="00C47354">
        <w:rPr>
          <w:rFonts w:ascii="Segoe UI Historic" w:hAnsi="Segoe UI Historic" w:cs="Segoe UI Historic"/>
        </w:rPr>
        <w:t>57.1%)</w:t>
      </w:r>
    </w:p>
    <w:p w14:paraId="77C59E01" w14:textId="39DF2764"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 No </w:t>
      </w:r>
      <w:r w:rsidR="00AE6909" w:rsidRPr="00C47354">
        <w:rPr>
          <w:rFonts w:ascii="Segoe UI Historic" w:hAnsi="Segoe UI Historic" w:cs="Segoe UI Historic"/>
        </w:rPr>
        <w:t xml:space="preserve">----(3 </w:t>
      </w:r>
      <w:r w:rsidR="00BB7BAE" w:rsidRPr="00C47354">
        <w:rPr>
          <w:rFonts w:ascii="Segoe UI Historic" w:hAnsi="Segoe UI Historic" w:cs="Segoe UI Historic"/>
        </w:rPr>
        <w:t>votes) (</w:t>
      </w:r>
      <w:r w:rsidR="00AE6909" w:rsidRPr="00C47354">
        <w:rPr>
          <w:rFonts w:ascii="Segoe UI Historic" w:hAnsi="Segoe UI Historic" w:cs="Segoe UI Historic"/>
        </w:rPr>
        <w:t>42.9%)</w:t>
      </w:r>
    </w:p>
    <w:p w14:paraId="765E6E54" w14:textId="77777777" w:rsidR="006722B0" w:rsidRPr="00C47354" w:rsidRDefault="006722B0" w:rsidP="006722B0">
      <w:pPr>
        <w:spacing w:after="0" w:line="240" w:lineRule="auto"/>
        <w:rPr>
          <w:ins w:id="237" w:author="從 117.0 的變更" w:date="2023-03-17T14:13:00Z"/>
          <w:rFonts w:ascii="Segoe UI Historic" w:hAnsi="Segoe UI Historic" w:cs="Segoe UI Historic" w:hint="eastAsia"/>
        </w:rPr>
      </w:pPr>
      <w:ins w:id="238" w:author="從 117.0 的變更" w:date="2023-03-17T14:13:00Z">
        <w:r>
          <w:rPr>
            <w:rFonts w:ascii="Segoe UI Historic" w:hAnsi="Segoe UI Historic" w:cs="Segoe UI Historic" w:hint="eastAsia"/>
          </w:rPr>
          <w:t>T</w:t>
        </w:r>
        <w:r>
          <w:rPr>
            <w:rFonts w:ascii="Segoe UI Historic" w:hAnsi="Segoe UI Historic" w:cs="Segoe UI Historic"/>
          </w:rPr>
          <w:t>he weather system should be added into the game which special effect due to the weather</w:t>
        </w:r>
      </w:ins>
    </w:p>
    <w:p w14:paraId="734B7D94" w14:textId="5FF664AD"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 If player die, should the player</w:t>
      </w:r>
    </w:p>
    <w:p w14:paraId="311C1D89" w14:textId="0FFEF63B" w:rsidR="00143F69" w:rsidRPr="00C47354" w:rsidRDefault="00C55E92"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B</w:t>
      </w:r>
      <w:r w:rsidR="00143F69" w:rsidRPr="00C47354">
        <w:rPr>
          <w:rFonts w:ascii="Segoe UI Historic" w:hAnsi="Segoe UI Historic" w:cs="Segoe UI Historic"/>
        </w:rPr>
        <w:t xml:space="preserve">e punish in some </w:t>
      </w:r>
      <w:r w:rsidR="00BB7BAE" w:rsidRPr="00C47354">
        <w:rPr>
          <w:rFonts w:ascii="Segoe UI Historic" w:hAnsi="Segoe UI Historic" w:cs="Segoe UI Historic"/>
        </w:rPr>
        <w:t>way (</w:t>
      </w:r>
      <w:r w:rsidR="00143F69" w:rsidRPr="00C47354">
        <w:rPr>
          <w:rFonts w:ascii="Segoe UI Historic" w:hAnsi="Segoe UI Historic" w:cs="Segoe UI Historic"/>
        </w:rPr>
        <w:t xml:space="preserve">health bar decrease or some coin lost) </w:t>
      </w:r>
      <w:r w:rsidR="00B85290" w:rsidRPr="00C47354">
        <w:rPr>
          <w:rFonts w:ascii="Segoe UI Historic" w:hAnsi="Segoe UI Historic" w:cs="Segoe UI Historic"/>
        </w:rPr>
        <w:t xml:space="preserve">----(4 </w:t>
      </w:r>
      <w:r w:rsidR="00AA56A6" w:rsidRPr="00C47354">
        <w:rPr>
          <w:rFonts w:ascii="Segoe UI Historic" w:hAnsi="Segoe UI Historic" w:cs="Segoe UI Historic"/>
        </w:rPr>
        <w:t>votes) (</w:t>
      </w:r>
      <w:r w:rsidR="00B85290" w:rsidRPr="00C47354">
        <w:rPr>
          <w:rFonts w:ascii="Segoe UI Historic" w:hAnsi="Segoe UI Historic" w:cs="Segoe UI Historic"/>
        </w:rPr>
        <w:t>57.1%)</w:t>
      </w:r>
    </w:p>
    <w:p w14:paraId="1EA5E3A5" w14:textId="35D16FEF"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act like nothing but death count + 1 </w:t>
      </w:r>
      <w:r w:rsidR="00AE6909" w:rsidRPr="00C47354">
        <w:rPr>
          <w:rFonts w:ascii="Segoe UI Historic" w:hAnsi="Segoe UI Historic" w:cs="Segoe UI Historic"/>
        </w:rPr>
        <w:t xml:space="preserve">----(3 </w:t>
      </w:r>
      <w:r w:rsidR="00BB7BAE" w:rsidRPr="00C47354">
        <w:rPr>
          <w:rFonts w:ascii="Segoe UI Historic" w:hAnsi="Segoe UI Historic" w:cs="Segoe UI Historic"/>
        </w:rPr>
        <w:t>votes) (</w:t>
      </w:r>
      <w:r w:rsidR="00AE6909" w:rsidRPr="00C47354">
        <w:rPr>
          <w:rFonts w:ascii="Segoe UI Historic" w:hAnsi="Segoe UI Historic" w:cs="Segoe UI Historic"/>
        </w:rPr>
        <w:t>42.9%)</w:t>
      </w:r>
    </w:p>
    <w:p w14:paraId="1FBB8321" w14:textId="77777777" w:rsidR="00213F99" w:rsidRPr="00C47354" w:rsidRDefault="00213F99" w:rsidP="00213F99">
      <w:pPr>
        <w:spacing w:after="0" w:line="240" w:lineRule="auto"/>
        <w:rPr>
          <w:ins w:id="239" w:author="從 117.0 的變更" w:date="2023-03-17T14:13:00Z"/>
          <w:rFonts w:ascii="Segoe UI Historic" w:hAnsi="Segoe UI Historic" w:cs="Segoe UI Historic" w:hint="eastAsia"/>
        </w:rPr>
      </w:pPr>
      <w:ins w:id="240" w:author="從 117.0 的變更" w:date="2023-03-17T14:13:00Z">
        <w:r>
          <w:rPr>
            <w:rFonts w:ascii="Segoe UI Historic" w:hAnsi="Segoe UI Historic" w:cs="Segoe UI Historic"/>
          </w:rPr>
          <w:t xml:space="preserve">Over half of the respondents would like to have a punishment when </w:t>
        </w:r>
        <w:r w:rsidR="00566C4A">
          <w:rPr>
            <w:rFonts w:ascii="Segoe UI Historic" w:hAnsi="Segoe UI Historic" w:cs="Segoe UI Historic"/>
          </w:rPr>
          <w:t>the player is dead</w:t>
        </w:r>
      </w:ins>
    </w:p>
    <w:p w14:paraId="5D1AE05F" w14:textId="200BBE7A"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If the player respawn, should player spawn in</w:t>
      </w:r>
    </w:p>
    <w:p w14:paraId="0A8F8DCB" w14:textId="1C337246"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the safe zone (far from exit) </w:t>
      </w:r>
      <w:r w:rsidR="00AC1955" w:rsidRPr="00C47354">
        <w:rPr>
          <w:rFonts w:ascii="Segoe UI Historic" w:hAnsi="Segoe UI Historic" w:cs="Segoe UI Historic"/>
        </w:rPr>
        <w:t>----(</w:t>
      </w:r>
      <w:r w:rsidR="00D029E7" w:rsidRPr="00C47354">
        <w:rPr>
          <w:rFonts w:ascii="Segoe UI Historic" w:hAnsi="Segoe UI Historic" w:cs="Segoe UI Historic"/>
        </w:rPr>
        <w:t xml:space="preserve">7 </w:t>
      </w:r>
      <w:r w:rsidR="00BB7BAE" w:rsidRPr="00C47354">
        <w:rPr>
          <w:rFonts w:ascii="Segoe UI Historic" w:hAnsi="Segoe UI Historic" w:cs="Segoe UI Historic"/>
        </w:rPr>
        <w:t>votes) (</w:t>
      </w:r>
      <w:r w:rsidR="00D029E7" w:rsidRPr="00C47354">
        <w:rPr>
          <w:rFonts w:ascii="Segoe UI Historic" w:hAnsi="Segoe UI Historic" w:cs="Segoe UI Historic"/>
        </w:rPr>
        <w:t>100</w:t>
      </w:r>
      <w:r w:rsidR="00AC1955" w:rsidRPr="00C47354">
        <w:rPr>
          <w:rFonts w:ascii="Segoe UI Historic" w:hAnsi="Segoe UI Historic" w:cs="Segoe UI Historic"/>
        </w:rPr>
        <w:t>%)</w:t>
      </w:r>
    </w:p>
    <w:p w14:paraId="403F5ED1" w14:textId="12D4BC18"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where player dead (maybe unsafe or near to </w:t>
      </w:r>
      <w:r w:rsidR="00BB7BAE" w:rsidRPr="00C47354">
        <w:rPr>
          <w:rFonts w:ascii="Segoe UI Historic" w:hAnsi="Segoe UI Historic" w:cs="Segoe UI Historic"/>
        </w:rPr>
        <w:t>another</w:t>
      </w:r>
      <w:r w:rsidRPr="00C47354">
        <w:rPr>
          <w:rFonts w:ascii="Segoe UI Historic" w:hAnsi="Segoe UI Historic" w:cs="Segoe UI Historic"/>
        </w:rPr>
        <w:t xml:space="preserve"> trap) </w:t>
      </w:r>
      <w:r w:rsidR="00AC1955" w:rsidRPr="00C47354">
        <w:rPr>
          <w:rFonts w:ascii="Segoe UI Historic" w:hAnsi="Segoe UI Historic" w:cs="Segoe UI Historic"/>
        </w:rPr>
        <w:t>----(</w:t>
      </w:r>
      <w:r w:rsidR="00D029E7" w:rsidRPr="00C47354">
        <w:rPr>
          <w:rFonts w:ascii="Segoe UI Historic" w:hAnsi="Segoe UI Historic" w:cs="Segoe UI Historic"/>
        </w:rPr>
        <w:t xml:space="preserve">0 </w:t>
      </w:r>
      <w:r w:rsidR="00AC1955" w:rsidRPr="00C47354">
        <w:rPr>
          <w:rFonts w:ascii="Segoe UI Historic" w:hAnsi="Segoe UI Historic" w:cs="Segoe UI Historic"/>
        </w:rPr>
        <w:t>vote</w:t>
      </w:r>
      <w:r w:rsidR="00D029E7" w:rsidRPr="00C47354">
        <w:rPr>
          <w:rFonts w:ascii="Segoe UI Historic" w:hAnsi="Segoe UI Historic" w:cs="Segoe UI Historic"/>
        </w:rPr>
        <w:t>)</w:t>
      </w:r>
    </w:p>
    <w:p w14:paraId="77A25124" w14:textId="77777777" w:rsidR="00566C4A" w:rsidRPr="00C47354" w:rsidRDefault="00566C4A" w:rsidP="00566C4A">
      <w:pPr>
        <w:spacing w:after="0" w:line="240" w:lineRule="auto"/>
        <w:rPr>
          <w:ins w:id="241" w:author="從 117.0 的變更" w:date="2023-03-17T14:13:00Z"/>
          <w:rFonts w:ascii="Segoe UI Historic" w:hAnsi="Segoe UI Historic" w:cs="Segoe UI Historic" w:hint="eastAsia"/>
        </w:rPr>
      </w:pPr>
      <w:ins w:id="242" w:author="從 117.0 的變更" w:date="2023-03-17T14:13:00Z">
        <w:r>
          <w:rPr>
            <w:rFonts w:ascii="Segoe UI Historic" w:hAnsi="Segoe UI Historic" w:cs="Segoe UI Historic" w:hint="eastAsia"/>
          </w:rPr>
          <w:t>M</w:t>
        </w:r>
        <w:r>
          <w:rPr>
            <w:rFonts w:ascii="Segoe UI Historic" w:hAnsi="Segoe UI Historic" w:cs="Segoe UI Historic"/>
          </w:rPr>
          <w:t>ost respondents would like to respawn into the safe zone no matte</w:t>
        </w:r>
        <w:r w:rsidR="009C59F6">
          <w:rPr>
            <w:rFonts w:ascii="Segoe UI Historic" w:hAnsi="Segoe UI Historic" w:cs="Segoe UI Historic"/>
          </w:rPr>
          <w:t>r they have to reexplore the map again</w:t>
        </w:r>
      </w:ins>
    </w:p>
    <w:p w14:paraId="5A2548FF" w14:textId="796E82C3"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 Which </w:t>
      </w:r>
      <w:r w:rsidR="00C55E92" w:rsidRPr="00C47354">
        <w:rPr>
          <w:rFonts w:ascii="Segoe UI Historic" w:hAnsi="Segoe UI Historic" w:cs="Segoe UI Historic"/>
        </w:rPr>
        <w:t>aim</w:t>
      </w:r>
      <w:r w:rsidRPr="00C47354">
        <w:rPr>
          <w:rFonts w:ascii="Segoe UI Historic" w:hAnsi="Segoe UI Historic" w:cs="Segoe UI Historic"/>
        </w:rPr>
        <w:t xml:space="preserve"> do you prefer? </w:t>
      </w:r>
    </w:p>
    <w:p w14:paraId="198D0E8F" w14:textId="54B87016"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Kill 20 monster </w:t>
      </w:r>
      <w:r w:rsidR="00754E18" w:rsidRPr="00C47354">
        <w:rPr>
          <w:rFonts w:ascii="Segoe UI Historic" w:hAnsi="Segoe UI Historic" w:cs="Segoe UI Historic"/>
        </w:rPr>
        <w:t xml:space="preserve">----(4 </w:t>
      </w:r>
      <w:r w:rsidR="00BB7BAE" w:rsidRPr="00C47354">
        <w:rPr>
          <w:rFonts w:ascii="Segoe UI Historic" w:hAnsi="Segoe UI Historic" w:cs="Segoe UI Historic"/>
        </w:rPr>
        <w:t>votes) (</w:t>
      </w:r>
      <w:r w:rsidR="00754E18" w:rsidRPr="00C47354">
        <w:rPr>
          <w:rFonts w:ascii="Segoe UI Historic" w:hAnsi="Segoe UI Historic" w:cs="Segoe UI Historic"/>
        </w:rPr>
        <w:t>57.1%)</w:t>
      </w:r>
    </w:p>
    <w:p w14:paraId="53744CB4" w14:textId="477B773A"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Explore 3 zone </w:t>
      </w:r>
      <w:r w:rsidR="00754E18" w:rsidRPr="00C47354">
        <w:rPr>
          <w:rFonts w:ascii="Segoe UI Historic" w:hAnsi="Segoe UI Historic" w:cs="Segoe UI Historic"/>
        </w:rPr>
        <w:t xml:space="preserve">----(4 </w:t>
      </w:r>
      <w:r w:rsidR="00BB7BAE" w:rsidRPr="00C47354">
        <w:rPr>
          <w:rFonts w:ascii="Segoe UI Historic" w:hAnsi="Segoe UI Historic" w:cs="Segoe UI Historic"/>
        </w:rPr>
        <w:t>votes) (</w:t>
      </w:r>
      <w:r w:rsidR="00754E18" w:rsidRPr="00C47354">
        <w:rPr>
          <w:rFonts w:ascii="Segoe UI Historic" w:hAnsi="Segoe UI Historic" w:cs="Segoe UI Historic"/>
        </w:rPr>
        <w:t>57.1%)</w:t>
      </w:r>
    </w:p>
    <w:p w14:paraId="2FAF7D8B" w14:textId="441FFBA5"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Survive a cruse night attack </w:t>
      </w:r>
      <w:r w:rsidR="00754E18" w:rsidRPr="00C47354">
        <w:rPr>
          <w:rFonts w:ascii="Segoe UI Historic" w:hAnsi="Segoe UI Historic" w:cs="Segoe UI Historic"/>
        </w:rPr>
        <w:t xml:space="preserve">----(4 </w:t>
      </w:r>
      <w:r w:rsidR="00BB7BAE" w:rsidRPr="00C47354">
        <w:rPr>
          <w:rFonts w:ascii="Segoe UI Historic" w:hAnsi="Segoe UI Historic" w:cs="Segoe UI Historic"/>
        </w:rPr>
        <w:t>votes) (</w:t>
      </w:r>
      <w:r w:rsidR="00754E18" w:rsidRPr="00C47354">
        <w:rPr>
          <w:rFonts w:ascii="Segoe UI Historic" w:hAnsi="Segoe UI Historic" w:cs="Segoe UI Historic"/>
        </w:rPr>
        <w:t>57.1%)</w:t>
      </w:r>
    </w:p>
    <w:p w14:paraId="7A700367" w14:textId="46F01E41"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collect 30 coins </w:t>
      </w:r>
      <w:r w:rsidR="001F79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F79CC" w:rsidRPr="00C47354">
        <w:rPr>
          <w:rFonts w:ascii="Segoe UI Historic" w:hAnsi="Segoe UI Historic" w:cs="Segoe UI Historic"/>
        </w:rPr>
        <w:t>14.3%)</w:t>
      </w:r>
    </w:p>
    <w:p w14:paraId="363F7251" w14:textId="23A343EF"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Find a secret tunnel </w:t>
      </w:r>
      <w:r w:rsidR="00754E18" w:rsidRPr="00C47354">
        <w:rPr>
          <w:rFonts w:ascii="Segoe UI Historic" w:hAnsi="Segoe UI Historic" w:cs="Segoe UI Historic"/>
        </w:rPr>
        <w:t xml:space="preserve">----(4 </w:t>
      </w:r>
      <w:r w:rsidR="00BB7BAE" w:rsidRPr="00C47354">
        <w:rPr>
          <w:rFonts w:ascii="Segoe UI Historic" w:hAnsi="Segoe UI Historic" w:cs="Segoe UI Historic"/>
        </w:rPr>
        <w:t>votes) (</w:t>
      </w:r>
      <w:r w:rsidR="00754E18" w:rsidRPr="00C47354">
        <w:rPr>
          <w:rFonts w:ascii="Segoe UI Historic" w:hAnsi="Segoe UI Historic" w:cs="Segoe UI Historic"/>
        </w:rPr>
        <w:t>57.1%)</w:t>
      </w:r>
    </w:p>
    <w:p w14:paraId="290FCF36" w14:textId="77777777" w:rsidR="009C59F6" w:rsidRPr="00C47354" w:rsidRDefault="00B529C0" w:rsidP="009C59F6">
      <w:pPr>
        <w:spacing w:after="0" w:line="240" w:lineRule="auto"/>
        <w:rPr>
          <w:ins w:id="243" w:author="從 117.0 的變更" w:date="2023-03-17T14:13:00Z"/>
          <w:rFonts w:ascii="Segoe UI Historic" w:hAnsi="Segoe UI Historic" w:cs="Segoe UI Historic" w:hint="eastAsia"/>
        </w:rPr>
      </w:pPr>
      <w:ins w:id="244" w:author="從 117.0 的變更" w:date="2023-03-17T14:13:00Z">
        <w:r>
          <w:rPr>
            <w:rFonts w:ascii="Segoe UI Historic" w:hAnsi="Segoe UI Historic" w:cs="Segoe UI Historic"/>
          </w:rPr>
          <w:t xml:space="preserve">Objective </w:t>
        </w:r>
        <w:r w:rsidR="0032401C">
          <w:rPr>
            <w:rFonts w:ascii="Segoe UI Historic" w:hAnsi="Segoe UI Historic" w:cs="Segoe UI Historic"/>
          </w:rPr>
          <w:t>that respondents would like to have is killing certain amount of monster</w:t>
        </w:r>
        <w:r w:rsidR="00A610F3">
          <w:rPr>
            <w:rFonts w:ascii="Segoe UI Historic" w:hAnsi="Segoe UI Historic" w:cs="Segoe UI Historic"/>
          </w:rPr>
          <w:t xml:space="preserve"> or a wave of monster</w:t>
        </w:r>
        <w:r w:rsidR="0032401C">
          <w:rPr>
            <w:rFonts w:ascii="Segoe UI Historic" w:hAnsi="Segoe UI Historic" w:cs="Segoe UI Historic"/>
          </w:rPr>
          <w:t>, exploring the map</w:t>
        </w:r>
        <w:r w:rsidR="00A610F3">
          <w:rPr>
            <w:rFonts w:ascii="Segoe UI Historic" w:hAnsi="Segoe UI Historic" w:cs="Segoe UI Historic"/>
          </w:rPr>
          <w:t xml:space="preserve"> and the secret tunnel.</w:t>
        </w:r>
      </w:ins>
    </w:p>
    <w:p w14:paraId="232F8A59" w14:textId="78CC4177"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 Which perspective you would like a 3D Maze Runner </w:t>
      </w:r>
      <w:r w:rsidR="00BB7BAE" w:rsidRPr="00C47354">
        <w:rPr>
          <w:rFonts w:ascii="Segoe UI Historic" w:hAnsi="Segoe UI Historic" w:cs="Segoe UI Historic"/>
        </w:rPr>
        <w:t>to be</w:t>
      </w:r>
      <w:r w:rsidRPr="00C47354">
        <w:rPr>
          <w:rFonts w:ascii="Segoe UI Historic" w:hAnsi="Segoe UI Historic" w:cs="Segoe UI Historic"/>
        </w:rPr>
        <w:t xml:space="preserve">? </w:t>
      </w:r>
    </w:p>
    <w:p w14:paraId="71DB2DC1" w14:textId="777A1589"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First Person </w:t>
      </w:r>
      <w:r w:rsidR="001F79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F79CC" w:rsidRPr="00C47354">
        <w:rPr>
          <w:rFonts w:ascii="Segoe UI Historic" w:hAnsi="Segoe UI Historic" w:cs="Segoe UI Historic"/>
        </w:rPr>
        <w:t>14.3%)</w:t>
      </w:r>
    </w:p>
    <w:p w14:paraId="00773283" w14:textId="2B0665F4"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Third Person </w:t>
      </w:r>
      <w:r w:rsidR="001F79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F79CC" w:rsidRPr="00C47354">
        <w:rPr>
          <w:rFonts w:ascii="Segoe UI Historic" w:hAnsi="Segoe UI Historic" w:cs="Segoe UI Historic"/>
        </w:rPr>
        <w:t>14.3%)</w:t>
      </w:r>
    </w:p>
    <w:p w14:paraId="77D9868E" w14:textId="0DFD66FD" w:rsidR="00143F69"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Both (switchable) </w:t>
      </w:r>
      <w:r w:rsidR="0040232E" w:rsidRPr="00C47354">
        <w:rPr>
          <w:rFonts w:ascii="Segoe UI Historic" w:hAnsi="Segoe UI Historic" w:cs="Segoe UI Historic"/>
        </w:rPr>
        <w:t xml:space="preserve">----(5 </w:t>
      </w:r>
      <w:r w:rsidR="00BB7BAE" w:rsidRPr="00C47354">
        <w:rPr>
          <w:rFonts w:ascii="Segoe UI Historic" w:hAnsi="Segoe UI Historic" w:cs="Segoe UI Historic"/>
        </w:rPr>
        <w:t>votes) (</w:t>
      </w:r>
      <w:r w:rsidR="0040232E" w:rsidRPr="00C47354">
        <w:rPr>
          <w:rFonts w:ascii="Segoe UI Historic" w:hAnsi="Segoe UI Historic" w:cs="Segoe UI Historic"/>
        </w:rPr>
        <w:t>71.43%)</w:t>
      </w:r>
    </w:p>
    <w:p w14:paraId="4D64BA12" w14:textId="5E8D0B47" w:rsidR="00BB4D9C" w:rsidRPr="00C47354" w:rsidRDefault="00BB4D9C" w:rsidP="00693678">
      <w:pPr>
        <w:spacing w:after="0" w:line="240" w:lineRule="auto"/>
        <w:ind w:leftChars="100" w:left="220"/>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 xml:space="preserve">ost respondents would like to have </w:t>
      </w:r>
      <w:ins w:id="245" w:author="從 117.0 的變更" w:date="2023-03-17T14:13:00Z">
        <w:r w:rsidR="00A610F3">
          <w:rPr>
            <w:rFonts w:ascii="Segoe UI Historic" w:hAnsi="Segoe UI Historic" w:cs="Segoe UI Historic"/>
          </w:rPr>
          <w:t>a choice</w:t>
        </w:r>
        <w:r w:rsidR="00F72AF6">
          <w:rPr>
            <w:rFonts w:ascii="Segoe UI Historic" w:hAnsi="Segoe UI Historic" w:cs="Segoe UI Historic"/>
          </w:rPr>
          <w:t xml:space="preserve"> changing</w:t>
        </w:r>
        <w:r w:rsidR="00A610F3">
          <w:rPr>
            <w:rFonts w:ascii="Segoe UI Historic" w:hAnsi="Segoe UI Historic" w:cs="Segoe UI Historic"/>
          </w:rPr>
          <w:t xml:space="preserve"> </w:t>
        </w:r>
        <w:r w:rsidR="00F72AF6">
          <w:rPr>
            <w:rFonts w:ascii="Segoe UI Historic" w:hAnsi="Segoe UI Historic" w:cs="Segoe UI Historic"/>
          </w:rPr>
          <w:t>between</w:t>
        </w:r>
      </w:ins>
      <w:del w:id="246" w:author="從 117.0 的變更" w:date="2023-03-17T14:13:00Z">
        <w:r>
          <w:rPr>
            <w:rFonts w:ascii="Segoe UI Historic" w:hAnsi="Segoe UI Historic" w:cs="Segoe UI Historic"/>
          </w:rPr>
          <w:delText>both</w:delText>
        </w:r>
      </w:del>
      <w:r>
        <w:rPr>
          <w:rFonts w:ascii="Segoe UI Historic" w:hAnsi="Segoe UI Historic" w:cs="Segoe UI Historic"/>
        </w:rPr>
        <w:t xml:space="preserve"> </w:t>
      </w:r>
      <w:r w:rsidR="005A3AF7">
        <w:rPr>
          <w:rFonts w:ascii="Segoe UI Historic" w:hAnsi="Segoe UI Historic" w:cs="Segoe UI Historic"/>
        </w:rPr>
        <w:t>first and 3</w:t>
      </w:r>
      <w:r w:rsidR="005A3AF7" w:rsidRPr="005A3AF7">
        <w:rPr>
          <w:rFonts w:ascii="Segoe UI Historic" w:hAnsi="Segoe UI Historic" w:cs="Segoe UI Historic"/>
          <w:vertAlign w:val="superscript"/>
        </w:rPr>
        <w:t>rd</w:t>
      </w:r>
      <w:r w:rsidR="005A3AF7">
        <w:rPr>
          <w:rFonts w:ascii="Segoe UI Historic" w:hAnsi="Segoe UI Historic" w:cs="Segoe UI Historic"/>
        </w:rPr>
        <w:t xml:space="preserve"> person perspectives</w:t>
      </w:r>
    </w:p>
    <w:p w14:paraId="6F0BF3EA" w14:textId="3F3ACF25"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 Do you like lobby music (background music) </w:t>
      </w:r>
    </w:p>
    <w:p w14:paraId="0761AA51" w14:textId="1E7675B5" w:rsidR="0040232E"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Yes </w:t>
      </w:r>
      <w:r w:rsidR="0040232E" w:rsidRPr="00C47354">
        <w:rPr>
          <w:rFonts w:ascii="Segoe UI Historic" w:hAnsi="Segoe UI Historic" w:cs="Segoe UI Historic"/>
        </w:rPr>
        <w:t xml:space="preserve">----(5 </w:t>
      </w:r>
      <w:r w:rsidR="00BB7BAE" w:rsidRPr="00C47354">
        <w:rPr>
          <w:rFonts w:ascii="Segoe UI Historic" w:hAnsi="Segoe UI Historic" w:cs="Segoe UI Historic"/>
        </w:rPr>
        <w:t>votes) (</w:t>
      </w:r>
      <w:r w:rsidR="0040232E" w:rsidRPr="00C47354">
        <w:rPr>
          <w:rFonts w:ascii="Segoe UI Historic" w:hAnsi="Segoe UI Historic" w:cs="Segoe UI Historic"/>
        </w:rPr>
        <w:t>71.43%)</w:t>
      </w:r>
    </w:p>
    <w:p w14:paraId="5EC7EBFC" w14:textId="020A59B7" w:rsidR="0040232E"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No</w:t>
      </w:r>
      <w:r w:rsidR="001F79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F79CC" w:rsidRPr="00C47354">
        <w:rPr>
          <w:rFonts w:ascii="Segoe UI Historic" w:hAnsi="Segoe UI Historic" w:cs="Segoe UI Historic"/>
        </w:rPr>
        <w:t>14.3%)</w:t>
      </w:r>
    </w:p>
    <w:p w14:paraId="389946D4" w14:textId="2896C14F" w:rsidR="00143F69"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 Sometimes </w:t>
      </w:r>
      <w:r w:rsidR="001F79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F79CC" w:rsidRPr="00C47354">
        <w:rPr>
          <w:rFonts w:ascii="Segoe UI Historic" w:hAnsi="Segoe UI Historic" w:cs="Segoe UI Historic"/>
        </w:rPr>
        <w:t>14.3%)</w:t>
      </w:r>
    </w:p>
    <w:p w14:paraId="3A82C512" w14:textId="78632132" w:rsidR="00BB4D9C" w:rsidRPr="00C47354" w:rsidRDefault="00BB4D9C" w:rsidP="00693678">
      <w:pPr>
        <w:spacing w:after="0" w:line="240" w:lineRule="auto"/>
        <w:ind w:leftChars="100" w:left="220"/>
        <w:rPr>
          <w:rFonts w:ascii="Segoe UI Historic" w:hAnsi="Segoe UI Historic" w:cs="Segoe UI Historic"/>
        </w:rPr>
      </w:pPr>
      <w:r>
        <w:rPr>
          <w:rFonts w:ascii="Segoe UI Historic" w:hAnsi="Segoe UI Historic" w:cs="Segoe UI Historic"/>
        </w:rPr>
        <w:t>Most of the respondents would like to have music playing in the background while in main menu and game lobby</w:t>
      </w:r>
    </w:p>
    <w:p w14:paraId="6B3EFF5E" w14:textId="18AA9663"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 </w:t>
      </w:r>
      <w:r w:rsidR="00401A84" w:rsidRPr="00C47354">
        <w:rPr>
          <w:rFonts w:ascii="Segoe UI Historic" w:hAnsi="Segoe UI Historic" w:cs="Segoe UI Historic"/>
        </w:rPr>
        <w:t>S</w:t>
      </w:r>
      <w:r w:rsidRPr="00C47354">
        <w:rPr>
          <w:rFonts w:ascii="Segoe UI Historic" w:hAnsi="Segoe UI Historic" w:cs="Segoe UI Historic"/>
        </w:rPr>
        <w:t>hould the speed/ strength of different character be different</w:t>
      </w:r>
      <w:r w:rsidR="00C55E92" w:rsidRPr="00C47354">
        <w:rPr>
          <w:rFonts w:ascii="Segoe UI Historic" w:hAnsi="Segoe UI Historic" w:cs="Segoe UI Historic"/>
        </w:rPr>
        <w:t xml:space="preserve">? </w:t>
      </w:r>
    </w:p>
    <w:p w14:paraId="6BB5DFA7" w14:textId="65BE276E"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Should be different </w:t>
      </w:r>
      <w:r w:rsidR="00A575EB" w:rsidRPr="00C47354">
        <w:rPr>
          <w:rFonts w:ascii="Segoe UI Historic" w:hAnsi="Segoe UI Historic" w:cs="Segoe UI Historic"/>
        </w:rPr>
        <w:t>----(6</w:t>
      </w:r>
      <w:r w:rsidR="0046183C" w:rsidRPr="00C47354">
        <w:rPr>
          <w:rFonts w:ascii="Segoe UI Historic" w:hAnsi="Segoe UI Historic" w:cs="Segoe UI Historic"/>
        </w:rPr>
        <w:t xml:space="preserve"> </w:t>
      </w:r>
      <w:r w:rsidR="00BB7BAE" w:rsidRPr="00C47354">
        <w:rPr>
          <w:rFonts w:ascii="Segoe UI Historic" w:hAnsi="Segoe UI Historic" w:cs="Segoe UI Historic"/>
        </w:rPr>
        <w:t>votes) (</w:t>
      </w:r>
      <w:r w:rsidR="00A575EB" w:rsidRPr="00C47354">
        <w:rPr>
          <w:rFonts w:ascii="Segoe UI Historic" w:hAnsi="Segoe UI Historic" w:cs="Segoe UI Historic"/>
        </w:rPr>
        <w:t>85.7%)</w:t>
      </w:r>
    </w:p>
    <w:p w14:paraId="3B51EF32" w14:textId="1DA136BE" w:rsidR="00143F69"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Should be the same </w:t>
      </w:r>
      <w:r w:rsidR="001F79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F79CC" w:rsidRPr="00C47354">
        <w:rPr>
          <w:rFonts w:ascii="Segoe UI Historic" w:hAnsi="Segoe UI Historic" w:cs="Segoe UI Historic"/>
        </w:rPr>
        <w:t>14.3%)</w:t>
      </w:r>
    </w:p>
    <w:p w14:paraId="4CBDC6AD" w14:textId="63F699A1" w:rsidR="00781037" w:rsidRPr="00C47354" w:rsidRDefault="00781037" w:rsidP="00693678">
      <w:pPr>
        <w:spacing w:after="0" w:line="240" w:lineRule="auto"/>
        <w:ind w:leftChars="100" w:left="220"/>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 xml:space="preserve">ost respondents would like to see more variant available in the game including characters and their own </w:t>
      </w:r>
      <w:ins w:id="247" w:author="從 117.0 的變更" w:date="2023-03-17T14:13:00Z">
        <w:r w:rsidR="006D6686">
          <w:rPr>
            <w:rFonts w:ascii="Segoe UI Historic" w:hAnsi="Segoe UI Historic" w:cs="Segoe UI Historic"/>
          </w:rPr>
          <w:t>different</w:t>
        </w:r>
        <w:r>
          <w:rPr>
            <w:rFonts w:ascii="Segoe UI Historic" w:hAnsi="Segoe UI Historic" w:cs="Segoe UI Historic"/>
          </w:rPr>
          <w:t xml:space="preserve"> </w:t>
        </w:r>
      </w:ins>
      <w:r>
        <w:rPr>
          <w:rFonts w:ascii="Segoe UI Historic" w:hAnsi="Segoe UI Historic" w:cs="Segoe UI Historic"/>
        </w:rPr>
        <w:t>abilities</w:t>
      </w:r>
    </w:p>
    <w:p w14:paraId="0603C8A4" w14:textId="74DDE38C" w:rsidR="001E5DC8" w:rsidRPr="00C47354" w:rsidRDefault="00001036"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What is the best way to heal/ recover health?</w:t>
      </w:r>
    </w:p>
    <w:p w14:paraId="7F6F68C4" w14:textId="148B9390" w:rsidR="00001036" w:rsidRPr="00C47354" w:rsidRDefault="003439F5"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Buy food from the shop (spend money)</w:t>
      </w:r>
      <w:r w:rsidR="0046183C" w:rsidRPr="00C47354">
        <w:rPr>
          <w:rFonts w:ascii="Segoe UI Historic" w:hAnsi="Segoe UI Historic" w:cs="Segoe UI Historic"/>
        </w:rPr>
        <w:t xml:space="preserve"> ----(6 </w:t>
      </w:r>
      <w:r w:rsidR="00BB7BAE" w:rsidRPr="00C47354">
        <w:rPr>
          <w:rFonts w:ascii="Segoe UI Historic" w:hAnsi="Segoe UI Historic" w:cs="Segoe UI Historic"/>
        </w:rPr>
        <w:t>votes) (</w:t>
      </w:r>
      <w:r w:rsidR="0046183C" w:rsidRPr="00C47354">
        <w:rPr>
          <w:rFonts w:ascii="Segoe UI Historic" w:hAnsi="Segoe UI Historic" w:cs="Segoe UI Historic"/>
        </w:rPr>
        <w:t>38%)</w:t>
      </w:r>
    </w:p>
    <w:p w14:paraId="03360DA8" w14:textId="07A5E330" w:rsidR="003439F5" w:rsidRPr="00C47354" w:rsidRDefault="003439F5"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Free limited supply of medicine</w:t>
      </w:r>
      <w:r w:rsidR="00720599" w:rsidRPr="00C47354">
        <w:rPr>
          <w:rFonts w:ascii="Segoe UI Historic" w:hAnsi="Segoe UI Historic" w:cs="Segoe UI Historic"/>
        </w:rPr>
        <w:t xml:space="preserve"> each round</w:t>
      </w:r>
      <w:r w:rsidR="0046183C" w:rsidRPr="00C47354">
        <w:rPr>
          <w:rFonts w:ascii="Segoe UI Historic" w:hAnsi="Segoe UI Historic" w:cs="Segoe UI Historic"/>
        </w:rPr>
        <w:t xml:space="preserve">----(4 </w:t>
      </w:r>
      <w:r w:rsidR="00BB7BAE" w:rsidRPr="00C47354">
        <w:rPr>
          <w:rFonts w:ascii="Segoe UI Historic" w:hAnsi="Segoe UI Historic" w:cs="Segoe UI Historic"/>
        </w:rPr>
        <w:t>votes) (</w:t>
      </w:r>
      <w:r w:rsidR="0046183C" w:rsidRPr="00C47354">
        <w:rPr>
          <w:rFonts w:ascii="Segoe UI Historic" w:hAnsi="Segoe UI Historic" w:cs="Segoe UI Historic"/>
        </w:rPr>
        <w:t>24%)</w:t>
      </w:r>
    </w:p>
    <w:p w14:paraId="4354C002" w14:textId="64FBF264" w:rsidR="00720599" w:rsidRPr="00C47354" w:rsidRDefault="0072059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Collect heart from the ground</w:t>
      </w:r>
      <w:r w:rsidR="0046183C" w:rsidRPr="00C47354">
        <w:rPr>
          <w:rFonts w:ascii="Segoe UI Historic" w:hAnsi="Segoe UI Historic" w:cs="Segoe UI Historic"/>
        </w:rPr>
        <w:t xml:space="preserve">----(2 </w:t>
      </w:r>
      <w:r w:rsidR="00BB7BAE" w:rsidRPr="00C47354">
        <w:rPr>
          <w:rFonts w:ascii="Segoe UI Historic" w:hAnsi="Segoe UI Historic" w:cs="Segoe UI Historic"/>
        </w:rPr>
        <w:t>votes) (</w:t>
      </w:r>
      <w:r w:rsidR="0046183C" w:rsidRPr="00C47354">
        <w:rPr>
          <w:rFonts w:ascii="Segoe UI Historic" w:hAnsi="Segoe UI Historic" w:cs="Segoe UI Historic"/>
        </w:rPr>
        <w:t>13%)</w:t>
      </w:r>
    </w:p>
    <w:p w14:paraId="59008EC2" w14:textId="5449613A" w:rsidR="00143F69" w:rsidRDefault="0072059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Kill monster and have a chance to heal</w:t>
      </w:r>
      <w:r w:rsidR="0046183C" w:rsidRPr="00C47354">
        <w:rPr>
          <w:rFonts w:ascii="Segoe UI Historic" w:hAnsi="Segoe UI Historic" w:cs="Segoe UI Historic"/>
        </w:rPr>
        <w:t xml:space="preserve">----(4 </w:t>
      </w:r>
      <w:r w:rsidR="00BB7BAE" w:rsidRPr="00C47354">
        <w:rPr>
          <w:rFonts w:ascii="Segoe UI Historic" w:hAnsi="Segoe UI Historic" w:cs="Segoe UI Historic"/>
        </w:rPr>
        <w:t>votes) (</w:t>
      </w:r>
      <w:r w:rsidR="0046183C" w:rsidRPr="00C47354">
        <w:rPr>
          <w:rFonts w:ascii="Segoe UI Historic" w:hAnsi="Segoe UI Historic" w:cs="Segoe UI Historic"/>
        </w:rPr>
        <w:t>24%)</w:t>
      </w:r>
    </w:p>
    <w:p w14:paraId="1E23DE9D" w14:textId="293F793D" w:rsidR="00CE672F" w:rsidRPr="00C47354" w:rsidRDefault="00B52D94" w:rsidP="00693678">
      <w:pPr>
        <w:spacing w:after="0" w:line="240" w:lineRule="auto"/>
        <w:ind w:leftChars="100" w:left="220"/>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 xml:space="preserve">ost respondents prefer </w:t>
      </w:r>
      <w:ins w:id="248" w:author="從 117.0 的變更" w:date="2023-03-17T14:13:00Z">
        <w:r>
          <w:rPr>
            <w:rFonts w:ascii="Segoe UI Historic" w:hAnsi="Segoe UI Historic" w:cs="Segoe UI Historic"/>
          </w:rPr>
          <w:t>spend</w:t>
        </w:r>
        <w:r w:rsidR="006D6686">
          <w:rPr>
            <w:rFonts w:ascii="Segoe UI Historic" w:hAnsi="Segoe UI Historic" w:cs="Segoe UI Historic"/>
          </w:rPr>
          <w:t>ing</w:t>
        </w:r>
      </w:ins>
      <w:del w:id="249" w:author="從 117.0 的變更" w:date="2023-03-17T14:13:00Z">
        <w:r>
          <w:rPr>
            <w:rFonts w:ascii="Segoe UI Historic" w:hAnsi="Segoe UI Historic" w:cs="Segoe UI Historic"/>
          </w:rPr>
          <w:delText>spend</w:delText>
        </w:r>
      </w:del>
      <w:r>
        <w:rPr>
          <w:rFonts w:ascii="Segoe UI Historic" w:hAnsi="Segoe UI Historic" w:cs="Segoe UI Historic"/>
        </w:rPr>
        <w:t xml:space="preserve"> money to </w:t>
      </w:r>
      <w:ins w:id="250" w:author="從 117.0 的變更" w:date="2023-03-17T14:13:00Z">
        <w:r w:rsidR="006D6686">
          <w:rPr>
            <w:rFonts w:ascii="Segoe UI Historic" w:hAnsi="Segoe UI Historic" w:cs="Segoe UI Historic"/>
          </w:rPr>
          <w:t xml:space="preserve">buy medicine to </w:t>
        </w:r>
      </w:ins>
      <w:r>
        <w:rPr>
          <w:rFonts w:ascii="Segoe UI Historic" w:hAnsi="Segoe UI Historic" w:cs="Segoe UI Historic"/>
        </w:rPr>
        <w:t xml:space="preserve">recover </w:t>
      </w:r>
      <w:ins w:id="251" w:author="從 117.0 的變更" w:date="2023-03-17T14:13:00Z">
        <w:r w:rsidR="006D6686">
          <w:rPr>
            <w:rFonts w:ascii="Segoe UI Historic" w:hAnsi="Segoe UI Historic" w:cs="Segoe UI Historic"/>
          </w:rPr>
          <w:t>the</w:t>
        </w:r>
        <w:r>
          <w:rPr>
            <w:rFonts w:ascii="Segoe UI Historic" w:hAnsi="Segoe UI Historic" w:cs="Segoe UI Historic"/>
          </w:rPr>
          <w:t xml:space="preserve"> </w:t>
        </w:r>
      </w:ins>
      <w:r>
        <w:rPr>
          <w:rFonts w:ascii="Segoe UI Historic" w:hAnsi="Segoe UI Historic" w:cs="Segoe UI Historic"/>
        </w:rPr>
        <w:t>health</w:t>
      </w:r>
      <w:r w:rsidR="00781037">
        <w:rPr>
          <w:rFonts w:ascii="Segoe UI Historic" w:hAnsi="Segoe UI Historic" w:cs="Segoe UI Historic"/>
        </w:rPr>
        <w:t>.</w:t>
      </w:r>
    </w:p>
    <w:p w14:paraId="057186AA" w14:textId="4D2A7787"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 Which power-up would you prefer  </w:t>
      </w:r>
    </w:p>
    <w:p w14:paraId="348CA922" w14:textId="736ADBB2"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speed increase </w:t>
      </w:r>
      <w:r w:rsidR="0040232E" w:rsidRPr="00C47354">
        <w:rPr>
          <w:rFonts w:ascii="Segoe UI Historic" w:hAnsi="Segoe UI Historic" w:cs="Segoe UI Historic"/>
        </w:rPr>
        <w:t xml:space="preserve">----(5 </w:t>
      </w:r>
      <w:r w:rsidR="00BB7BAE" w:rsidRPr="00C47354">
        <w:rPr>
          <w:rFonts w:ascii="Segoe UI Historic" w:hAnsi="Segoe UI Historic" w:cs="Segoe UI Historic"/>
        </w:rPr>
        <w:t>votes) (</w:t>
      </w:r>
      <w:r w:rsidR="0040232E" w:rsidRPr="00C47354">
        <w:rPr>
          <w:rFonts w:ascii="Segoe UI Historic" w:hAnsi="Segoe UI Historic" w:cs="Segoe UI Historic"/>
        </w:rPr>
        <w:t>71.43%)</w:t>
      </w:r>
    </w:p>
    <w:p w14:paraId="13413B05" w14:textId="038A8545"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destroy monster near </w:t>
      </w:r>
      <w:r w:rsidR="00BB7BAE" w:rsidRPr="00C47354">
        <w:rPr>
          <w:rFonts w:ascii="Segoe UI Historic" w:hAnsi="Segoe UI Historic" w:cs="Segoe UI Historic"/>
        </w:rPr>
        <w:t>player (</w:t>
      </w:r>
      <w:r w:rsidRPr="00C47354">
        <w:rPr>
          <w:rFonts w:ascii="Segoe UI Historic" w:hAnsi="Segoe UI Historic" w:cs="Segoe UI Historic"/>
        </w:rPr>
        <w:t xml:space="preserve">in range) </w:t>
      </w:r>
      <w:r w:rsidR="00810F24" w:rsidRPr="00C47354">
        <w:rPr>
          <w:rFonts w:ascii="Segoe UI Historic" w:hAnsi="Segoe UI Historic" w:cs="Segoe UI Historic"/>
        </w:rPr>
        <w:t xml:space="preserve">----(2 </w:t>
      </w:r>
      <w:r w:rsidR="00AA56A6" w:rsidRPr="00C47354">
        <w:rPr>
          <w:rFonts w:ascii="Segoe UI Historic" w:hAnsi="Segoe UI Historic" w:cs="Segoe UI Historic"/>
        </w:rPr>
        <w:t>votes) (</w:t>
      </w:r>
      <w:r w:rsidR="00810F24" w:rsidRPr="00C47354">
        <w:rPr>
          <w:rFonts w:ascii="Segoe UI Historic" w:hAnsi="Segoe UI Historic" w:cs="Segoe UI Historic"/>
        </w:rPr>
        <w:t>28.6%)</w:t>
      </w:r>
    </w:p>
    <w:p w14:paraId="4881F519" w14:textId="03E02C2E"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Slowness </w:t>
      </w:r>
      <w:r w:rsidR="001F79CC" w:rsidRPr="00C47354">
        <w:rPr>
          <w:rFonts w:ascii="Segoe UI Historic" w:hAnsi="Segoe UI Historic" w:cs="Segoe UI Historic"/>
        </w:rPr>
        <w:t xml:space="preserve">----(1 </w:t>
      </w:r>
      <w:r w:rsidR="00BB7BAE" w:rsidRPr="00C47354">
        <w:rPr>
          <w:rFonts w:ascii="Segoe UI Historic" w:hAnsi="Segoe UI Historic" w:cs="Segoe UI Historic"/>
        </w:rPr>
        <w:t>votes) (</w:t>
      </w:r>
      <w:r w:rsidR="001F79CC" w:rsidRPr="00C47354">
        <w:rPr>
          <w:rFonts w:ascii="Segoe UI Historic" w:hAnsi="Segoe UI Historic" w:cs="Segoe UI Historic"/>
        </w:rPr>
        <w:t>14.3%)</w:t>
      </w:r>
    </w:p>
    <w:p w14:paraId="3CA4A875" w14:textId="2CBA2E2A"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Strength </w:t>
      </w:r>
      <w:r w:rsidR="00A575EB" w:rsidRPr="00C47354">
        <w:rPr>
          <w:rFonts w:ascii="Segoe UI Historic" w:hAnsi="Segoe UI Historic" w:cs="Segoe UI Historic"/>
        </w:rPr>
        <w:t>----(6</w:t>
      </w:r>
      <w:r w:rsidR="00BB7BAE" w:rsidRPr="00C47354">
        <w:rPr>
          <w:rFonts w:ascii="Segoe UI Historic" w:hAnsi="Segoe UI Historic" w:cs="Segoe UI Historic"/>
        </w:rPr>
        <w:t>votes) (</w:t>
      </w:r>
      <w:r w:rsidR="00A575EB" w:rsidRPr="00C47354">
        <w:rPr>
          <w:rFonts w:ascii="Segoe UI Historic" w:hAnsi="Segoe UI Historic" w:cs="Segoe UI Historic"/>
        </w:rPr>
        <w:t>85.7%)</w:t>
      </w:r>
    </w:p>
    <w:p w14:paraId="13DF6B52" w14:textId="5E42C525"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Instant health increase </w:t>
      </w:r>
      <w:r w:rsidR="0040232E" w:rsidRPr="00C47354">
        <w:rPr>
          <w:rFonts w:ascii="Segoe UI Historic" w:hAnsi="Segoe UI Historic" w:cs="Segoe UI Historic"/>
        </w:rPr>
        <w:t xml:space="preserve">----(5 </w:t>
      </w:r>
      <w:r w:rsidR="00BB7BAE" w:rsidRPr="00C47354">
        <w:rPr>
          <w:rFonts w:ascii="Segoe UI Historic" w:hAnsi="Segoe UI Historic" w:cs="Segoe UI Historic"/>
        </w:rPr>
        <w:t>votes) (</w:t>
      </w:r>
      <w:r w:rsidR="0040232E" w:rsidRPr="00C47354">
        <w:rPr>
          <w:rFonts w:ascii="Segoe UI Historic" w:hAnsi="Segoe UI Historic" w:cs="Segoe UI Historic"/>
        </w:rPr>
        <w:t>71.43%)</w:t>
      </w:r>
    </w:p>
    <w:p w14:paraId="7D24E1F5" w14:textId="723CECE3"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Resistance to attack </w:t>
      </w:r>
      <w:r w:rsidR="00B85290" w:rsidRPr="00C47354">
        <w:rPr>
          <w:rFonts w:ascii="Segoe UI Historic" w:hAnsi="Segoe UI Historic" w:cs="Segoe UI Historic"/>
        </w:rPr>
        <w:t xml:space="preserve">----(4 </w:t>
      </w:r>
      <w:r w:rsidR="00BB7BAE" w:rsidRPr="00C47354">
        <w:rPr>
          <w:rFonts w:ascii="Segoe UI Historic" w:hAnsi="Segoe UI Historic" w:cs="Segoe UI Historic"/>
        </w:rPr>
        <w:t>votes) (</w:t>
      </w:r>
      <w:r w:rsidR="00B85290" w:rsidRPr="00C47354">
        <w:rPr>
          <w:rFonts w:ascii="Segoe UI Historic" w:hAnsi="Segoe UI Historic" w:cs="Segoe UI Historic"/>
        </w:rPr>
        <w:t>57.1%)</w:t>
      </w:r>
    </w:p>
    <w:p w14:paraId="3607221B" w14:textId="02731AF9" w:rsidR="00143F69"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Invisible/ Invincible to monster </w:t>
      </w:r>
      <w:r w:rsidR="00B85290" w:rsidRPr="00C47354">
        <w:rPr>
          <w:rFonts w:ascii="Segoe UI Historic" w:hAnsi="Segoe UI Historic" w:cs="Segoe UI Historic"/>
        </w:rPr>
        <w:t xml:space="preserve">----(4 </w:t>
      </w:r>
      <w:r w:rsidR="00BB7BAE" w:rsidRPr="00C47354">
        <w:rPr>
          <w:rFonts w:ascii="Segoe UI Historic" w:hAnsi="Segoe UI Historic" w:cs="Segoe UI Historic"/>
        </w:rPr>
        <w:t>votes) (</w:t>
      </w:r>
      <w:r w:rsidR="00B85290" w:rsidRPr="00C47354">
        <w:rPr>
          <w:rFonts w:ascii="Segoe UI Historic" w:hAnsi="Segoe UI Historic" w:cs="Segoe UI Historic"/>
        </w:rPr>
        <w:t>57.1%)</w:t>
      </w:r>
    </w:p>
    <w:p w14:paraId="14DE86DF" w14:textId="5950E4F0" w:rsidR="00882FF8" w:rsidRPr="00C47354" w:rsidRDefault="00882FF8" w:rsidP="00693678">
      <w:pPr>
        <w:spacing w:after="0" w:line="240" w:lineRule="auto"/>
        <w:ind w:leftChars="100" w:left="220"/>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ost of the responde</w:t>
      </w:r>
      <w:r w:rsidR="00CE672F">
        <w:rPr>
          <w:rFonts w:ascii="Segoe UI Historic" w:hAnsi="Segoe UI Historic" w:cs="Segoe UI Historic"/>
        </w:rPr>
        <w:t xml:space="preserve">nts </w:t>
      </w:r>
      <w:ins w:id="252" w:author="從 117.0 的變更" w:date="2023-03-17T14:13:00Z">
        <w:r w:rsidR="00CE672F">
          <w:rPr>
            <w:rFonts w:ascii="Segoe UI Historic" w:hAnsi="Segoe UI Historic" w:cs="Segoe UI Historic"/>
          </w:rPr>
          <w:t>prefe</w:t>
        </w:r>
        <w:r w:rsidR="0012188B">
          <w:rPr>
            <w:rFonts w:ascii="Segoe UI Historic" w:hAnsi="Segoe UI Historic" w:cs="Segoe UI Historic"/>
          </w:rPr>
          <w:t>r</w:t>
        </w:r>
      </w:ins>
      <w:del w:id="253" w:author="從 117.0 的變更" w:date="2023-03-17T14:13:00Z">
        <w:r w:rsidR="00CE672F">
          <w:rPr>
            <w:rFonts w:ascii="Segoe UI Historic" w:hAnsi="Segoe UI Historic" w:cs="Segoe UI Historic"/>
          </w:rPr>
          <w:delText>prefect</w:delText>
        </w:r>
      </w:del>
      <w:r w:rsidR="00CE672F">
        <w:rPr>
          <w:rFonts w:ascii="Segoe UI Historic" w:hAnsi="Segoe UI Historic" w:cs="Segoe UI Historic"/>
        </w:rPr>
        <w:t xml:space="preserve"> having strength</w:t>
      </w:r>
      <w:ins w:id="254" w:author="從 117.0 的變更" w:date="2023-03-17T14:13:00Z">
        <w:r w:rsidR="00AF63F4">
          <w:rPr>
            <w:rFonts w:ascii="Segoe UI Historic" w:hAnsi="Segoe UI Historic" w:cs="Segoe UI Historic"/>
          </w:rPr>
          <w:t xml:space="preserve"> </w:t>
        </w:r>
      </w:ins>
      <w:del w:id="255" w:author="從 117.0 的變更" w:date="2023-03-17T14:13:00Z">
        <w:r w:rsidR="00CE672F">
          <w:rPr>
            <w:rFonts w:ascii="Segoe UI Historic" w:hAnsi="Segoe UI Historic" w:cs="Segoe UI Historic"/>
          </w:rPr>
          <w:delText xml:space="preserve">, health and speed increase as the </w:delText>
        </w:r>
      </w:del>
      <w:r w:rsidR="00CE672F">
        <w:rPr>
          <w:rFonts w:ascii="Segoe UI Historic" w:hAnsi="Segoe UI Historic" w:cs="Segoe UI Historic"/>
        </w:rPr>
        <w:t xml:space="preserve">power-up </w:t>
      </w:r>
      <w:ins w:id="256" w:author="從 117.0 的變更" w:date="2023-03-17T14:13:00Z">
        <w:r w:rsidR="0012188B">
          <w:rPr>
            <w:rFonts w:ascii="Segoe UI Historic" w:hAnsi="Segoe UI Historic" w:cs="Segoe UI Historic"/>
          </w:rPr>
          <w:t xml:space="preserve">which </w:t>
        </w:r>
        <w:r w:rsidR="005B3B23">
          <w:rPr>
            <w:rFonts w:ascii="Segoe UI Historic" w:hAnsi="Segoe UI Historic" w:cs="Segoe UI Historic"/>
          </w:rPr>
          <w:t>deals more damage</w:t>
        </w:r>
      </w:ins>
      <w:del w:id="257" w:author="從 117.0 的變更" w:date="2023-03-17T14:13:00Z">
        <w:r w:rsidR="00CE672F">
          <w:rPr>
            <w:rFonts w:ascii="Segoe UI Historic" w:hAnsi="Segoe UI Historic" w:cs="Segoe UI Historic"/>
          </w:rPr>
          <w:delText>character</w:delText>
        </w:r>
      </w:del>
      <w:r w:rsidR="00CE672F">
        <w:rPr>
          <w:rFonts w:ascii="Segoe UI Historic" w:hAnsi="Segoe UI Historic" w:cs="Segoe UI Historic"/>
        </w:rPr>
        <w:t xml:space="preserve"> to </w:t>
      </w:r>
      <w:del w:id="258" w:author="從 117.0 的變更" w:date="2023-03-17T14:13:00Z">
        <w:r w:rsidR="00CE672F">
          <w:rPr>
            <w:rFonts w:ascii="Segoe UI Historic" w:hAnsi="Segoe UI Historic" w:cs="Segoe UI Historic"/>
          </w:rPr>
          <w:delText xml:space="preserve">enhance </w:delText>
        </w:r>
      </w:del>
      <w:r w:rsidR="00CE672F">
        <w:rPr>
          <w:rFonts w:ascii="Segoe UI Historic" w:hAnsi="Segoe UI Historic" w:cs="Segoe UI Historic"/>
        </w:rPr>
        <w:t xml:space="preserve">the </w:t>
      </w:r>
      <w:ins w:id="259" w:author="從 117.0 的變更" w:date="2023-03-17T14:13:00Z">
        <w:r w:rsidR="005B3B23">
          <w:rPr>
            <w:rFonts w:ascii="Segoe UI Historic" w:hAnsi="Segoe UI Historic" w:cs="Segoe UI Historic"/>
          </w:rPr>
          <w:t>monster.</w:t>
        </w:r>
      </w:ins>
      <w:del w:id="260" w:author="從 117.0 的變更" w:date="2023-03-17T14:13:00Z">
        <w:r w:rsidR="00CE672F">
          <w:rPr>
            <w:rFonts w:ascii="Segoe UI Historic" w:hAnsi="Segoe UI Historic" w:cs="Segoe UI Historic"/>
          </w:rPr>
          <w:delText>gameplay experience</w:delText>
        </w:r>
      </w:del>
    </w:p>
    <w:p w14:paraId="4AB43814" w14:textId="4AAB6E78" w:rsidR="00143F69" w:rsidRPr="00C47354" w:rsidRDefault="00252E18"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w:t>
      </w:r>
      <w:r w:rsidR="00143F69" w:rsidRPr="00C47354">
        <w:rPr>
          <w:rFonts w:ascii="Segoe UI Historic" w:hAnsi="Segoe UI Historic" w:cs="Segoe UI Historic"/>
        </w:rPr>
        <w:t xml:space="preserve">Comment on my game </w:t>
      </w:r>
      <w:r w:rsidRPr="00C47354">
        <w:rPr>
          <w:rFonts w:ascii="Segoe UI Historic" w:hAnsi="Segoe UI Historic" w:cs="Segoe UI Historic"/>
        </w:rPr>
        <w:t>============================</w:t>
      </w:r>
    </w:p>
    <w:p w14:paraId="7ED84209" w14:textId="06551E39"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 Have your ever watch maze runner </w:t>
      </w:r>
      <w:r w:rsidRPr="00C47354">
        <w:rPr>
          <w:rFonts w:ascii="Segoe UI Historic" w:hAnsi="Segoe UI Historic" w:cs="Segoe UI Historic"/>
        </w:rPr>
        <w:t>（移動迷宮）？</w:t>
      </w:r>
      <w:r w:rsidRPr="00C47354">
        <w:rPr>
          <w:rFonts w:ascii="Segoe UI Historic" w:hAnsi="Segoe UI Historic" w:cs="Segoe UI Historic"/>
        </w:rPr>
        <w:t xml:space="preserve"> </w:t>
      </w:r>
    </w:p>
    <w:p w14:paraId="1A57AAB7" w14:textId="62335CAF" w:rsidR="00AE690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Yes </w:t>
      </w:r>
      <w:r w:rsidR="00252E18" w:rsidRPr="00C47354">
        <w:rPr>
          <w:rFonts w:ascii="Segoe UI Historic" w:hAnsi="Segoe UI Historic" w:cs="Segoe UI Historic"/>
        </w:rPr>
        <w:t xml:space="preserve">----(4 </w:t>
      </w:r>
      <w:r w:rsidR="00BB7BAE" w:rsidRPr="00C47354">
        <w:rPr>
          <w:rFonts w:ascii="Segoe UI Historic" w:hAnsi="Segoe UI Historic" w:cs="Segoe UI Historic"/>
        </w:rPr>
        <w:t>votes) (</w:t>
      </w:r>
      <w:r w:rsidR="00252E18" w:rsidRPr="00C47354">
        <w:rPr>
          <w:rFonts w:ascii="Segoe UI Historic" w:hAnsi="Segoe UI Historic" w:cs="Segoe UI Historic"/>
        </w:rPr>
        <w:t>57.1%)</w:t>
      </w:r>
    </w:p>
    <w:p w14:paraId="496A4D41" w14:textId="6358D59D"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No </w:t>
      </w:r>
      <w:r w:rsidR="00AE6909" w:rsidRPr="00C47354">
        <w:rPr>
          <w:rFonts w:ascii="Segoe UI Historic" w:hAnsi="Segoe UI Historic" w:cs="Segoe UI Historic"/>
        </w:rPr>
        <w:t xml:space="preserve">----(3 </w:t>
      </w:r>
      <w:r w:rsidR="00BB7BAE" w:rsidRPr="00C47354">
        <w:rPr>
          <w:rFonts w:ascii="Segoe UI Historic" w:hAnsi="Segoe UI Historic" w:cs="Segoe UI Historic"/>
        </w:rPr>
        <w:t>votes) (</w:t>
      </w:r>
      <w:r w:rsidR="00AE6909" w:rsidRPr="00C47354">
        <w:rPr>
          <w:rFonts w:ascii="Segoe UI Historic" w:hAnsi="Segoe UI Historic" w:cs="Segoe UI Historic"/>
        </w:rPr>
        <w:t>42.9%)</w:t>
      </w:r>
    </w:p>
    <w:p w14:paraId="6207CEFC" w14:textId="047F7BB2" w:rsidR="00F0469E" w:rsidRDefault="00F0469E" w:rsidP="00693678">
      <w:pPr>
        <w:spacing w:after="0" w:line="240" w:lineRule="auto"/>
        <w:ind w:leftChars="100" w:left="220"/>
        <w:rPr>
          <w:rFonts w:ascii="Segoe UI Historic" w:hAnsi="Segoe UI Historic" w:cs="Segoe UI Historic"/>
        </w:rPr>
      </w:pPr>
      <w:del w:id="261" w:author="從 117.0 的變更" w:date="2023-03-17T14:13:00Z">
        <w:r w:rsidRPr="00C47354">
          <w:rPr>
            <w:rFonts w:ascii="Segoe UI Historic" w:hAnsi="Segoe UI Historic" w:cs="Segoe UI Historic"/>
          </w:rPr>
          <w:delText>Conclusion:</w:delText>
        </w:r>
      </w:del>
      <w:r w:rsidRPr="00C47354">
        <w:rPr>
          <w:rFonts w:ascii="Segoe UI Historic" w:hAnsi="Segoe UI Historic" w:cs="Segoe UI Historic"/>
        </w:rPr>
        <w:t xml:space="preserve"> the next 2 question will </w:t>
      </w:r>
      <w:r w:rsidR="009B4892" w:rsidRPr="00C47354">
        <w:rPr>
          <w:rFonts w:ascii="Segoe UI Historic" w:hAnsi="Segoe UI Historic" w:cs="Segoe UI Historic"/>
        </w:rPr>
        <w:t>be based</w:t>
      </w:r>
      <w:r w:rsidRPr="00C47354">
        <w:rPr>
          <w:rFonts w:ascii="Segoe UI Historic" w:hAnsi="Segoe UI Historic" w:cs="Segoe UI Historic"/>
        </w:rPr>
        <w:t xml:space="preserve"> on the </w:t>
      </w:r>
      <w:r w:rsidR="008D154B" w:rsidRPr="00C47354">
        <w:rPr>
          <w:rFonts w:ascii="Segoe UI Historic" w:hAnsi="Segoe UI Historic" w:cs="Segoe UI Historic"/>
        </w:rPr>
        <w:t>answer from question 46</w:t>
      </w:r>
    </w:p>
    <w:p w14:paraId="29B8FD75" w14:textId="0536F261" w:rsidR="0049161E" w:rsidRPr="00C47354" w:rsidRDefault="0049161E" w:rsidP="00693678">
      <w:pPr>
        <w:spacing w:after="0" w:line="240" w:lineRule="auto"/>
        <w:ind w:leftChars="100" w:left="220"/>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ost of the respondents have watch</w:t>
      </w:r>
      <w:r w:rsidR="00BC5B19">
        <w:rPr>
          <w:rFonts w:ascii="Segoe UI Historic" w:hAnsi="Segoe UI Historic" w:cs="Segoe UI Historic"/>
        </w:rPr>
        <w:t xml:space="preserve">ed maze runner. </w:t>
      </w:r>
      <w:del w:id="262" w:author="從 117.0 的變更" w:date="2023-03-17T14:13:00Z">
        <w:r w:rsidR="00BC5B19">
          <w:rPr>
            <w:rFonts w:ascii="Segoe UI Historic" w:hAnsi="Segoe UI Historic" w:cs="Segoe UI Historic"/>
          </w:rPr>
          <w:delText xml:space="preserve">This proves the box office of the maze runner has gain the boi light rate to the </w:delText>
        </w:r>
      </w:del>
    </w:p>
    <w:p w14:paraId="0E22855E" w14:textId="1D53410B" w:rsidR="00143F69"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Do you like that </w:t>
      </w:r>
      <w:r w:rsidR="00252E18" w:rsidRPr="00C47354">
        <w:rPr>
          <w:rFonts w:ascii="Segoe UI Historic" w:hAnsi="Segoe UI Historic" w:cs="Segoe UI Historic"/>
        </w:rPr>
        <w:t>film</w:t>
      </w:r>
      <w:r w:rsidRPr="00C47354">
        <w:rPr>
          <w:rFonts w:ascii="Segoe UI Historic" w:hAnsi="Segoe UI Historic" w:cs="Segoe UI Historic"/>
        </w:rPr>
        <w:t xml:space="preserve">? </w:t>
      </w:r>
    </w:p>
    <w:p w14:paraId="1D046FB1" w14:textId="5C1F9557" w:rsidR="00AE690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Yes </w:t>
      </w:r>
      <w:r w:rsidR="00252E18" w:rsidRPr="00C47354">
        <w:rPr>
          <w:rFonts w:ascii="Segoe UI Historic" w:hAnsi="Segoe UI Historic" w:cs="Segoe UI Historic"/>
        </w:rPr>
        <w:t xml:space="preserve">----(4 </w:t>
      </w:r>
      <w:r w:rsidR="00BB7BAE" w:rsidRPr="00C47354">
        <w:rPr>
          <w:rFonts w:ascii="Segoe UI Historic" w:hAnsi="Segoe UI Historic" w:cs="Segoe UI Historic"/>
        </w:rPr>
        <w:t>votes) (</w:t>
      </w:r>
      <w:r w:rsidR="00252E18" w:rsidRPr="00C47354">
        <w:rPr>
          <w:rFonts w:ascii="Segoe UI Historic" w:hAnsi="Segoe UI Historic" w:cs="Segoe UI Historic"/>
        </w:rPr>
        <w:t>57.1%)</w:t>
      </w:r>
    </w:p>
    <w:p w14:paraId="5D6316F4" w14:textId="5D7BC38B" w:rsidR="00143F69" w:rsidRPr="00C47354" w:rsidRDefault="00143F69"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No </w:t>
      </w:r>
      <w:r w:rsidR="00AE6909" w:rsidRPr="00C47354">
        <w:rPr>
          <w:rFonts w:ascii="Segoe UI Historic" w:hAnsi="Segoe UI Historic" w:cs="Segoe UI Historic"/>
        </w:rPr>
        <w:t xml:space="preserve">----(3 </w:t>
      </w:r>
      <w:r w:rsidR="00BB7BAE" w:rsidRPr="00C47354">
        <w:rPr>
          <w:rFonts w:ascii="Segoe UI Historic" w:hAnsi="Segoe UI Historic" w:cs="Segoe UI Historic"/>
        </w:rPr>
        <w:t>votes) (</w:t>
      </w:r>
      <w:r w:rsidR="00AE6909" w:rsidRPr="00C47354">
        <w:rPr>
          <w:rFonts w:ascii="Segoe UI Historic" w:hAnsi="Segoe UI Historic" w:cs="Segoe UI Historic"/>
        </w:rPr>
        <w:t>42.9%)</w:t>
      </w:r>
    </w:p>
    <w:p w14:paraId="0F6BB25E" w14:textId="77777777" w:rsidR="00CA3F98" w:rsidRPr="00C47354" w:rsidRDefault="006002BB" w:rsidP="00693678">
      <w:pPr>
        <w:spacing w:after="0" w:line="240" w:lineRule="auto"/>
        <w:ind w:leftChars="100" w:left="220"/>
        <w:rPr>
          <w:ins w:id="263" w:author="從 117.0 的變更" w:date="2023-03-17T14:13:00Z"/>
          <w:rFonts w:ascii="Segoe UI Historic" w:hAnsi="Segoe UI Historic" w:cs="Segoe UI Historic"/>
        </w:rPr>
      </w:pPr>
      <w:ins w:id="264" w:author="從 117.0 的變更" w:date="2023-03-17T14:13:00Z">
        <w:r>
          <w:rPr>
            <w:rFonts w:ascii="Segoe UI Historic" w:hAnsi="Segoe UI Historic" w:cs="Segoe UI Historic"/>
          </w:rPr>
          <w:t>All of the 4 respondents who watched the movie like the film</w:t>
        </w:r>
        <w:r w:rsidR="00F41E98">
          <w:rPr>
            <w:rFonts w:ascii="Segoe UI Historic" w:hAnsi="Segoe UI Historic" w:cs="Segoe UI Historic"/>
          </w:rPr>
          <w:t xml:space="preserve">. This proves the </w:t>
        </w:r>
        <w:r w:rsidR="00DC07BC">
          <w:rPr>
            <w:rFonts w:ascii="Segoe UI Historic" w:hAnsi="Segoe UI Historic" w:cs="Segoe UI Historic"/>
          </w:rPr>
          <w:t xml:space="preserve">high selling </w:t>
        </w:r>
        <w:r w:rsidR="00F41E98">
          <w:rPr>
            <w:rFonts w:ascii="Segoe UI Historic" w:hAnsi="Segoe UI Historic" w:cs="Segoe UI Historic"/>
          </w:rPr>
          <w:t>box office of the maze runner has gain</w:t>
        </w:r>
        <w:r w:rsidR="00B31287">
          <w:rPr>
            <w:rFonts w:ascii="Segoe UI Historic" w:hAnsi="Segoe UI Historic" w:cs="Segoe UI Historic"/>
          </w:rPr>
          <w:t>ed</w:t>
        </w:r>
        <w:r w:rsidR="00F41E98">
          <w:rPr>
            <w:rFonts w:ascii="Segoe UI Historic" w:hAnsi="Segoe UI Historic" w:cs="Segoe UI Historic"/>
          </w:rPr>
          <w:t xml:space="preserve"> exposure and reputation</w:t>
        </w:r>
        <w:r w:rsidR="00E94A34">
          <w:rPr>
            <w:rFonts w:ascii="Segoe UI Historic" w:hAnsi="Segoe UI Historic" w:cs="Segoe UI Historic"/>
          </w:rPr>
          <w:t xml:space="preserve"> could</w:t>
        </w:r>
        <w:r w:rsidR="00F41E98">
          <w:rPr>
            <w:rFonts w:ascii="Segoe UI Historic" w:hAnsi="Segoe UI Historic" w:cs="Segoe UI Historic"/>
          </w:rPr>
          <w:t xml:space="preserve"> made </w:t>
        </w:r>
        <w:r w:rsidR="00E94A34">
          <w:rPr>
            <w:rFonts w:ascii="Segoe UI Historic" w:hAnsi="Segoe UI Historic" w:cs="Segoe UI Historic"/>
          </w:rPr>
          <w:t>this game</w:t>
        </w:r>
        <w:r w:rsidR="00F41E98">
          <w:rPr>
            <w:rFonts w:ascii="Segoe UI Historic" w:hAnsi="Segoe UI Historic" w:cs="Segoe UI Historic"/>
          </w:rPr>
          <w:t xml:space="preserve"> become popular and easy understand plot.</w:t>
        </w:r>
      </w:ins>
    </w:p>
    <w:p w14:paraId="70099358" w14:textId="73A22426" w:rsidR="00CA3F98" w:rsidRPr="00C47354" w:rsidRDefault="00FA02F7" w:rsidP="00693678">
      <w:pPr>
        <w:spacing w:after="0" w:line="240" w:lineRule="auto"/>
        <w:ind w:leftChars="100" w:left="220"/>
        <w:rPr>
          <w:del w:id="265" w:author="從 117.0 的變更" w:date="2023-03-17T14:13:00Z"/>
          <w:rFonts w:ascii="Segoe UI Historic" w:hAnsi="Segoe UI Historic" w:cs="Segoe UI Historic"/>
        </w:rPr>
      </w:pPr>
      <w:del w:id="266" w:author="從 117.0 的變更" w:date="2023-03-17T14:13:00Z">
        <w:r w:rsidRPr="00C47354">
          <w:rPr>
            <w:rFonts w:ascii="Segoe UI Historic" w:hAnsi="Segoe UI Historic" w:cs="Segoe UI Historic"/>
          </w:rPr>
          <w:delText xml:space="preserve">Conclusion: </w:delText>
        </w:r>
        <w:r w:rsidR="00CA3F98" w:rsidRPr="00C47354">
          <w:rPr>
            <w:rFonts w:ascii="Segoe UI Historic" w:hAnsi="Segoe UI Historic" w:cs="Segoe UI Historic"/>
          </w:rPr>
          <w:delText xml:space="preserve">There </w:delText>
        </w:r>
        <w:r w:rsidR="009B4892" w:rsidRPr="00C47354">
          <w:rPr>
            <w:rFonts w:ascii="Segoe UI Historic" w:hAnsi="Segoe UI Historic" w:cs="Segoe UI Historic"/>
          </w:rPr>
          <w:delText>is</w:delText>
        </w:r>
        <w:r w:rsidR="00CA3F98" w:rsidRPr="00C47354">
          <w:rPr>
            <w:rFonts w:ascii="Segoe UI Historic" w:hAnsi="Segoe UI Historic" w:cs="Segoe UI Historic"/>
          </w:rPr>
          <w:delText xml:space="preserve"> one person i</w:delText>
        </w:r>
        <w:r w:rsidR="00354C39" w:rsidRPr="00C47354">
          <w:rPr>
            <w:rFonts w:ascii="Segoe UI Historic" w:hAnsi="Segoe UI Historic" w:cs="Segoe UI Historic"/>
          </w:rPr>
          <w:delText>n 4 people who watch the movie dislike the movie</w:delText>
        </w:r>
        <w:r w:rsidR="00847C38" w:rsidRPr="00C47354">
          <w:rPr>
            <w:rFonts w:ascii="Segoe UI Historic" w:hAnsi="Segoe UI Historic" w:cs="Segoe UI Historic"/>
          </w:rPr>
          <w:delText xml:space="preserve"> which shows that this is a good topic to be interest them</w:delText>
        </w:r>
      </w:del>
    </w:p>
    <w:p w14:paraId="14B296D1" w14:textId="77777777" w:rsidR="00DE7C50"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What feature of the movie would you prefer to add into the game?</w:t>
      </w:r>
    </w:p>
    <w:p w14:paraId="3D746422" w14:textId="2F579D12" w:rsidR="00143F69" w:rsidRPr="00C47354" w:rsidRDefault="00143F69" w:rsidP="00693678">
      <w:pPr>
        <w:pStyle w:val="ad"/>
        <w:spacing w:after="0" w:line="240" w:lineRule="auto"/>
        <w:ind w:leftChars="427" w:left="939"/>
        <w:rPr>
          <w:rFonts w:ascii="Segoe UI Historic" w:hAnsi="Segoe UI Historic" w:cs="Segoe UI Historic"/>
        </w:rPr>
      </w:pPr>
      <w:r w:rsidRPr="00C47354">
        <w:rPr>
          <w:rFonts w:ascii="Segoe UI Historic" w:hAnsi="Segoe UI Historic" w:cs="Segoe UI Historic"/>
        </w:rPr>
        <w:t xml:space="preserve"> (</w:t>
      </w:r>
      <w:r w:rsidR="00BB7BAE" w:rsidRPr="00C47354">
        <w:rPr>
          <w:rFonts w:ascii="Segoe UI Historic" w:hAnsi="Segoe UI Historic" w:cs="Segoe UI Historic"/>
        </w:rPr>
        <w:t>The</w:t>
      </w:r>
      <w:r w:rsidRPr="00C47354">
        <w:rPr>
          <w:rFonts w:ascii="Segoe UI Historic" w:hAnsi="Segoe UI Historic" w:cs="Segoe UI Historic"/>
        </w:rPr>
        <w:t xml:space="preserve"> monster? the WCKD laboratory? the farming in safe zone?) </w:t>
      </w:r>
    </w:p>
    <w:p w14:paraId="1DF3DD77" w14:textId="5A4A1C6B" w:rsidR="00BF1071" w:rsidRPr="00C47354" w:rsidRDefault="00BF1071"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-WCKD labor</w:t>
      </w:r>
      <w:r w:rsidR="0027428D" w:rsidRPr="00C47354">
        <w:rPr>
          <w:rFonts w:ascii="Segoe UI Historic" w:hAnsi="Segoe UI Historic" w:cs="Segoe UI Historic"/>
        </w:rPr>
        <w:t>atory</w:t>
      </w:r>
    </w:p>
    <w:p w14:paraId="68311FDE" w14:textId="5B94E6C8" w:rsidR="0027428D" w:rsidRPr="00C47354" w:rsidRDefault="0027428D"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-The farming area in safe zone</w:t>
      </w:r>
    </w:p>
    <w:p w14:paraId="407DF056" w14:textId="02899147" w:rsidR="00DE7C50" w:rsidRPr="00C47354" w:rsidRDefault="0027428D"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w:t>
      </w:r>
      <w:r w:rsidR="001176C2" w:rsidRPr="00C47354">
        <w:rPr>
          <w:rFonts w:ascii="Segoe UI Historic" w:hAnsi="Segoe UI Historic" w:cs="Segoe UI Historic"/>
        </w:rPr>
        <w:t>Storyline from the movie</w:t>
      </w:r>
    </w:p>
    <w:p w14:paraId="31A67832" w14:textId="77777777" w:rsidR="00A71400" w:rsidRPr="00C47354" w:rsidRDefault="00A71400" w:rsidP="00A71400">
      <w:pPr>
        <w:spacing w:after="0" w:line="240" w:lineRule="auto"/>
        <w:rPr>
          <w:ins w:id="267" w:author="從 117.0 的變更" w:date="2023-03-17T14:13:00Z"/>
          <w:rFonts w:ascii="Segoe UI Historic" w:hAnsi="Segoe UI Historic" w:cs="Segoe UI Historic" w:hint="eastAsia"/>
        </w:rPr>
      </w:pPr>
      <w:ins w:id="268" w:author="從 117.0 的變更" w:date="2023-03-17T14:13:00Z">
        <w:r>
          <w:rPr>
            <w:rFonts w:ascii="Segoe UI Historic" w:hAnsi="Segoe UI Historic" w:cs="Segoe UI Historic" w:hint="eastAsia"/>
          </w:rPr>
          <w:t>T</w:t>
        </w:r>
        <w:r>
          <w:rPr>
            <w:rFonts w:ascii="Segoe UI Historic" w:hAnsi="Segoe UI Historic" w:cs="Segoe UI Historic"/>
          </w:rPr>
          <w:t xml:space="preserve">he zone could contain farming section. WCKD laboratory </w:t>
        </w:r>
        <w:r w:rsidR="006567CB">
          <w:rPr>
            <w:rFonts w:ascii="Segoe UI Historic" w:hAnsi="Segoe UI Historic" w:cs="Segoe UI Historic"/>
          </w:rPr>
          <w:t xml:space="preserve">and the storyline from the movie could be added and adjusted </w:t>
        </w:r>
        <w:r w:rsidR="009B7A9F">
          <w:rPr>
            <w:rFonts w:ascii="Segoe UI Historic" w:hAnsi="Segoe UI Historic" w:cs="Segoe UI Historic"/>
          </w:rPr>
          <w:t>to make the game similar to the movie</w:t>
        </w:r>
      </w:ins>
    </w:p>
    <w:p w14:paraId="76D64CB6" w14:textId="465B9D31" w:rsidR="00143F69" w:rsidRPr="00C47354" w:rsidRDefault="00252E18"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w:t>
      </w:r>
      <w:r w:rsidR="00143F69" w:rsidRPr="00C47354">
        <w:rPr>
          <w:rFonts w:ascii="Segoe UI Historic" w:hAnsi="Segoe UI Historic" w:cs="Segoe UI Historic"/>
        </w:rPr>
        <w:t xml:space="preserve">Feature </w:t>
      </w:r>
      <w:r w:rsidRPr="00C47354">
        <w:rPr>
          <w:rFonts w:ascii="Segoe UI Historic" w:hAnsi="Segoe UI Historic" w:cs="Segoe UI Historic"/>
        </w:rPr>
        <w:t>==============================</w:t>
      </w:r>
    </w:p>
    <w:p w14:paraId="6378319E" w14:textId="77777777" w:rsidR="00DE7C50"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 what additional feature I didn't mention above is suitable for maze game? </w:t>
      </w:r>
    </w:p>
    <w:p w14:paraId="1649DA4E" w14:textId="39F2164B" w:rsidR="00143F69" w:rsidRPr="00C47354" w:rsidRDefault="00143F69" w:rsidP="00693678">
      <w:pPr>
        <w:pStyle w:val="ad"/>
        <w:spacing w:after="0" w:line="240" w:lineRule="auto"/>
        <w:ind w:leftChars="427" w:left="939"/>
        <w:rPr>
          <w:rFonts w:ascii="Segoe UI Historic" w:hAnsi="Segoe UI Historic" w:cs="Segoe UI Historic"/>
        </w:rPr>
      </w:pPr>
      <w:r w:rsidRPr="00C47354">
        <w:rPr>
          <w:rFonts w:ascii="Segoe UI Historic" w:hAnsi="Segoe UI Historic" w:cs="Segoe UI Historic"/>
        </w:rPr>
        <w:t>(</w:t>
      </w:r>
      <w:r w:rsidR="00BB7BAE" w:rsidRPr="00C47354">
        <w:rPr>
          <w:rFonts w:ascii="Segoe UI Historic" w:hAnsi="Segoe UI Historic" w:cs="Segoe UI Historic"/>
        </w:rPr>
        <w:t>This</w:t>
      </w:r>
      <w:r w:rsidRPr="00C47354">
        <w:rPr>
          <w:rFonts w:ascii="Segoe UI Historic" w:hAnsi="Segoe UI Historic" w:cs="Segoe UI Historic"/>
        </w:rPr>
        <w:t xml:space="preserve"> would help a lot and better to my game) </w:t>
      </w:r>
    </w:p>
    <w:p w14:paraId="3FAD86F5" w14:textId="0E35CF5C" w:rsidR="00143F69" w:rsidRPr="00C47354" w:rsidRDefault="009D7540"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-resistance to </w:t>
      </w:r>
      <w:r w:rsidR="00280AB6" w:rsidRPr="00C47354">
        <w:rPr>
          <w:rFonts w:ascii="Segoe UI Historic" w:hAnsi="Segoe UI Historic" w:cs="Segoe UI Historic"/>
        </w:rPr>
        <w:t>monster attack</w:t>
      </w:r>
    </w:p>
    <w:p w14:paraId="4160B85D" w14:textId="40DC253D" w:rsidR="00280AB6" w:rsidRPr="00C47354" w:rsidRDefault="00280AB6"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w:t>
      </w:r>
      <w:r w:rsidR="00BF1071" w:rsidRPr="00C47354">
        <w:rPr>
          <w:rFonts w:ascii="Segoe UI Historic" w:hAnsi="Segoe UI Historic" w:cs="Segoe UI Historic"/>
        </w:rPr>
        <w:t>a rare chance for player to fly on the sky for few second so that the player can know the maze structure a bit</w:t>
      </w:r>
    </w:p>
    <w:p w14:paraId="588D65C8" w14:textId="06DCBCC3" w:rsidR="00BF1071" w:rsidRPr="00C47354" w:rsidRDefault="00BF1071"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-earn new characters</w:t>
      </w:r>
    </w:p>
    <w:p w14:paraId="5D422CC6" w14:textId="0F24A4AE" w:rsidR="00BF1071" w:rsidRPr="00C47354" w:rsidRDefault="00BF1071"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-rare item loot chest in secret tunnel</w:t>
      </w:r>
    </w:p>
    <w:p w14:paraId="5A5DEAE8" w14:textId="77777777" w:rsidR="00A001EC" w:rsidRPr="00C47354" w:rsidRDefault="002E1201" w:rsidP="00A001EC">
      <w:pPr>
        <w:spacing w:after="0" w:line="240" w:lineRule="auto"/>
        <w:rPr>
          <w:ins w:id="269" w:author="從 117.0 的變更" w:date="2023-03-17T14:13:00Z"/>
          <w:rFonts w:ascii="Segoe UI Historic" w:hAnsi="Segoe UI Historic" w:cs="Segoe UI Historic" w:hint="eastAsia"/>
        </w:rPr>
      </w:pPr>
      <w:ins w:id="270" w:author="從 117.0 的變更" w:date="2023-03-17T14:13:00Z">
        <w:r>
          <w:rPr>
            <w:rFonts w:ascii="Segoe UI Historic" w:hAnsi="Segoe UI Historic" w:cs="Segoe UI Historic" w:hint="eastAsia"/>
          </w:rPr>
          <w:t>T</w:t>
        </w:r>
        <w:r>
          <w:rPr>
            <w:rFonts w:ascii="Segoe UI Historic" w:hAnsi="Segoe UI Historic" w:cs="Segoe UI Historic"/>
          </w:rPr>
          <w:t xml:space="preserve">he character could be bond with the award system. Power-up </w:t>
        </w:r>
        <w:r w:rsidR="00A2121C">
          <w:rPr>
            <w:rFonts w:ascii="Segoe UI Historic" w:hAnsi="Segoe UI Historic" w:cs="Segoe UI Historic"/>
          </w:rPr>
          <w:t xml:space="preserve">like invincible and </w:t>
        </w:r>
        <w:r w:rsidR="006B2CDD">
          <w:rPr>
            <w:rFonts w:ascii="Segoe UI Historic" w:hAnsi="Segoe UI Historic" w:cs="Segoe UI Historic"/>
          </w:rPr>
          <w:t xml:space="preserve">maze reveal can be added to the game. Rare item </w:t>
        </w:r>
        <w:r w:rsidR="00172439">
          <w:rPr>
            <w:rFonts w:ascii="Segoe UI Historic" w:hAnsi="Segoe UI Historic" w:cs="Segoe UI Historic"/>
          </w:rPr>
          <w:t>can be placed in secret tunnel to award player</w:t>
        </w:r>
      </w:ins>
    </w:p>
    <w:p w14:paraId="4B8B3051" w14:textId="77777777" w:rsidR="00DE7C50" w:rsidRPr="00C47354" w:rsidRDefault="00143F69" w:rsidP="007B3B65">
      <w:pPr>
        <w:pStyle w:val="ad"/>
        <w:numPr>
          <w:ilvl w:val="0"/>
          <w:numId w:val="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 Why do you play game? What aspect of game you enjoy the most? </w:t>
      </w:r>
    </w:p>
    <w:p w14:paraId="7F1F3181" w14:textId="28FC0522" w:rsidR="00143F69" w:rsidRPr="00C47354" w:rsidRDefault="00143F69" w:rsidP="00693678">
      <w:pPr>
        <w:pStyle w:val="ad"/>
        <w:spacing w:after="0" w:line="240" w:lineRule="auto"/>
        <w:ind w:leftChars="427" w:left="939"/>
        <w:rPr>
          <w:del w:id="271" w:author="從 117.0 的變更" w:date="2023-03-17T14:13:00Z"/>
          <w:rFonts w:ascii="Segoe UI Historic" w:hAnsi="Segoe UI Historic" w:cs="Segoe UI Historic"/>
        </w:rPr>
      </w:pPr>
      <w:del w:id="272" w:author="從 117.0 的變更" w:date="2023-03-17T14:13:00Z">
        <w:r w:rsidRPr="00C47354">
          <w:rPr>
            <w:rFonts w:ascii="Segoe UI Historic" w:hAnsi="Segoe UI Historic" w:cs="Segoe UI Historic"/>
          </w:rPr>
          <w:delText>(</w:delText>
        </w:r>
        <w:r w:rsidR="00BB7BAE" w:rsidRPr="00C47354">
          <w:rPr>
            <w:rFonts w:ascii="Segoe UI Historic" w:hAnsi="Segoe UI Historic" w:cs="Segoe UI Historic"/>
          </w:rPr>
          <w:delText>Earn</w:delText>
        </w:r>
        <w:r w:rsidRPr="00C47354">
          <w:rPr>
            <w:rFonts w:ascii="Segoe UI Historic" w:hAnsi="Segoe UI Historic" w:cs="Segoe UI Historic"/>
          </w:rPr>
          <w:delText xml:space="preserve"> money? relax? the happiness of passing a level?)</w:delText>
        </w:r>
      </w:del>
    </w:p>
    <w:p w14:paraId="0DAA7F8F" w14:textId="0283E9E5" w:rsidR="00206E17" w:rsidRPr="00C47354" w:rsidRDefault="00206E17"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-Kill</w:t>
      </w:r>
    </w:p>
    <w:p w14:paraId="19B0AB05" w14:textId="19DF7A7B" w:rsidR="00206E17" w:rsidRPr="00C47354" w:rsidRDefault="00206E17"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-relax (2 votes)</w:t>
      </w:r>
    </w:p>
    <w:p w14:paraId="5FD6937D" w14:textId="03E54F37" w:rsidR="00206E17" w:rsidRPr="00C47354" w:rsidRDefault="00206E17"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-Getting progress </w:t>
      </w:r>
      <w:r w:rsidR="00BB7BAE" w:rsidRPr="00C47354">
        <w:rPr>
          <w:rFonts w:ascii="Segoe UI Historic" w:hAnsi="Segoe UI Historic" w:cs="Segoe UI Historic"/>
        </w:rPr>
        <w:t>e.g.,</w:t>
      </w:r>
      <w:r w:rsidRPr="00C47354">
        <w:rPr>
          <w:rFonts w:ascii="Segoe UI Historic" w:hAnsi="Segoe UI Historic" w:cs="Segoe UI Historic"/>
        </w:rPr>
        <w:t xml:space="preserve"> level </w:t>
      </w:r>
      <w:r w:rsidR="005B2ADE" w:rsidRPr="00C47354">
        <w:rPr>
          <w:rFonts w:ascii="Segoe UI Historic" w:hAnsi="Segoe UI Historic" w:cs="Segoe UI Historic"/>
        </w:rPr>
        <w:t>up, being</w:t>
      </w:r>
      <w:r w:rsidRPr="00C47354">
        <w:rPr>
          <w:rFonts w:ascii="Segoe UI Historic" w:hAnsi="Segoe UI Historic" w:cs="Segoe UI Historic"/>
        </w:rPr>
        <w:t xml:space="preserve"> stronger </w:t>
      </w:r>
    </w:p>
    <w:p w14:paraId="2D6A7582" w14:textId="7DADC969" w:rsidR="00206E17" w:rsidRPr="00C47354" w:rsidRDefault="00206E17"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 xml:space="preserve"> enjoy teamwork or play alone</w:t>
      </w:r>
    </w:p>
    <w:p w14:paraId="0F14AB65" w14:textId="7430E6A7" w:rsidR="00206E17" w:rsidRPr="00C47354" w:rsidRDefault="00206E17"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-Maze is fun</w:t>
      </w:r>
    </w:p>
    <w:p w14:paraId="7D8DF0E8" w14:textId="7A3AC5B2" w:rsidR="00206E17" w:rsidRPr="00C47354" w:rsidRDefault="009D7540" w:rsidP="00693678">
      <w:pPr>
        <w:spacing w:after="0" w:line="240" w:lineRule="auto"/>
        <w:ind w:leftChars="755" w:left="1661"/>
        <w:rPr>
          <w:rFonts w:ascii="Segoe UI Historic" w:hAnsi="Segoe UI Historic" w:cs="Segoe UI Historic"/>
        </w:rPr>
      </w:pPr>
      <w:r w:rsidRPr="00C47354">
        <w:rPr>
          <w:rFonts w:ascii="Segoe UI Historic" w:hAnsi="Segoe UI Historic" w:cs="Segoe UI Historic"/>
        </w:rPr>
        <w:t>-Happiness of passing a level</w:t>
      </w:r>
    </w:p>
    <w:p w14:paraId="6009B0D4" w14:textId="77777777" w:rsidR="00EE070C" w:rsidRPr="00C47354" w:rsidRDefault="00EE070C" w:rsidP="00EE070C">
      <w:pPr>
        <w:spacing w:after="0" w:line="240" w:lineRule="auto"/>
        <w:rPr>
          <w:ins w:id="273" w:author="從 117.0 的變更" w:date="2023-03-17T14:13:00Z"/>
          <w:rFonts w:ascii="Segoe UI Historic" w:hAnsi="Segoe UI Historic" w:cs="Segoe UI Historic" w:hint="eastAsia"/>
        </w:rPr>
      </w:pPr>
    </w:p>
    <w:p w14:paraId="6ED19A17" w14:textId="77777777" w:rsidR="00D604A5" w:rsidRPr="00F546AB" w:rsidRDefault="00EE070C" w:rsidP="00AB1960">
      <w:pPr>
        <w:spacing w:after="0" w:line="240" w:lineRule="auto"/>
        <w:ind w:leftChars="100" w:left="220"/>
        <w:rPr>
          <w:ins w:id="274" w:author="從 117.0 的變更" w:date="2023-03-17T14:13:00Z"/>
          <w:rFonts w:ascii="Segoe UI Historic" w:hAnsi="Segoe UI Historic" w:cs="Segoe UI Historic"/>
        </w:rPr>
      </w:pPr>
      <w:ins w:id="275" w:author="從 117.0 的變更" w:date="2023-03-17T14:13:00Z">
        <w:r>
          <w:rPr>
            <w:rFonts w:ascii="Segoe UI Historic" w:hAnsi="Segoe UI Historic" w:cs="Segoe UI Historic"/>
          </w:rPr>
          <w:t xml:space="preserve">Main </w:t>
        </w:r>
        <w:r w:rsidR="00E12484" w:rsidRPr="00C47354">
          <w:rPr>
            <w:rFonts w:ascii="Segoe UI Historic" w:hAnsi="Segoe UI Historic" w:cs="Segoe UI Historic"/>
          </w:rPr>
          <w:t xml:space="preserve">Conclusion: </w:t>
        </w:r>
      </w:ins>
    </w:p>
    <w:p w14:paraId="19255A2F" w14:textId="5AA02123" w:rsidR="00E12484" w:rsidRPr="00C47354" w:rsidRDefault="00E12484" w:rsidP="00693678">
      <w:pPr>
        <w:spacing w:after="0" w:line="240" w:lineRule="auto"/>
        <w:ind w:leftChars="100" w:left="220"/>
        <w:rPr>
          <w:del w:id="276" w:author="從 117.0 的變更" w:date="2023-03-17T14:13:00Z"/>
          <w:rFonts w:ascii="Segoe UI Historic" w:hAnsi="Segoe UI Historic" w:cs="Segoe UI Historic"/>
        </w:rPr>
      </w:pPr>
      <w:del w:id="277" w:author="從 117.0 的變更" w:date="2023-03-17T14:13:00Z">
        <w:r w:rsidRPr="00C47354">
          <w:rPr>
            <w:rFonts w:ascii="Segoe UI Historic" w:hAnsi="Segoe UI Historic" w:cs="Segoe UI Historic"/>
          </w:rPr>
          <w:delText xml:space="preserve">Conclusion: The game session should last between 10-15 minutes with an ending. Most of the respondent don’t want to limit by the timer so the objective should be small and easy to achievable. The player will be awarded a loot box daily login. </w:delText>
        </w:r>
      </w:del>
    </w:p>
    <w:p w14:paraId="49018E4C" w14:textId="50E50159" w:rsidR="00E12484" w:rsidRPr="00C47354" w:rsidRDefault="00E12484" w:rsidP="00693678">
      <w:pPr>
        <w:spacing w:after="0" w:line="240" w:lineRule="auto"/>
        <w:ind w:leftChars="100" w:left="220"/>
        <w:rPr>
          <w:del w:id="278" w:author="從 117.0 的變更" w:date="2023-03-17T14:13:00Z"/>
          <w:rFonts w:ascii="Segoe UI Historic" w:hAnsi="Segoe UI Historic" w:cs="Segoe UI Historic"/>
        </w:rPr>
      </w:pPr>
      <w:del w:id="279" w:author="從 117.0 的變更" w:date="2023-03-17T14:13:00Z">
        <w:r w:rsidRPr="00C47354">
          <w:rPr>
            <w:rFonts w:ascii="Segoe UI Historic" w:hAnsi="Segoe UI Historic" w:cs="Segoe UI Historic"/>
          </w:rPr>
          <w:delText xml:space="preserve">After completing the quest, players should receive either earn token and chance for level up. The </w:delText>
        </w:r>
        <w:r w:rsidR="0091591C" w:rsidRPr="00C47354">
          <w:rPr>
            <w:rFonts w:ascii="Segoe UI Historic" w:hAnsi="Segoe UI Historic" w:cs="Segoe UI Historic"/>
          </w:rPr>
          <w:delText>difficulty</w:delText>
        </w:r>
        <w:r w:rsidRPr="00C47354">
          <w:rPr>
            <w:rFonts w:ascii="Segoe UI Historic" w:hAnsi="Segoe UI Historic" w:cs="Segoe UI Historic"/>
          </w:rPr>
          <w:delText xml:space="preserve"> of the maze is followed by the level of the player. The currency should start at dollars. The path should </w:delText>
        </w:r>
        <w:r w:rsidR="0091591C" w:rsidRPr="00C47354">
          <w:rPr>
            <w:rFonts w:ascii="Segoe UI Historic" w:hAnsi="Segoe UI Historic" w:cs="Segoe UI Historic"/>
          </w:rPr>
          <w:delText>appear</w:delText>
        </w:r>
        <w:r w:rsidRPr="00C47354">
          <w:rPr>
            <w:rFonts w:ascii="Segoe UI Historic" w:hAnsi="Segoe UI Historic" w:cs="Segoe UI Historic"/>
          </w:rPr>
          <w:delText xml:space="preserve"> on the mini</w:delText>
        </w:r>
        <w:r w:rsidR="0091591C" w:rsidRPr="00C47354">
          <w:rPr>
            <w:rFonts w:ascii="Segoe UI Historic" w:hAnsi="Segoe UI Historic" w:cs="Segoe UI Historic"/>
          </w:rPr>
          <w:delText>-</w:delText>
        </w:r>
        <w:r w:rsidRPr="00C47354">
          <w:rPr>
            <w:rFonts w:ascii="Segoe UI Historic" w:hAnsi="Segoe UI Historic" w:cs="Segoe UI Historic"/>
          </w:rPr>
          <w:delText>map for player easier to navigate</w:delText>
        </w:r>
        <w:r w:rsidR="0091591C" w:rsidRPr="00C47354">
          <w:rPr>
            <w:rFonts w:ascii="Segoe UI Historic" w:hAnsi="Segoe UI Historic" w:cs="Segoe UI Historic"/>
          </w:rPr>
          <w:delText>.</w:delText>
        </w:r>
      </w:del>
    </w:p>
    <w:p w14:paraId="5BBCCF8D" w14:textId="75840859" w:rsidR="00E12484" w:rsidRPr="00C47354" w:rsidRDefault="00E12484" w:rsidP="00693678">
      <w:pPr>
        <w:spacing w:after="0" w:line="240" w:lineRule="auto"/>
        <w:ind w:leftChars="100" w:left="220"/>
        <w:rPr>
          <w:del w:id="280" w:author="從 117.0 的變更" w:date="2023-03-17T14:13:00Z"/>
          <w:rFonts w:ascii="Segoe UI Historic" w:hAnsi="Segoe UI Historic" w:cs="Segoe UI Historic"/>
        </w:rPr>
      </w:pPr>
      <w:del w:id="281" w:author="從 117.0 的變更" w:date="2023-03-17T14:13:00Z">
        <w:r w:rsidRPr="00C47354">
          <w:rPr>
            <w:rFonts w:ascii="Segoe UI Historic" w:hAnsi="Segoe UI Historic" w:cs="Segoe UI Historic"/>
          </w:rPr>
          <w:delText xml:space="preserve">For the basic gameplay, the monster will active both night and daytime and they will </w:delText>
        </w:r>
        <w:r w:rsidR="0091591C" w:rsidRPr="00C47354">
          <w:rPr>
            <w:rFonts w:ascii="Segoe UI Historic" w:hAnsi="Segoe UI Historic" w:cs="Segoe UI Historic"/>
          </w:rPr>
          <w:delText>be moving</w:delText>
        </w:r>
        <w:r w:rsidRPr="00C47354">
          <w:rPr>
            <w:rFonts w:ascii="Segoe UI Historic" w:hAnsi="Segoe UI Historic" w:cs="Segoe UI Historic"/>
          </w:rPr>
          <w:delText xml:space="preserve"> to the player constantly until they reach the attack distance</w:delText>
        </w:r>
        <w:r w:rsidR="00555FFB" w:rsidRPr="00C47354">
          <w:rPr>
            <w:rFonts w:ascii="Segoe UI Historic" w:hAnsi="Segoe UI Historic" w:cs="Segoe UI Historic"/>
          </w:rPr>
          <w:delText xml:space="preserve">. The setting of monster will be strong but few. </w:delText>
        </w:r>
        <w:r w:rsidRPr="00C47354">
          <w:rPr>
            <w:rFonts w:ascii="Segoe UI Historic" w:hAnsi="Segoe UI Historic" w:cs="Segoe UI Historic"/>
          </w:rPr>
          <w:delText>The player should aim precisely for killing the monster by using arrow and throwable weapon. Once the final boss is dead, all minor monsters will be dead and rare weapon should be rewarded</w:delText>
        </w:r>
      </w:del>
    </w:p>
    <w:p w14:paraId="22C77562" w14:textId="58EEECEB" w:rsidR="00D604A5" w:rsidRPr="00F546AB" w:rsidRDefault="00D604A5" w:rsidP="00693678">
      <w:pPr>
        <w:spacing w:after="0" w:line="240" w:lineRule="auto"/>
        <w:ind w:leftChars="100" w:left="220"/>
        <w:rPr>
          <w:del w:id="282" w:author="從 117.0 的變更" w:date="2023-03-17T14:13:00Z"/>
          <w:rFonts w:ascii="Segoe UI Historic" w:hAnsi="Segoe UI Historic" w:cs="Segoe UI Historic"/>
        </w:rPr>
      </w:pPr>
    </w:p>
    <w:p w14:paraId="778B7C13" w14:textId="5BBC24DD" w:rsidR="002D5A7C" w:rsidRPr="00C47354" w:rsidRDefault="002D5A7C" w:rsidP="00693678">
      <w:pPr>
        <w:pStyle w:val="3"/>
        <w:ind w:leftChars="100" w:left="220"/>
        <w:rPr>
          <w:rFonts w:cs="Segoe UI Historic"/>
        </w:rPr>
      </w:pPr>
      <w:bookmarkStart w:id="283" w:name="_Toc114648282"/>
      <w:bookmarkStart w:id="284" w:name="_Toc129599032"/>
      <w:r w:rsidRPr="00C47354">
        <w:rPr>
          <w:rFonts w:cs="Segoe UI Historic"/>
        </w:rPr>
        <w:t>1.2.1</w:t>
      </w:r>
      <w:r w:rsidR="007563D0" w:rsidRPr="00C47354">
        <w:rPr>
          <w:rFonts w:cs="Segoe UI Historic"/>
        </w:rPr>
        <w:t>.4</w:t>
      </w:r>
      <w:r w:rsidRPr="00C47354">
        <w:rPr>
          <w:rFonts w:cs="Segoe UI Historic"/>
        </w:rPr>
        <w:t xml:space="preserve"> Existing Software</w:t>
      </w:r>
      <w:bookmarkEnd w:id="283"/>
      <w:r w:rsidR="00207053" w:rsidRPr="00C47354">
        <w:rPr>
          <w:rFonts w:cs="Segoe UI Historic"/>
        </w:rPr>
        <w:t xml:space="preserve"> - related to my project (investigating)</w:t>
      </w:r>
      <w:bookmarkEnd w:id="284"/>
    </w:p>
    <w:p w14:paraId="63248565" w14:textId="6C402EAA" w:rsidR="007563D0" w:rsidRPr="00C47354" w:rsidRDefault="007563D0"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Game 1: Escape the glade</w:t>
      </w:r>
    </w:p>
    <w:p w14:paraId="7A1165D4" w14:textId="77777777" w:rsidR="00C31FB2" w:rsidRPr="00C47354" w:rsidRDefault="00C31FB2" w:rsidP="00693678">
      <w:pPr>
        <w:spacing w:after="0" w:line="240" w:lineRule="auto"/>
        <w:ind w:leftChars="100" w:left="220"/>
        <w:rPr>
          <w:ins w:id="285" w:author="從 117.0 的變更" w:date="2023-03-17T14:13:00Z"/>
          <w:rFonts w:ascii="Segoe UI Historic" w:hAnsi="Segoe UI Historic" w:cs="Segoe UI Historic"/>
        </w:rPr>
      </w:pPr>
      <w:ins w:id="286" w:author="從 117.0 的變更" w:date="2023-03-17T14:13:00Z">
        <w:r w:rsidRPr="00C47354">
          <w:rPr>
            <w:rFonts w:ascii="Segoe UI Historic" w:hAnsi="Segoe UI Historic" w:cs="Segoe UI Historic"/>
          </w:rPr>
          <w:t>This game is d</w:t>
        </w:r>
        <w:r>
          <w:rPr>
            <w:rFonts w:ascii="Segoe UI Historic" w:hAnsi="Segoe UI Historic" w:cs="Segoe UI Historic"/>
          </w:rPr>
          <w:t>escribe</w:t>
        </w:r>
        <w:r w:rsidRPr="00C47354">
          <w:rPr>
            <w:rFonts w:ascii="Segoe UI Historic" w:hAnsi="Segoe UI Historic" w:cs="Segoe UI Historic"/>
          </w:rPr>
          <w:t xml:space="preserve"> as inspired by movie “maze runner”.</w:t>
        </w:r>
        <w:r>
          <w:rPr>
            <w:rFonts w:ascii="Segoe UI Historic" w:hAnsi="Segoe UI Historic" w:cs="Segoe UI Historic"/>
          </w:rPr>
          <w:t xml:space="preserve"> The texture is similar to the movie and storyline is pretty much the same</w:t>
        </w:r>
      </w:ins>
    </w:p>
    <w:p w14:paraId="754B1EA6" w14:textId="1A7FA2D9" w:rsidR="00612100" w:rsidRPr="00C47354" w:rsidRDefault="00612100"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noProof/>
        </w:rPr>
        <w:drawing>
          <wp:inline distT="0" distB="0" distL="0" distR="0" wp14:anchorId="1FE68430" wp14:editId="29F3967A">
            <wp:extent cx="2833255" cy="1458703"/>
            <wp:effectExtent l="0" t="0" r="5715" b="825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78786" cy="1482145"/>
                    </a:xfrm>
                    <a:prstGeom prst="rect">
                      <a:avLst/>
                    </a:prstGeom>
                  </pic:spPr>
                </pic:pic>
              </a:graphicData>
            </a:graphic>
          </wp:inline>
        </w:drawing>
      </w:r>
      <w:r w:rsidR="000B6F63" w:rsidRPr="00C47354">
        <w:rPr>
          <w:rFonts w:ascii="Segoe UI Historic" w:hAnsi="Segoe UI Historic" w:cs="Segoe UI Historic"/>
          <w:noProof/>
        </w:rPr>
        <w:drawing>
          <wp:inline distT="0" distB="0" distL="0" distR="0" wp14:anchorId="46CF2B67" wp14:editId="384F8DA7">
            <wp:extent cx="3082636" cy="1464995"/>
            <wp:effectExtent l="0" t="0" r="3810" b="1905"/>
            <wp:docPr id="2" name="圖片 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的圖片&#10;&#10;自動產生的描述"/>
                    <pic:cNvPicPr/>
                  </pic:nvPicPr>
                  <pic:blipFill rotWithShape="1">
                    <a:blip r:embed="rId12"/>
                    <a:srcRect l="2055" t="4681" b="7391"/>
                    <a:stretch/>
                  </pic:blipFill>
                  <pic:spPr bwMode="auto">
                    <a:xfrm>
                      <a:off x="0" y="0"/>
                      <a:ext cx="3147563" cy="1495851"/>
                    </a:xfrm>
                    <a:prstGeom prst="rect">
                      <a:avLst/>
                    </a:prstGeom>
                    <a:ln>
                      <a:noFill/>
                    </a:ln>
                    <a:extLst>
                      <a:ext uri="{53640926-AAD7-44D8-BBD7-CCE9431645EC}">
                        <a14:shadowObscured xmlns:a14="http://schemas.microsoft.com/office/drawing/2010/main"/>
                      </a:ext>
                    </a:extLst>
                  </pic:spPr>
                </pic:pic>
              </a:graphicData>
            </a:graphic>
          </wp:inline>
        </w:drawing>
      </w:r>
    </w:p>
    <w:p w14:paraId="7773785D" w14:textId="1675465A" w:rsidR="00165A0F" w:rsidRPr="00165A0F" w:rsidRDefault="00165A0F" w:rsidP="00693678">
      <w:pPr>
        <w:spacing w:after="0" w:line="240" w:lineRule="auto"/>
        <w:ind w:leftChars="100" w:left="220"/>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ros:</w:t>
      </w:r>
    </w:p>
    <w:p w14:paraId="3D09C2C5" w14:textId="29181C5E" w:rsidR="00A63EAB" w:rsidRPr="00A63EAB" w:rsidRDefault="00BF1EE1" w:rsidP="007B3B65">
      <w:pPr>
        <w:pStyle w:val="ad"/>
        <w:numPr>
          <w:ilvl w:val="0"/>
          <w:numId w:val="8"/>
        </w:numPr>
        <w:spacing w:after="0" w:line="240" w:lineRule="auto"/>
        <w:ind w:leftChars="264" w:left="941"/>
        <w:rPr>
          <w:rFonts w:ascii="Segoe UI Historic" w:hAnsi="Segoe UI Historic" w:cs="Segoe UI Historic"/>
        </w:rPr>
      </w:pPr>
      <w:r>
        <w:rPr>
          <w:rFonts w:ascii="Segoe UI Historic" w:hAnsi="Segoe UI Historic" w:cs="Segoe UI Historic"/>
        </w:rPr>
        <w:t xml:space="preserve">The sky and the </w:t>
      </w:r>
      <w:ins w:id="287" w:author="從 117.0 的變更" w:date="2023-03-17T14:13:00Z">
        <w:r w:rsidR="00D44C55">
          <w:rPr>
            <w:rFonts w:ascii="Segoe UI Historic" w:hAnsi="Segoe UI Historic" w:cs="Segoe UI Historic"/>
          </w:rPr>
          <w:t>wall</w:t>
        </w:r>
        <w:r>
          <w:rPr>
            <w:rFonts w:ascii="Segoe UI Historic" w:hAnsi="Segoe UI Historic" w:cs="Segoe UI Historic"/>
          </w:rPr>
          <w:t xml:space="preserve"> </w:t>
        </w:r>
      </w:ins>
      <w:r>
        <w:rPr>
          <w:rFonts w:ascii="Segoe UI Historic" w:hAnsi="Segoe UI Historic" w:cs="Segoe UI Historic"/>
        </w:rPr>
        <w:t xml:space="preserve">texture </w:t>
      </w:r>
      <w:ins w:id="288" w:author="從 117.0 的變更" w:date="2023-03-17T14:13:00Z">
        <w:r w:rsidR="00106F00">
          <w:rPr>
            <w:rFonts w:ascii="Segoe UI Historic" w:hAnsi="Segoe UI Historic" w:cs="Segoe UI Historic"/>
          </w:rPr>
          <w:t>are</w:t>
        </w:r>
      </w:ins>
      <w:del w:id="289" w:author="從 117.0 的變更" w:date="2023-03-17T14:13:00Z">
        <w:r>
          <w:rPr>
            <w:rFonts w:ascii="Segoe UI Historic" w:hAnsi="Segoe UI Historic" w:cs="Segoe UI Historic"/>
          </w:rPr>
          <w:delText>is</w:delText>
        </w:r>
      </w:del>
      <w:r>
        <w:rPr>
          <w:rFonts w:ascii="Segoe UI Historic" w:hAnsi="Segoe UI Historic" w:cs="Segoe UI Historic"/>
        </w:rPr>
        <w:t xml:space="preserve"> good and clear to see and identify</w:t>
      </w:r>
    </w:p>
    <w:p w14:paraId="5FC2537D" w14:textId="1D051DB7" w:rsidR="00A63EAB" w:rsidRPr="00A63EAB" w:rsidRDefault="00A63EAB" w:rsidP="007B3B65">
      <w:pPr>
        <w:pStyle w:val="ad"/>
        <w:numPr>
          <w:ilvl w:val="0"/>
          <w:numId w:val="8"/>
        </w:numPr>
        <w:spacing w:after="0" w:line="240" w:lineRule="auto"/>
        <w:ind w:leftChars="264" w:left="941"/>
        <w:rPr>
          <w:rFonts w:ascii="Segoe UI Historic" w:hAnsi="Segoe UI Historic" w:cs="Segoe UI Historic"/>
        </w:rPr>
      </w:pPr>
      <w:r w:rsidRPr="00C47354">
        <w:rPr>
          <w:rFonts w:ascii="Segoe UI Historic" w:hAnsi="Segoe UI Historic" w:cs="Segoe UI Historic"/>
        </w:rPr>
        <w:t>There is different texture between grass and wall</w:t>
      </w:r>
      <w:ins w:id="290" w:author="從 117.0 的變更" w:date="2023-03-17T14:13:00Z">
        <w:r w:rsidR="00F431F8">
          <w:rPr>
            <w:rFonts w:ascii="Segoe UI Historic" w:hAnsi="Segoe UI Historic" w:cs="Segoe UI Historic"/>
          </w:rPr>
          <w:t xml:space="preserve"> </w:t>
        </w:r>
        <w:r w:rsidR="00673337">
          <w:rPr>
            <w:rFonts w:ascii="Segoe UI Historic" w:hAnsi="Segoe UI Historic" w:cs="Segoe UI Historic"/>
          </w:rPr>
          <w:t xml:space="preserve">and </w:t>
        </w:r>
        <w:r w:rsidR="00F431F8">
          <w:rPr>
            <w:rFonts w:ascii="Segoe UI Historic" w:hAnsi="Segoe UI Historic" w:cs="Segoe UI Historic"/>
          </w:rPr>
          <w:t xml:space="preserve">similar to the movie </w:t>
        </w:r>
      </w:ins>
      <w:del w:id="291" w:author="從 117.0 的變更" w:date="2023-03-17T14:13:00Z">
        <w:r w:rsidRPr="00C47354">
          <w:rPr>
            <w:rFonts w:ascii="Segoe UI Historic" w:hAnsi="Segoe UI Historic" w:cs="Segoe UI Historic"/>
          </w:rPr>
          <w:delText xml:space="preserve">. It looks good as a </w:delText>
        </w:r>
      </w:del>
      <w:r w:rsidRPr="00C47354">
        <w:rPr>
          <w:rFonts w:ascii="Segoe UI Historic" w:hAnsi="Segoe UI Historic" w:cs="Segoe UI Historic"/>
        </w:rPr>
        <w:t>maze runner</w:t>
      </w:r>
      <w:del w:id="292" w:author="從 117.0 的變更" w:date="2023-03-17T14:13:00Z">
        <w:r w:rsidRPr="00C47354">
          <w:rPr>
            <w:rFonts w:ascii="Segoe UI Historic" w:hAnsi="Segoe UI Historic" w:cs="Segoe UI Historic"/>
          </w:rPr>
          <w:delText xml:space="preserve"> game</w:delText>
        </w:r>
      </w:del>
    </w:p>
    <w:p w14:paraId="393D4725" w14:textId="6851A79B" w:rsidR="007563D0" w:rsidRPr="00C47354" w:rsidRDefault="007563D0" w:rsidP="007B3B65">
      <w:pPr>
        <w:pStyle w:val="ad"/>
        <w:numPr>
          <w:ilvl w:val="0"/>
          <w:numId w:val="8"/>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It has a </w:t>
      </w:r>
      <w:ins w:id="293" w:author="從 117.0 的變更" w:date="2023-03-17T14:13:00Z">
        <w:r w:rsidR="009D00A6">
          <w:rPr>
            <w:rFonts w:ascii="Segoe UI Historic" w:hAnsi="Segoe UI Historic" w:cs="Segoe UI Historic"/>
          </w:rPr>
          <w:t>simplified</w:t>
        </w:r>
        <w:r w:rsidRPr="00C47354">
          <w:rPr>
            <w:rFonts w:ascii="Segoe UI Historic" w:hAnsi="Segoe UI Historic" w:cs="Segoe UI Historic"/>
          </w:rPr>
          <w:t xml:space="preserve"> </w:t>
        </w:r>
      </w:ins>
      <w:r w:rsidR="00165A0F">
        <w:rPr>
          <w:rFonts w:ascii="Segoe UI Historic" w:hAnsi="Segoe UI Historic" w:cs="Segoe UI Historic"/>
        </w:rPr>
        <w:t>mini-</w:t>
      </w:r>
      <w:r w:rsidRPr="00C47354">
        <w:rPr>
          <w:rFonts w:ascii="Segoe UI Historic" w:hAnsi="Segoe UI Historic" w:cs="Segoe UI Historic"/>
        </w:rPr>
        <w:t>map and real time locate player location</w:t>
      </w:r>
      <w:del w:id="294" w:author="從 117.0 的變更" w:date="2023-03-17T14:13:00Z">
        <w:r w:rsidRPr="00C47354">
          <w:rPr>
            <w:rFonts w:ascii="Segoe UI Historic" w:hAnsi="Segoe UI Historic" w:cs="Segoe UI Historic"/>
          </w:rPr>
          <w:delText xml:space="preserve"> in the map</w:delText>
        </w:r>
      </w:del>
    </w:p>
    <w:p w14:paraId="1F97D302" w14:textId="77777777" w:rsidR="007563D0" w:rsidRPr="00C47354" w:rsidRDefault="00E375F6" w:rsidP="007B3B65">
      <w:pPr>
        <w:pStyle w:val="ad"/>
        <w:numPr>
          <w:ilvl w:val="0"/>
          <w:numId w:val="8"/>
        </w:numPr>
        <w:spacing w:after="0" w:line="240" w:lineRule="auto"/>
        <w:ind w:leftChars="264" w:left="941"/>
        <w:rPr>
          <w:ins w:id="295" w:author="從 117.0 的變更" w:date="2023-03-17T14:13:00Z"/>
          <w:rFonts w:ascii="Segoe UI Historic" w:hAnsi="Segoe UI Historic" w:cs="Segoe UI Historic"/>
        </w:rPr>
      </w:pPr>
      <w:ins w:id="296" w:author="從 117.0 的變更" w:date="2023-03-17T14:13:00Z">
        <w:r>
          <w:rPr>
            <w:rFonts w:ascii="Segoe UI Historic" w:hAnsi="Segoe UI Historic" w:cs="Segoe UI Historic"/>
          </w:rPr>
          <w:t>A</w:t>
        </w:r>
        <w:r w:rsidR="007563D0" w:rsidRPr="00C47354">
          <w:rPr>
            <w:rFonts w:ascii="Segoe UI Historic" w:hAnsi="Segoe UI Historic" w:cs="Segoe UI Historic"/>
          </w:rPr>
          <w:t xml:space="preserve"> </w:t>
        </w:r>
        <w:r w:rsidR="00904E26">
          <w:rPr>
            <w:rFonts w:ascii="Segoe UI Historic" w:hAnsi="Segoe UI Historic" w:cs="Segoe UI Historic"/>
          </w:rPr>
          <w:t>lift</w:t>
        </w:r>
        <w:r>
          <w:rPr>
            <w:rFonts w:ascii="Segoe UI Historic" w:hAnsi="Segoe UI Historic" w:cs="Segoe UI Historic"/>
          </w:rPr>
          <w:t xml:space="preserve"> is transported</w:t>
        </w:r>
        <w:r w:rsidR="00904E26">
          <w:rPr>
            <w:rFonts w:ascii="Segoe UI Historic" w:hAnsi="Segoe UI Historic" w:cs="Segoe UI Historic"/>
          </w:rPr>
          <w:t xml:space="preserve"> at start and the end of the game</w:t>
        </w:r>
        <w:r w:rsidR="00353F60">
          <w:rPr>
            <w:rFonts w:ascii="Segoe UI Historic" w:hAnsi="Segoe UI Historic" w:cs="Segoe UI Historic"/>
          </w:rPr>
          <w:t xml:space="preserve"> which pay tribute to the movie</w:t>
        </w:r>
      </w:ins>
    </w:p>
    <w:p w14:paraId="7EDF20C4" w14:textId="370880C1" w:rsidR="007563D0" w:rsidRPr="00C47354" w:rsidRDefault="007563D0" w:rsidP="007B3B65">
      <w:pPr>
        <w:pStyle w:val="ad"/>
        <w:numPr>
          <w:ilvl w:val="0"/>
          <w:numId w:val="8"/>
        </w:numPr>
        <w:spacing w:after="0" w:line="240" w:lineRule="auto"/>
        <w:ind w:leftChars="264" w:left="941"/>
        <w:rPr>
          <w:del w:id="297" w:author="從 117.0 的變更" w:date="2023-03-17T14:13:00Z"/>
          <w:rFonts w:ascii="Segoe UI Historic" w:hAnsi="Segoe UI Historic" w:cs="Segoe UI Historic"/>
        </w:rPr>
      </w:pPr>
      <w:del w:id="298" w:author="從 117.0 的變更" w:date="2023-03-17T14:13:00Z">
        <w:r w:rsidRPr="00C47354">
          <w:rPr>
            <w:rFonts w:ascii="Segoe UI Historic" w:hAnsi="Segoe UI Historic" w:cs="Segoe UI Historic"/>
          </w:rPr>
          <w:delText>It has a moving element in the map</w:delText>
        </w:r>
        <w:r w:rsidR="0064462A" w:rsidRPr="00C47354">
          <w:rPr>
            <w:rFonts w:ascii="Segoe UI Historic" w:hAnsi="Segoe UI Historic" w:cs="Segoe UI Historic"/>
          </w:rPr>
          <w:delText xml:space="preserve"> (a lift)</w:delText>
        </w:r>
      </w:del>
    </w:p>
    <w:p w14:paraId="50F90699" w14:textId="756E1B98" w:rsidR="007563D0" w:rsidRPr="00C47354" w:rsidRDefault="007563D0" w:rsidP="007B3B65">
      <w:pPr>
        <w:pStyle w:val="ad"/>
        <w:numPr>
          <w:ilvl w:val="0"/>
          <w:numId w:val="8"/>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A light bar that </w:t>
      </w:r>
      <w:r w:rsidR="00123EB4" w:rsidRPr="00C47354">
        <w:rPr>
          <w:rFonts w:ascii="Segoe UI Historic" w:hAnsi="Segoe UI Historic" w:cs="Segoe UI Historic"/>
        </w:rPr>
        <w:t>allows</w:t>
      </w:r>
      <w:r w:rsidRPr="00C47354">
        <w:rPr>
          <w:rFonts w:ascii="Segoe UI Historic" w:hAnsi="Segoe UI Historic" w:cs="Segoe UI Historic"/>
        </w:rPr>
        <w:t xml:space="preserve"> you drop on floor </w:t>
      </w:r>
      <w:ins w:id="299" w:author="從 117.0 的變更" w:date="2023-03-17T14:13:00Z">
        <w:r w:rsidR="00CD410F">
          <w:rPr>
            <w:rFonts w:ascii="Segoe UI Historic" w:hAnsi="Segoe UI Historic" w:cs="Segoe UI Historic"/>
          </w:rPr>
          <w:t>for bookmarking the direction of player</w:t>
        </w:r>
      </w:ins>
      <w:del w:id="300" w:author="從 117.0 的變更" w:date="2023-03-17T14:13:00Z">
        <w:r w:rsidRPr="00C47354">
          <w:rPr>
            <w:rFonts w:ascii="Segoe UI Historic" w:hAnsi="Segoe UI Historic" w:cs="Segoe UI Historic"/>
          </w:rPr>
          <w:delText xml:space="preserve">(have bug[disappear] and basically useless because map is too </w:delText>
        </w:r>
        <w:r w:rsidR="00AA56A6" w:rsidRPr="00C47354">
          <w:rPr>
            <w:rFonts w:ascii="Segoe UI Historic" w:hAnsi="Segoe UI Historic" w:cs="Segoe UI Historic"/>
          </w:rPr>
          <w:delText>large,</w:delText>
        </w:r>
        <w:r w:rsidRPr="00C47354">
          <w:rPr>
            <w:rFonts w:ascii="Segoe UI Historic" w:hAnsi="Segoe UI Historic" w:cs="Segoe UI Historic"/>
          </w:rPr>
          <w:delText xml:space="preserve"> and monster move too quick)</w:delText>
        </w:r>
      </w:del>
    </w:p>
    <w:p w14:paraId="77CB230A" w14:textId="50EE9E52" w:rsidR="009E60AD" w:rsidRPr="00C47354" w:rsidRDefault="00D03C65" w:rsidP="007B3B65">
      <w:pPr>
        <w:pStyle w:val="ad"/>
        <w:numPr>
          <w:ilvl w:val="0"/>
          <w:numId w:val="8"/>
        </w:numPr>
        <w:spacing w:after="0" w:line="240" w:lineRule="auto"/>
        <w:ind w:leftChars="264" w:left="941"/>
        <w:rPr>
          <w:rFonts w:ascii="Segoe UI Historic" w:hAnsi="Segoe UI Historic" w:cs="Segoe UI Historic"/>
        </w:rPr>
      </w:pPr>
      <w:ins w:id="301" w:author="從 117.0 的變更" w:date="2023-03-17T14:13:00Z">
        <w:r>
          <w:rPr>
            <w:rFonts w:ascii="Segoe UI Historic" w:hAnsi="Segoe UI Historic" w:cs="Segoe UI Historic"/>
          </w:rPr>
          <w:t>Graphics</w:t>
        </w:r>
      </w:ins>
      <w:del w:id="302" w:author="從 117.0 的變更" w:date="2023-03-17T14:13:00Z">
        <w:r w:rsidR="009E60AD" w:rsidRPr="00C47354">
          <w:rPr>
            <w:rFonts w:ascii="Segoe UI Historic" w:hAnsi="Segoe UI Historic" w:cs="Segoe UI Historic"/>
          </w:rPr>
          <w:delText>There are graphics</w:delText>
        </w:r>
      </w:del>
      <w:r w:rsidR="009E60AD" w:rsidRPr="00C47354">
        <w:rPr>
          <w:rFonts w:ascii="Segoe UI Historic" w:hAnsi="Segoe UI Historic" w:cs="Segoe UI Historic"/>
        </w:rPr>
        <w:t xml:space="preserve"> setting </w:t>
      </w:r>
      <w:ins w:id="303" w:author="從 117.0 的變更" w:date="2023-03-17T14:13:00Z">
        <w:r>
          <w:rPr>
            <w:rFonts w:ascii="Segoe UI Historic" w:hAnsi="Segoe UI Historic" w:cs="Segoe UI Historic"/>
          </w:rPr>
          <w:t xml:space="preserve">is </w:t>
        </w:r>
        <w:r w:rsidR="0078635F">
          <w:rPr>
            <w:rFonts w:ascii="Segoe UI Historic" w:hAnsi="Segoe UI Historic" w:cs="Segoe UI Historic"/>
          </w:rPr>
          <w:t>included to make</w:t>
        </w:r>
      </w:ins>
      <w:del w:id="304" w:author="從 117.0 的變更" w:date="2023-03-17T14:13:00Z">
        <w:r w:rsidR="009E60AD" w:rsidRPr="00C47354">
          <w:rPr>
            <w:rFonts w:ascii="Segoe UI Historic" w:hAnsi="Segoe UI Historic" w:cs="Segoe UI Historic"/>
          </w:rPr>
          <w:delText>include in</w:delText>
        </w:r>
      </w:del>
      <w:r w:rsidR="009E60AD" w:rsidRPr="00C47354">
        <w:rPr>
          <w:rFonts w:ascii="Segoe UI Historic" w:hAnsi="Segoe UI Historic" w:cs="Segoe UI Historic"/>
        </w:rPr>
        <w:t xml:space="preserve"> the game </w:t>
      </w:r>
      <w:ins w:id="305" w:author="從 117.0 的變更" w:date="2023-03-17T14:13:00Z">
        <w:r w:rsidR="0078635F">
          <w:rPr>
            <w:rFonts w:ascii="Segoe UI Historic" w:hAnsi="Segoe UI Historic" w:cs="Segoe UI Historic"/>
          </w:rPr>
          <w:t>compatible with less powerful phone</w:t>
        </w:r>
      </w:ins>
      <w:del w:id="306" w:author="從 117.0 的變更" w:date="2023-03-17T14:13:00Z">
        <w:r w:rsidR="009E60AD" w:rsidRPr="00C47354">
          <w:rPr>
            <w:rFonts w:ascii="Segoe UI Historic" w:hAnsi="Segoe UI Historic" w:cs="Segoe UI Historic"/>
          </w:rPr>
          <w:delText xml:space="preserve">which means </w:delText>
        </w:r>
        <w:r w:rsidR="00156513" w:rsidRPr="00C47354">
          <w:rPr>
            <w:rFonts w:ascii="Segoe UI Historic" w:hAnsi="Segoe UI Historic" w:cs="Segoe UI Historic"/>
          </w:rPr>
          <w:delText>control blurriness</w:delText>
        </w:r>
      </w:del>
    </w:p>
    <w:p w14:paraId="4DD07DD4" w14:textId="298955FA" w:rsidR="00FC4EC0" w:rsidRPr="00C47354" w:rsidRDefault="00E92E62" w:rsidP="007B3B65">
      <w:pPr>
        <w:pStyle w:val="ad"/>
        <w:numPr>
          <w:ilvl w:val="0"/>
          <w:numId w:val="8"/>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 lobby music </w:t>
      </w:r>
      <w:r w:rsidR="00F85283" w:rsidRPr="00C47354">
        <w:rPr>
          <w:rFonts w:ascii="Segoe UI Historic" w:hAnsi="Segoe UI Historic" w:cs="Segoe UI Historic"/>
        </w:rPr>
        <w:t>is energetic to player</w:t>
      </w:r>
    </w:p>
    <w:p w14:paraId="6D3C8907" w14:textId="77777777" w:rsidR="005E2ABE" w:rsidRDefault="005E2ABE" w:rsidP="007B3B65">
      <w:pPr>
        <w:pStyle w:val="ad"/>
        <w:numPr>
          <w:ilvl w:val="0"/>
          <w:numId w:val="8"/>
        </w:numPr>
        <w:spacing w:after="0" w:line="240" w:lineRule="auto"/>
        <w:ind w:leftChars="264" w:left="941"/>
        <w:rPr>
          <w:ins w:id="307" w:author="從 117.0 的變更" w:date="2023-03-17T14:13:00Z"/>
          <w:rFonts w:ascii="Segoe UI Historic" w:hAnsi="Segoe UI Historic" w:cs="Segoe UI Historic"/>
        </w:rPr>
      </w:pPr>
      <w:ins w:id="308" w:author="從 117.0 的變更" w:date="2023-03-17T14:13:00Z">
        <w:r>
          <w:rPr>
            <w:rFonts w:ascii="Segoe UI Historic" w:hAnsi="Segoe UI Historic" w:cs="Segoe UI Historic" w:hint="eastAsia"/>
          </w:rPr>
          <w:t>P</w:t>
        </w:r>
        <w:r>
          <w:rPr>
            <w:rFonts w:ascii="Segoe UI Historic" w:hAnsi="Segoe UI Historic" w:cs="Segoe UI Historic"/>
          </w:rPr>
          <w:t>ower-up and health boost available by watching ads</w:t>
        </w:r>
      </w:ins>
    </w:p>
    <w:p w14:paraId="4661B832" w14:textId="77777777" w:rsidR="004D2E04" w:rsidRPr="00C47354" w:rsidRDefault="004D2E04" w:rsidP="007B3B65">
      <w:pPr>
        <w:pStyle w:val="ad"/>
        <w:numPr>
          <w:ilvl w:val="0"/>
          <w:numId w:val="8"/>
        </w:numPr>
        <w:spacing w:after="0" w:line="240" w:lineRule="auto"/>
        <w:ind w:leftChars="264" w:left="941"/>
        <w:rPr>
          <w:ins w:id="309" w:author="從 117.0 的變更" w:date="2023-03-17T14:13:00Z"/>
          <w:rFonts w:ascii="Segoe UI Historic" w:hAnsi="Segoe UI Historic" w:cs="Segoe UI Historic"/>
        </w:rPr>
      </w:pPr>
      <w:ins w:id="310" w:author="從 117.0 的變更" w:date="2023-03-17T14:13:00Z">
        <w:r>
          <w:rPr>
            <w:rFonts w:ascii="Segoe UI Historic" w:hAnsi="Segoe UI Historic" w:cs="Segoe UI Historic" w:hint="eastAsia"/>
          </w:rPr>
          <w:t>T</w:t>
        </w:r>
        <w:r>
          <w:rPr>
            <w:rFonts w:ascii="Segoe UI Historic" w:hAnsi="Segoe UI Historic" w:cs="Segoe UI Historic"/>
          </w:rPr>
          <w:t>he player and monster animation is fully animate and runs smoothly</w:t>
        </w:r>
      </w:ins>
    </w:p>
    <w:p w14:paraId="54A67E2A" w14:textId="77777777" w:rsidR="00AF7158" w:rsidRPr="00C47354" w:rsidRDefault="007563D0"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 xml:space="preserve">Cons: </w:t>
      </w:r>
    </w:p>
    <w:p w14:paraId="7C7EFE1C" w14:textId="4E850A6B" w:rsidR="007563D0" w:rsidRPr="00C47354" w:rsidRDefault="00C03B3C" w:rsidP="007B3B65">
      <w:pPr>
        <w:pStyle w:val="ad"/>
        <w:numPr>
          <w:ilvl w:val="0"/>
          <w:numId w:val="7"/>
        </w:numPr>
        <w:spacing w:after="0" w:line="240" w:lineRule="auto"/>
        <w:ind w:leftChars="264" w:left="941"/>
        <w:rPr>
          <w:rFonts w:ascii="Segoe UI Historic" w:hAnsi="Segoe UI Historic" w:cs="Segoe UI Historic"/>
        </w:rPr>
      </w:pPr>
      <w:ins w:id="311" w:author="從 117.0 的變更" w:date="2023-03-17T14:13:00Z">
        <w:r>
          <w:rPr>
            <w:rFonts w:ascii="Segoe UI Historic" w:hAnsi="Segoe UI Historic" w:cs="Segoe UI Historic" w:hint="eastAsia"/>
          </w:rPr>
          <w:t>T</w:t>
        </w:r>
        <w:r>
          <w:rPr>
            <w:rFonts w:ascii="Segoe UI Historic" w:hAnsi="Segoe UI Historic" w:cs="Segoe UI Historic"/>
          </w:rPr>
          <w:t>here</w:t>
        </w:r>
      </w:ins>
      <w:del w:id="312" w:author="從 117.0 的變更" w:date="2023-03-17T14:13:00Z">
        <w:r w:rsidR="007563D0" w:rsidRPr="00C47354">
          <w:rPr>
            <w:rFonts w:ascii="Segoe UI Historic" w:hAnsi="Segoe UI Historic" w:cs="Segoe UI Historic"/>
          </w:rPr>
          <w:delText>The only way</w:delText>
        </w:r>
      </w:del>
      <w:r w:rsidR="007563D0" w:rsidRPr="00C47354">
        <w:rPr>
          <w:rFonts w:ascii="Segoe UI Historic" w:hAnsi="Segoe UI Historic" w:cs="Segoe UI Historic"/>
        </w:rPr>
        <w:t xml:space="preserve"> is </w:t>
      </w:r>
      <w:del w:id="313" w:author="從 117.0 的變更" w:date="2023-03-17T14:13:00Z">
        <w:r w:rsidR="007563D0" w:rsidRPr="00C47354">
          <w:rPr>
            <w:rFonts w:ascii="Segoe UI Historic" w:hAnsi="Segoe UI Historic" w:cs="Segoe UI Historic"/>
          </w:rPr>
          <w:delText xml:space="preserve">to run, </w:delText>
        </w:r>
      </w:del>
      <w:r w:rsidR="007563D0" w:rsidRPr="00C47354">
        <w:rPr>
          <w:rFonts w:ascii="Segoe UI Historic" w:hAnsi="Segoe UI Historic" w:cs="Segoe UI Historic"/>
        </w:rPr>
        <w:t xml:space="preserve">no way to </w:t>
      </w:r>
      <w:ins w:id="314" w:author="從 117.0 的變更" w:date="2023-03-17T14:13:00Z">
        <w:r>
          <w:rPr>
            <w:rFonts w:ascii="Segoe UI Historic" w:hAnsi="Segoe UI Historic" w:cs="Segoe UI Historic"/>
          </w:rPr>
          <w:t>take the monster down (no trap and attack method)</w:t>
        </w:r>
      </w:ins>
      <w:del w:id="315" w:author="從 117.0 的變更" w:date="2023-03-17T14:13:00Z">
        <w:r w:rsidR="007563D0" w:rsidRPr="00C47354">
          <w:rPr>
            <w:rFonts w:ascii="Segoe UI Historic" w:hAnsi="Segoe UI Historic" w:cs="Segoe UI Historic"/>
          </w:rPr>
          <w:delText>fight back</w:delText>
        </w:r>
      </w:del>
    </w:p>
    <w:p w14:paraId="2EE772E8" w14:textId="14259EFD" w:rsidR="007563D0" w:rsidRPr="00C47354" w:rsidRDefault="007563D0" w:rsidP="007B3B65">
      <w:pPr>
        <w:pStyle w:val="ad"/>
        <w:numPr>
          <w:ilvl w:val="0"/>
          <w:numId w:val="7"/>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 map is too complex, </w:t>
      </w:r>
      <w:r w:rsidR="00123EB4" w:rsidRPr="00C47354">
        <w:rPr>
          <w:rFonts w:ascii="Segoe UI Historic" w:hAnsi="Segoe UI Historic" w:cs="Segoe UI Historic"/>
        </w:rPr>
        <w:t>can’t</w:t>
      </w:r>
      <w:r w:rsidRPr="00C47354">
        <w:rPr>
          <w:rFonts w:ascii="Segoe UI Historic" w:hAnsi="Segoe UI Historic" w:cs="Segoe UI Historic"/>
        </w:rPr>
        <w:t xml:space="preserve"> win this game without </w:t>
      </w:r>
      <w:del w:id="316" w:author="從 117.0 的變更" w:date="2023-03-17T14:13:00Z">
        <w:r w:rsidRPr="00C47354">
          <w:rPr>
            <w:rFonts w:ascii="Segoe UI Historic" w:hAnsi="Segoe UI Historic" w:cs="Segoe UI Historic"/>
          </w:rPr>
          <w:delText xml:space="preserve">map </w:delText>
        </w:r>
      </w:del>
      <w:r w:rsidRPr="00C47354">
        <w:rPr>
          <w:rFonts w:ascii="Segoe UI Historic" w:hAnsi="Segoe UI Historic" w:cs="Segoe UI Historic"/>
        </w:rPr>
        <w:t xml:space="preserve">screenshot </w:t>
      </w:r>
      <w:ins w:id="317" w:author="從 117.0 的變更" w:date="2023-03-17T14:13:00Z">
        <w:r w:rsidR="00BA0D94">
          <w:rPr>
            <w:rFonts w:ascii="Segoe UI Historic" w:hAnsi="Segoe UI Historic" w:cs="Segoe UI Historic"/>
          </w:rPr>
          <w:t>the map</w:t>
        </w:r>
        <w:r w:rsidRPr="00C47354">
          <w:rPr>
            <w:rFonts w:ascii="Segoe UI Historic" w:hAnsi="Segoe UI Historic" w:cs="Segoe UI Historic"/>
          </w:rPr>
          <w:t xml:space="preserve"> </w:t>
        </w:r>
      </w:ins>
      <w:r w:rsidRPr="00C47354">
        <w:rPr>
          <w:rFonts w:ascii="Segoe UI Historic" w:hAnsi="Segoe UI Historic" w:cs="Segoe UI Historic"/>
        </w:rPr>
        <w:t xml:space="preserve">and </w:t>
      </w:r>
      <w:ins w:id="318" w:author="從 117.0 的變更" w:date="2023-03-17T14:13:00Z">
        <w:r w:rsidRPr="00C47354">
          <w:rPr>
            <w:rFonts w:ascii="Segoe UI Historic" w:hAnsi="Segoe UI Historic" w:cs="Segoe UI Historic"/>
          </w:rPr>
          <w:t>plan</w:t>
        </w:r>
        <w:r w:rsidR="00BA0D94">
          <w:rPr>
            <w:rFonts w:ascii="Segoe UI Historic" w:hAnsi="Segoe UI Historic" w:cs="Segoe UI Historic"/>
          </w:rPr>
          <w:t>ned beforehand</w:t>
        </w:r>
      </w:ins>
      <w:del w:id="319" w:author="從 117.0 的變更" w:date="2023-03-17T14:13:00Z">
        <w:r w:rsidRPr="00C47354">
          <w:rPr>
            <w:rFonts w:ascii="Segoe UI Historic" w:hAnsi="Segoe UI Historic" w:cs="Segoe UI Historic"/>
          </w:rPr>
          <w:delText>planning</w:delText>
        </w:r>
      </w:del>
    </w:p>
    <w:p w14:paraId="002FF624" w14:textId="025110F4" w:rsidR="007563D0" w:rsidRPr="00C47354" w:rsidRDefault="007563D0" w:rsidP="007B3B65">
      <w:pPr>
        <w:pStyle w:val="ad"/>
        <w:numPr>
          <w:ilvl w:val="0"/>
          <w:numId w:val="7"/>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This game is </w:t>
      </w:r>
      <w:del w:id="320" w:author="從 117.0 的變更" w:date="2023-03-17T14:13:00Z">
        <w:r w:rsidRPr="00C47354">
          <w:rPr>
            <w:rFonts w:ascii="Segoe UI Historic" w:hAnsi="Segoe UI Historic" w:cs="Segoe UI Historic"/>
          </w:rPr>
          <w:delText xml:space="preserve">super </w:delText>
        </w:r>
      </w:del>
      <w:r w:rsidRPr="00C47354">
        <w:rPr>
          <w:rFonts w:ascii="Segoe UI Historic" w:hAnsi="Segoe UI Historic" w:cs="Segoe UI Historic"/>
        </w:rPr>
        <w:t xml:space="preserve">easy to get lost </w:t>
      </w:r>
      <w:ins w:id="321" w:author="從 117.0 的變更" w:date="2023-03-17T14:13:00Z">
        <w:r w:rsidR="00BA0D94">
          <w:rPr>
            <w:rFonts w:ascii="Segoe UI Historic" w:hAnsi="Segoe UI Historic" w:cs="Segoe UI Historic"/>
          </w:rPr>
          <w:t>but</w:t>
        </w:r>
      </w:ins>
      <w:del w:id="322" w:author="從 117.0 的變更" w:date="2023-03-17T14:13:00Z">
        <w:r w:rsidRPr="00C47354">
          <w:rPr>
            <w:rFonts w:ascii="Segoe UI Historic" w:hAnsi="Segoe UI Historic" w:cs="Segoe UI Historic"/>
          </w:rPr>
          <w:delText>and</w:delText>
        </w:r>
      </w:del>
      <w:r w:rsidRPr="00C47354">
        <w:rPr>
          <w:rFonts w:ascii="Segoe UI Historic" w:hAnsi="Segoe UI Historic" w:cs="Segoe UI Historic"/>
        </w:rPr>
        <w:t xml:space="preserve"> the monster keep chasing you</w:t>
      </w:r>
    </w:p>
    <w:p w14:paraId="4B027DF9" w14:textId="13AE6706" w:rsidR="007563D0" w:rsidRDefault="007563D0" w:rsidP="007B3B65">
      <w:pPr>
        <w:pStyle w:val="ad"/>
        <w:numPr>
          <w:ilvl w:val="0"/>
          <w:numId w:val="7"/>
        </w:numPr>
        <w:spacing w:after="0" w:line="240" w:lineRule="auto"/>
        <w:ind w:leftChars="264" w:left="941"/>
        <w:rPr>
          <w:rFonts w:ascii="Segoe UI Historic" w:hAnsi="Segoe UI Historic" w:cs="Segoe UI Historic"/>
        </w:rPr>
      </w:pPr>
      <w:r w:rsidRPr="00C47354">
        <w:rPr>
          <w:rFonts w:ascii="Segoe UI Historic" w:hAnsi="Segoe UI Historic" w:cs="Segoe UI Historic"/>
        </w:rPr>
        <w:t>No achievement after you successfully escape</w:t>
      </w:r>
    </w:p>
    <w:p w14:paraId="24B30003" w14:textId="60783067" w:rsidR="00FD5D9D" w:rsidRPr="00C47354" w:rsidRDefault="00FD5D9D" w:rsidP="007B3B65">
      <w:pPr>
        <w:pStyle w:val="ad"/>
        <w:numPr>
          <w:ilvl w:val="0"/>
          <w:numId w:val="7"/>
        </w:numPr>
        <w:spacing w:after="0" w:line="240" w:lineRule="auto"/>
        <w:ind w:leftChars="264" w:left="941"/>
        <w:rPr>
          <w:rFonts w:ascii="Segoe UI Historic" w:hAnsi="Segoe UI Historic" w:cs="Segoe UI Historic"/>
        </w:rPr>
      </w:pPr>
      <w:r>
        <w:rPr>
          <w:rFonts w:ascii="Segoe UI Historic" w:hAnsi="Segoe UI Historic" w:cs="Segoe UI Historic" w:hint="eastAsia"/>
        </w:rPr>
        <w:t>T</w:t>
      </w:r>
      <w:r>
        <w:rPr>
          <w:rFonts w:ascii="Segoe UI Historic" w:hAnsi="Segoe UI Historic" w:cs="Segoe UI Historic"/>
        </w:rPr>
        <w:t xml:space="preserve">he lobby music is </w:t>
      </w:r>
      <w:r w:rsidR="00082121">
        <w:rPr>
          <w:rFonts w:ascii="Segoe UI Historic" w:hAnsi="Segoe UI Historic" w:cs="Segoe UI Historic"/>
        </w:rPr>
        <w:t>repeat and become annoying at a few time.</w:t>
      </w:r>
    </w:p>
    <w:p w14:paraId="39A78A75" w14:textId="7B04073A" w:rsidR="007563D0" w:rsidRPr="00C47354" w:rsidRDefault="007563D0" w:rsidP="007B3B65">
      <w:pPr>
        <w:pStyle w:val="ad"/>
        <w:numPr>
          <w:ilvl w:val="0"/>
          <w:numId w:val="7"/>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You </w:t>
      </w:r>
      <w:r w:rsidR="00730783" w:rsidRPr="00C47354">
        <w:rPr>
          <w:rFonts w:ascii="Segoe UI Historic" w:hAnsi="Segoe UI Historic" w:cs="Segoe UI Historic"/>
        </w:rPr>
        <w:t>can</w:t>
      </w:r>
      <w:r w:rsidRPr="00C47354">
        <w:rPr>
          <w:rFonts w:ascii="Segoe UI Historic" w:hAnsi="Segoe UI Historic" w:cs="Segoe UI Historic"/>
        </w:rPr>
        <w:t xml:space="preserve"> go back to the laboratory</w:t>
      </w:r>
      <w:ins w:id="323" w:author="從 117.0 的變更" w:date="2023-03-17T14:13:00Z">
        <w:r w:rsidR="00BA0D94">
          <w:rPr>
            <w:rFonts w:ascii="Segoe UI Historic" w:hAnsi="Segoe UI Historic" w:cs="Segoe UI Historic"/>
          </w:rPr>
          <w:t xml:space="preserve"> as the lift doesn’t </w:t>
        </w:r>
        <w:r w:rsidR="004B228E">
          <w:rPr>
            <w:rFonts w:ascii="Segoe UI Historic" w:hAnsi="Segoe UI Historic" w:cs="Segoe UI Historic"/>
          </w:rPr>
          <w:t>disappear after start</w:t>
        </w:r>
      </w:ins>
      <w:del w:id="324" w:author="從 117.0 的變更" w:date="2023-03-17T14:13:00Z">
        <w:r w:rsidRPr="00C47354">
          <w:rPr>
            <w:rFonts w:ascii="Segoe UI Historic" w:hAnsi="Segoe UI Historic" w:cs="Segoe UI Historic"/>
          </w:rPr>
          <w:delText>????</w:delText>
        </w:r>
      </w:del>
    </w:p>
    <w:p w14:paraId="6B7779ED" w14:textId="61761F82" w:rsidR="007563D0" w:rsidRPr="00C47354" w:rsidRDefault="007563D0" w:rsidP="007B3B65">
      <w:pPr>
        <w:pStyle w:val="ad"/>
        <w:numPr>
          <w:ilvl w:val="0"/>
          <w:numId w:val="7"/>
        </w:numPr>
        <w:spacing w:after="0" w:line="240" w:lineRule="auto"/>
        <w:ind w:leftChars="264" w:left="941"/>
        <w:rPr>
          <w:del w:id="325" w:author="從 117.0 的變更" w:date="2023-03-17T14:13:00Z"/>
          <w:rFonts w:ascii="Segoe UI Historic" w:hAnsi="Segoe UI Historic" w:cs="Segoe UI Historic"/>
        </w:rPr>
      </w:pPr>
      <w:del w:id="326" w:author="從 117.0 的變更" w:date="2023-03-17T14:13:00Z">
        <w:r w:rsidRPr="00C47354">
          <w:rPr>
            <w:rFonts w:ascii="Segoe UI Historic" w:hAnsi="Segoe UI Historic" w:cs="Segoe UI Historic"/>
          </w:rPr>
          <w:delText xml:space="preserve">There </w:delText>
        </w:r>
        <w:r w:rsidR="00123EB4" w:rsidRPr="00C47354">
          <w:rPr>
            <w:rFonts w:ascii="Segoe UI Historic" w:hAnsi="Segoe UI Historic" w:cs="Segoe UI Historic"/>
          </w:rPr>
          <w:delText>is</w:delText>
        </w:r>
        <w:r w:rsidRPr="00C47354">
          <w:rPr>
            <w:rFonts w:ascii="Segoe UI Historic" w:hAnsi="Segoe UI Historic" w:cs="Segoe UI Historic"/>
          </w:rPr>
          <w:delText xml:space="preserve"> no safe place or cooling down moment that monster </w:delText>
        </w:r>
        <w:r w:rsidR="00AA56A6" w:rsidRPr="00C47354">
          <w:rPr>
            <w:rFonts w:ascii="Segoe UI Historic" w:hAnsi="Segoe UI Historic" w:cs="Segoe UI Historic"/>
          </w:rPr>
          <w:delText>won’t</w:delText>
        </w:r>
        <w:r w:rsidRPr="00C47354">
          <w:rPr>
            <w:rFonts w:ascii="Segoe UI Historic" w:hAnsi="Segoe UI Historic" w:cs="Segoe UI Historic"/>
          </w:rPr>
          <w:delText xml:space="preserve"> chase you</w:delText>
        </w:r>
      </w:del>
    </w:p>
    <w:p w14:paraId="618D679D" w14:textId="6FF5704F" w:rsidR="007563D0" w:rsidRPr="00C47354" w:rsidRDefault="007563D0" w:rsidP="007B3B65">
      <w:pPr>
        <w:pStyle w:val="ad"/>
        <w:numPr>
          <w:ilvl w:val="0"/>
          <w:numId w:val="7"/>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 blood effect </w:t>
      </w:r>
      <w:r w:rsidR="00123EB4" w:rsidRPr="00C47354">
        <w:rPr>
          <w:rFonts w:ascii="Segoe UI Historic" w:hAnsi="Segoe UI Historic" w:cs="Segoe UI Historic"/>
        </w:rPr>
        <w:t>affects</w:t>
      </w:r>
      <w:r w:rsidRPr="00C47354">
        <w:rPr>
          <w:rFonts w:ascii="Segoe UI Historic" w:hAnsi="Segoe UI Historic" w:cs="Segoe UI Historic"/>
        </w:rPr>
        <w:t xml:space="preserve"> </w:t>
      </w:r>
      <w:ins w:id="327" w:author="從 117.0 的變更" w:date="2023-03-17T14:13:00Z">
        <w:r w:rsidR="004B228E">
          <w:rPr>
            <w:rFonts w:ascii="Segoe UI Historic" w:hAnsi="Segoe UI Historic" w:cs="Segoe UI Historic"/>
          </w:rPr>
          <w:t>the camera</w:t>
        </w:r>
        <w:r w:rsidRPr="00C47354">
          <w:rPr>
            <w:rFonts w:ascii="Segoe UI Historic" w:hAnsi="Segoe UI Historic" w:cs="Segoe UI Historic"/>
          </w:rPr>
          <w:t xml:space="preserve"> </w:t>
        </w:r>
      </w:ins>
      <w:r w:rsidRPr="00C47354">
        <w:rPr>
          <w:rFonts w:ascii="Segoe UI Historic" w:hAnsi="Segoe UI Historic" w:cs="Segoe UI Historic"/>
        </w:rPr>
        <w:t xml:space="preserve">vision and it never </w:t>
      </w:r>
      <w:ins w:id="328" w:author="從 117.0 的變更" w:date="2023-03-17T14:13:00Z">
        <w:r w:rsidR="00325450">
          <w:rPr>
            <w:rFonts w:ascii="Segoe UI Historic" w:hAnsi="Segoe UI Historic" w:cs="Segoe UI Historic"/>
          </w:rPr>
          <w:t>disappear</w:t>
        </w:r>
      </w:ins>
      <w:del w:id="329" w:author="從 117.0 的變更" w:date="2023-03-17T14:13:00Z">
        <w:r w:rsidRPr="00C47354">
          <w:rPr>
            <w:rFonts w:ascii="Segoe UI Historic" w:hAnsi="Segoe UI Historic" w:cs="Segoe UI Historic"/>
          </w:rPr>
          <w:delText>gone</w:delText>
        </w:r>
      </w:del>
    </w:p>
    <w:p w14:paraId="08CCEF3E" w14:textId="35E2857B" w:rsidR="007563D0" w:rsidRPr="00C47354" w:rsidRDefault="007563D0" w:rsidP="007B3B65">
      <w:pPr>
        <w:pStyle w:val="ad"/>
        <w:numPr>
          <w:ilvl w:val="0"/>
          <w:numId w:val="7"/>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Mini map should </w:t>
      </w:r>
      <w:ins w:id="330" w:author="從 117.0 的變更" w:date="2023-03-17T14:13:00Z">
        <w:r w:rsidR="00325450">
          <w:rPr>
            <w:rFonts w:ascii="Segoe UI Historic" w:hAnsi="Segoe UI Historic" w:cs="Segoe UI Historic"/>
          </w:rPr>
          <w:t>update even though it is closed</w:t>
        </w:r>
      </w:ins>
      <w:del w:id="331" w:author="從 117.0 的變更" w:date="2023-03-17T14:13:00Z">
        <w:r w:rsidRPr="00C47354">
          <w:rPr>
            <w:rFonts w:ascii="Segoe UI Historic" w:hAnsi="Segoe UI Historic" w:cs="Segoe UI Historic"/>
          </w:rPr>
          <w:delText>be show on the top corner</w:delText>
        </w:r>
      </w:del>
      <w:r w:rsidRPr="00C47354">
        <w:rPr>
          <w:rFonts w:ascii="Segoe UI Historic" w:hAnsi="Segoe UI Historic" w:cs="Segoe UI Historic"/>
        </w:rPr>
        <w:t xml:space="preserve"> </w:t>
      </w:r>
    </w:p>
    <w:p w14:paraId="3902E501" w14:textId="762C2FEB" w:rsidR="007563D0" w:rsidRPr="00C47354" w:rsidRDefault="007563D0" w:rsidP="007B3B65">
      <w:pPr>
        <w:pStyle w:val="ad"/>
        <w:numPr>
          <w:ilvl w:val="0"/>
          <w:numId w:val="7"/>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 monster keeps following the player wherever player </w:t>
      </w:r>
      <w:r w:rsidR="00123EB4" w:rsidRPr="00C47354">
        <w:rPr>
          <w:rFonts w:ascii="Segoe UI Historic" w:hAnsi="Segoe UI Historic" w:cs="Segoe UI Historic"/>
        </w:rPr>
        <w:t>is</w:t>
      </w:r>
      <w:r w:rsidR="001B5338" w:rsidRPr="00C47354">
        <w:rPr>
          <w:rFonts w:ascii="Segoe UI Historic" w:hAnsi="Segoe UI Historic" w:cs="Segoe UI Historic"/>
        </w:rPr>
        <w:t xml:space="preserve"> (even though player is not in sight of the monster)</w:t>
      </w:r>
    </w:p>
    <w:p w14:paraId="4E27800C" w14:textId="77777777" w:rsidR="00784F2B" w:rsidRPr="00784F2B" w:rsidRDefault="00784F2B" w:rsidP="00784F2B">
      <w:pPr>
        <w:pStyle w:val="ad"/>
        <w:numPr>
          <w:ilvl w:val="0"/>
          <w:numId w:val="7"/>
        </w:numPr>
        <w:spacing w:after="0" w:line="240" w:lineRule="auto"/>
        <w:ind w:leftChars="264" w:left="941"/>
        <w:rPr>
          <w:ins w:id="332" w:author="從 117.0 的變更" w:date="2023-03-17T14:13:00Z"/>
          <w:rFonts w:ascii="Segoe UI Historic" w:hAnsi="Segoe UI Historic" w:cs="Segoe UI Historic" w:hint="eastAsia"/>
        </w:rPr>
      </w:pPr>
      <w:ins w:id="333" w:author="從 117.0 的變更" w:date="2023-03-17T14:13:00Z">
        <w:r w:rsidRPr="00C47354">
          <w:rPr>
            <w:rFonts w:ascii="Segoe UI Historic" w:hAnsi="Segoe UI Historic" w:cs="Segoe UI Historic"/>
          </w:rPr>
          <w:t xml:space="preserve">There is no safe place or cooling down </w:t>
        </w:r>
        <w:r>
          <w:rPr>
            <w:rFonts w:ascii="Segoe UI Historic" w:hAnsi="Segoe UI Historic" w:cs="Segoe UI Historic"/>
          </w:rPr>
          <w:t>for monster</w:t>
        </w:r>
        <w:r w:rsidRPr="00C47354">
          <w:rPr>
            <w:rFonts w:ascii="Segoe UI Historic" w:hAnsi="Segoe UI Historic" w:cs="Segoe UI Historic"/>
          </w:rPr>
          <w:t xml:space="preserve"> chas</w:t>
        </w:r>
        <w:r>
          <w:rPr>
            <w:rFonts w:ascii="Segoe UI Historic" w:hAnsi="Segoe UI Historic" w:cs="Segoe UI Historic"/>
          </w:rPr>
          <w:t>ing</w:t>
        </w:r>
      </w:ins>
    </w:p>
    <w:p w14:paraId="3F183C24" w14:textId="30FA34F4" w:rsidR="007563D0" w:rsidRPr="00C47354" w:rsidRDefault="007563D0" w:rsidP="007B3B65">
      <w:pPr>
        <w:pStyle w:val="ad"/>
        <w:numPr>
          <w:ilvl w:val="0"/>
          <w:numId w:val="7"/>
        </w:numPr>
        <w:spacing w:after="0" w:line="240" w:lineRule="auto"/>
        <w:ind w:leftChars="264" w:left="941"/>
        <w:rPr>
          <w:rFonts w:ascii="Segoe UI Historic" w:hAnsi="Segoe UI Historic" w:cs="Segoe UI Historic"/>
        </w:rPr>
      </w:pPr>
      <w:r w:rsidRPr="00C47354">
        <w:rPr>
          <w:rFonts w:ascii="Segoe UI Historic" w:hAnsi="Segoe UI Historic" w:cs="Segoe UI Historic"/>
        </w:rPr>
        <w:t>The map is not randomly generated</w:t>
      </w:r>
      <w:ins w:id="334" w:author="從 117.0 的變更" w:date="2023-03-17T14:13:00Z">
        <w:r w:rsidR="00784F2B">
          <w:rPr>
            <w:rFonts w:ascii="Segoe UI Historic" w:hAnsi="Segoe UI Historic" w:cs="Segoe UI Historic"/>
          </w:rPr>
          <w:t xml:space="preserve"> (same map everytime)</w:t>
        </w:r>
      </w:ins>
    </w:p>
    <w:p w14:paraId="1E6A7860" w14:textId="77777777" w:rsidR="00261CF6" w:rsidRPr="00C47354" w:rsidRDefault="00261CF6" w:rsidP="00693678">
      <w:pPr>
        <w:spacing w:after="0" w:line="240" w:lineRule="auto"/>
        <w:ind w:leftChars="100" w:left="220"/>
        <w:rPr>
          <w:rFonts w:ascii="Segoe UI Historic" w:hAnsi="Segoe UI Historic" w:cs="Segoe UI Historic"/>
        </w:rPr>
      </w:pPr>
    </w:p>
    <w:p w14:paraId="1D487D9C" w14:textId="7700ED76" w:rsidR="005C0275" w:rsidRPr="00C47354" w:rsidRDefault="005C0275"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 xml:space="preserve">Conclusion: </w:t>
      </w:r>
      <w:ins w:id="335" w:author="從 117.0 的變更" w:date="2023-03-17T14:13:00Z">
        <w:r w:rsidR="00F77019">
          <w:rPr>
            <w:rFonts w:ascii="Segoe UI Historic" w:hAnsi="Segoe UI Historic" w:cs="Segoe UI Historic"/>
          </w:rPr>
          <w:t xml:space="preserve">Unlike the </w:t>
        </w:r>
      </w:ins>
      <w:del w:id="336" w:author="從 117.0 的變更" w:date="2023-03-17T14:13:00Z">
        <w:r w:rsidR="00B62A13" w:rsidRPr="00C47354">
          <w:rPr>
            <w:rFonts w:ascii="Segoe UI Historic" w:hAnsi="Segoe UI Historic" w:cs="Segoe UI Historic"/>
          </w:rPr>
          <w:delText xml:space="preserve">This game is descripted itself as inspired by </w:delText>
        </w:r>
      </w:del>
      <w:r w:rsidR="00B62A13" w:rsidRPr="00C47354">
        <w:rPr>
          <w:rFonts w:ascii="Segoe UI Historic" w:hAnsi="Segoe UI Historic" w:cs="Segoe UI Historic"/>
        </w:rPr>
        <w:t>movie</w:t>
      </w:r>
      <w:ins w:id="337" w:author="從 117.0 的變更" w:date="2023-03-17T14:13:00Z">
        <w:r w:rsidR="00F77019">
          <w:rPr>
            <w:rFonts w:ascii="Segoe UI Historic" w:hAnsi="Segoe UI Historic" w:cs="Segoe UI Historic"/>
          </w:rPr>
          <w:t>, t</w:t>
        </w:r>
        <w:r w:rsidR="00B62A13" w:rsidRPr="00C47354">
          <w:rPr>
            <w:rFonts w:ascii="Segoe UI Historic" w:hAnsi="Segoe UI Historic" w:cs="Segoe UI Historic"/>
          </w:rPr>
          <w:t xml:space="preserve">he </w:t>
        </w:r>
      </w:ins>
      <w:del w:id="338" w:author="從 117.0 的變更" w:date="2023-03-17T14:13:00Z">
        <w:r w:rsidR="00B62A13" w:rsidRPr="00C47354">
          <w:rPr>
            <w:rFonts w:ascii="Segoe UI Historic" w:hAnsi="Segoe UI Historic" w:cs="Segoe UI Historic"/>
          </w:rPr>
          <w:delText xml:space="preserve"> “maze runner”. The </w:delText>
        </w:r>
      </w:del>
      <w:r w:rsidR="00B62A13" w:rsidRPr="00C47354">
        <w:rPr>
          <w:rFonts w:ascii="Segoe UI Historic" w:hAnsi="Segoe UI Historic" w:cs="Segoe UI Historic"/>
        </w:rPr>
        <w:t xml:space="preserve">maze is fixed and only one </w:t>
      </w:r>
      <w:ins w:id="339" w:author="從 117.0 的變更" w:date="2023-03-17T14:13:00Z">
        <w:r w:rsidR="00F77019">
          <w:rPr>
            <w:rFonts w:ascii="Segoe UI Historic" w:hAnsi="Segoe UI Historic" w:cs="Segoe UI Historic"/>
          </w:rPr>
          <w:t>objective</w:t>
        </w:r>
        <w:r w:rsidR="00B62A13" w:rsidRPr="00C47354">
          <w:rPr>
            <w:rFonts w:ascii="Segoe UI Historic" w:hAnsi="Segoe UI Historic" w:cs="Segoe UI Historic"/>
          </w:rPr>
          <w:t>.</w:t>
        </w:r>
        <w:r w:rsidR="00196F1B">
          <w:rPr>
            <w:rFonts w:ascii="Segoe UI Historic" w:hAnsi="Segoe UI Historic" w:cs="Segoe UI Historic"/>
          </w:rPr>
          <w:t xml:space="preserve"> It is quite boring whilst the monster is too overpowered.</w:t>
        </w:r>
        <w:r w:rsidR="00B62A13" w:rsidRPr="00C47354">
          <w:rPr>
            <w:rFonts w:ascii="Segoe UI Historic" w:hAnsi="Segoe UI Historic" w:cs="Segoe UI Historic"/>
          </w:rPr>
          <w:t xml:space="preserve"> </w:t>
        </w:r>
        <w:r w:rsidR="001530C5">
          <w:rPr>
            <w:rFonts w:ascii="Segoe UI Historic" w:hAnsi="Segoe UI Historic" w:cs="Segoe UI Historic"/>
          </w:rPr>
          <w:t>This game</w:t>
        </w:r>
        <w:r w:rsidR="00B62A13" w:rsidRPr="00C47354">
          <w:rPr>
            <w:rFonts w:ascii="Segoe UI Historic" w:hAnsi="Segoe UI Historic" w:cs="Segoe UI Historic"/>
          </w:rPr>
          <w:t xml:space="preserve"> use</w:t>
        </w:r>
        <w:r w:rsidR="001530C5">
          <w:rPr>
            <w:rFonts w:ascii="Segoe UI Historic" w:hAnsi="Segoe UI Historic" w:cs="Segoe UI Historic"/>
          </w:rPr>
          <w:t>s</w:t>
        </w:r>
        <w:r w:rsidR="00B62A13" w:rsidRPr="00C47354">
          <w:rPr>
            <w:rFonts w:ascii="Segoe UI Historic" w:hAnsi="Segoe UI Historic" w:cs="Segoe UI Historic"/>
          </w:rPr>
          <w:t xml:space="preserve"> unreal</w:t>
        </w:r>
        <w:r w:rsidR="001530C5">
          <w:rPr>
            <w:rFonts w:ascii="Segoe UI Historic" w:hAnsi="Segoe UI Historic" w:cs="Segoe UI Historic"/>
          </w:rPr>
          <w:t xml:space="preserve"> engine, this explain why the graphics and texture is re</w:t>
        </w:r>
        <w:r w:rsidR="00CB2399">
          <w:rPr>
            <w:rFonts w:ascii="Segoe UI Historic" w:hAnsi="Segoe UI Historic" w:cs="Segoe UI Historic"/>
          </w:rPr>
          <w:t>ndered perfectly match. T</w:t>
        </w:r>
        <w:r w:rsidRPr="00C47354">
          <w:rPr>
            <w:rFonts w:ascii="Segoe UI Historic" w:hAnsi="Segoe UI Historic" w:cs="Segoe UI Historic"/>
          </w:rPr>
          <w:t xml:space="preserve">he </w:t>
        </w:r>
      </w:ins>
      <w:del w:id="340" w:author="從 117.0 的變更" w:date="2023-03-17T14:13:00Z">
        <w:r w:rsidR="00B62A13" w:rsidRPr="00C47354">
          <w:rPr>
            <w:rFonts w:ascii="Segoe UI Historic" w:hAnsi="Segoe UI Historic" w:cs="Segoe UI Historic"/>
          </w:rPr>
          <w:delText xml:space="preserve">game mode. It used unreal graphic </w:delText>
        </w:r>
        <w:r w:rsidR="007C3313" w:rsidRPr="00C47354">
          <w:rPr>
            <w:rFonts w:ascii="Segoe UI Historic" w:hAnsi="Segoe UI Historic" w:cs="Segoe UI Historic"/>
          </w:rPr>
          <w:delText>which</w:delText>
        </w:r>
        <w:r w:rsidR="00B62A13" w:rsidRPr="00C47354">
          <w:rPr>
            <w:rFonts w:ascii="Segoe UI Historic" w:hAnsi="Segoe UI Historic" w:cs="Segoe UI Historic"/>
          </w:rPr>
          <w:delText xml:space="preserve"> has  </w:delText>
        </w:r>
        <w:r w:rsidRPr="00C47354">
          <w:rPr>
            <w:rFonts w:ascii="Segoe UI Historic" w:hAnsi="Segoe UI Historic" w:cs="Segoe UI Historic"/>
          </w:rPr>
          <w:delText xml:space="preserve">This game has </w:delText>
        </w:r>
        <w:r w:rsidR="00C15462" w:rsidRPr="00C47354">
          <w:rPr>
            <w:rFonts w:ascii="Segoe UI Historic" w:hAnsi="Segoe UI Historic" w:cs="Segoe UI Historic"/>
          </w:rPr>
          <w:delText>the same background with my project</w:delText>
        </w:r>
        <w:r w:rsidRPr="00C47354">
          <w:rPr>
            <w:rFonts w:ascii="Segoe UI Historic" w:hAnsi="Segoe UI Historic" w:cs="Segoe UI Historic"/>
          </w:rPr>
          <w:delText xml:space="preserve"> In my project, the </w:delText>
        </w:r>
      </w:del>
      <w:r w:rsidRPr="00C47354">
        <w:rPr>
          <w:rFonts w:ascii="Segoe UI Historic" w:hAnsi="Segoe UI Historic" w:cs="Segoe UI Historic"/>
        </w:rPr>
        <w:t xml:space="preserve">map should be </w:t>
      </w:r>
      <w:del w:id="341" w:author="從 117.0 的變更" w:date="2023-03-17T14:13:00Z">
        <w:r w:rsidRPr="00C47354">
          <w:rPr>
            <w:rFonts w:ascii="Segoe UI Historic" w:hAnsi="Segoe UI Historic" w:cs="Segoe UI Historic"/>
          </w:rPr>
          <w:delText xml:space="preserve">easier to player to solve, at least </w:delText>
        </w:r>
      </w:del>
      <w:r w:rsidRPr="00C47354">
        <w:rPr>
          <w:rFonts w:ascii="Segoe UI Historic" w:hAnsi="Segoe UI Historic" w:cs="Segoe UI Historic"/>
        </w:rPr>
        <w:t xml:space="preserve">more straight-forward and without </w:t>
      </w:r>
      <w:ins w:id="342" w:author="從 117.0 的變更" w:date="2023-03-17T14:13:00Z">
        <w:r w:rsidR="00240E89">
          <w:rPr>
            <w:rFonts w:ascii="Segoe UI Historic" w:hAnsi="Segoe UI Historic" w:cs="Segoe UI Historic"/>
          </w:rPr>
          <w:t xml:space="preserve">any </w:t>
        </w:r>
      </w:ins>
      <w:r w:rsidR="002F6375" w:rsidRPr="00C47354">
        <w:rPr>
          <w:rFonts w:ascii="Segoe UI Historic" w:hAnsi="Segoe UI Historic" w:cs="Segoe UI Historic"/>
        </w:rPr>
        <w:t>external</w:t>
      </w:r>
      <w:r w:rsidRPr="00C47354">
        <w:rPr>
          <w:rFonts w:ascii="Segoe UI Historic" w:hAnsi="Segoe UI Historic" w:cs="Segoe UI Historic"/>
        </w:rPr>
        <w:t xml:space="preserve"> tools </w:t>
      </w:r>
      <w:ins w:id="343" w:author="從 117.0 的變更" w:date="2023-03-17T14:13:00Z">
        <w:r w:rsidR="00240E89">
          <w:rPr>
            <w:rFonts w:ascii="Segoe UI Historic" w:hAnsi="Segoe UI Historic" w:cs="Segoe UI Historic"/>
          </w:rPr>
          <w:t>f</w:t>
        </w:r>
        <w:r w:rsidR="002F6375" w:rsidRPr="00C47354">
          <w:rPr>
            <w:rFonts w:ascii="Segoe UI Historic" w:hAnsi="Segoe UI Historic" w:cs="Segoe UI Historic"/>
          </w:rPr>
          <w:t>o</w:t>
        </w:r>
        <w:r w:rsidR="00240E89">
          <w:rPr>
            <w:rFonts w:ascii="Segoe UI Historic" w:hAnsi="Segoe UI Historic" w:cs="Segoe UI Historic"/>
          </w:rPr>
          <w:t>r</w:t>
        </w:r>
        <w:r w:rsidR="002F6375" w:rsidRPr="00C47354">
          <w:rPr>
            <w:rFonts w:ascii="Segoe UI Historic" w:hAnsi="Segoe UI Historic" w:cs="Segoe UI Historic"/>
          </w:rPr>
          <w:t xml:space="preserve"> </w:t>
        </w:r>
        <w:r w:rsidR="00240E89" w:rsidRPr="00C47354">
          <w:rPr>
            <w:rFonts w:ascii="Segoe UI Historic" w:hAnsi="Segoe UI Historic" w:cs="Segoe UI Historic"/>
          </w:rPr>
          <w:t xml:space="preserve">player </w:t>
        </w:r>
        <w:r w:rsidR="00B21AA1">
          <w:rPr>
            <w:rFonts w:ascii="Segoe UI Historic" w:hAnsi="Segoe UI Historic" w:cs="Segoe UI Historic"/>
          </w:rPr>
          <w:t xml:space="preserve">easier </w:t>
        </w:r>
      </w:ins>
      <w:r w:rsidR="002F6375" w:rsidRPr="00C47354">
        <w:rPr>
          <w:rFonts w:ascii="Segoe UI Historic" w:hAnsi="Segoe UI Historic" w:cs="Segoe UI Historic"/>
        </w:rPr>
        <w:t>to solve</w:t>
      </w:r>
      <w:r w:rsidRPr="00C47354">
        <w:rPr>
          <w:rFonts w:ascii="Segoe UI Historic" w:hAnsi="Segoe UI Historic" w:cs="Segoe UI Historic"/>
        </w:rPr>
        <w:t xml:space="preserve">. </w:t>
      </w:r>
      <w:ins w:id="344" w:author="從 117.0 的變更" w:date="2023-03-17T14:13:00Z">
        <w:r w:rsidR="00490513">
          <w:rPr>
            <w:rFonts w:ascii="Segoe UI Historic" w:hAnsi="Segoe UI Historic" w:cs="Segoe UI Historic"/>
          </w:rPr>
          <w:t>My suggestion is</w:t>
        </w:r>
      </w:ins>
      <w:del w:id="345" w:author="從 117.0 的變更" w:date="2023-03-17T14:13:00Z">
        <w:r w:rsidRPr="00C47354">
          <w:rPr>
            <w:rFonts w:ascii="Segoe UI Historic" w:hAnsi="Segoe UI Historic" w:cs="Segoe UI Historic"/>
          </w:rPr>
          <w:delText>I would</w:delText>
        </w:r>
      </w:del>
      <w:r w:rsidRPr="00C47354">
        <w:rPr>
          <w:rFonts w:ascii="Segoe UI Historic" w:hAnsi="Segoe UI Historic" w:cs="Segoe UI Historic"/>
        </w:rPr>
        <w:t xml:space="preserve"> add a navigator and </w:t>
      </w:r>
      <w:ins w:id="346" w:author="從 117.0 的變更" w:date="2023-03-17T14:13:00Z">
        <w:r w:rsidR="00EB04BC">
          <w:rPr>
            <w:rFonts w:ascii="Segoe UI Historic" w:hAnsi="Segoe UI Historic" w:cs="Segoe UI Historic"/>
          </w:rPr>
          <w:t>ability to draw and</w:t>
        </w:r>
      </w:ins>
      <w:del w:id="347" w:author="從 117.0 的變更" w:date="2023-03-17T14:13:00Z">
        <w:r w:rsidRPr="00C47354">
          <w:rPr>
            <w:rFonts w:ascii="Segoe UI Historic" w:hAnsi="Segoe UI Historic" w:cs="Segoe UI Historic"/>
          </w:rPr>
          <w:delText>direction</w:delText>
        </w:r>
      </w:del>
      <w:r w:rsidRPr="00C47354">
        <w:rPr>
          <w:rFonts w:ascii="Segoe UI Historic" w:hAnsi="Segoe UI Historic" w:cs="Segoe UI Historic"/>
        </w:rPr>
        <w:t xml:space="preserve"> highlighted in the </w:t>
      </w:r>
      <w:ins w:id="348" w:author="從 117.0 的變更" w:date="2023-03-17T14:13:00Z">
        <w:r w:rsidR="00EB04BC">
          <w:rPr>
            <w:rFonts w:ascii="Segoe UI Historic" w:hAnsi="Segoe UI Historic" w:cs="Segoe UI Historic"/>
          </w:rPr>
          <w:t>mini</w:t>
        </w:r>
        <w:r w:rsidRPr="00C47354">
          <w:rPr>
            <w:rFonts w:ascii="Segoe UI Historic" w:hAnsi="Segoe UI Historic" w:cs="Segoe UI Historic"/>
          </w:rPr>
          <w:t xml:space="preserve">map. </w:t>
        </w:r>
        <w:r w:rsidR="00982648">
          <w:rPr>
            <w:rFonts w:ascii="Segoe UI Historic" w:hAnsi="Segoe UI Historic" w:cs="Segoe UI Historic"/>
          </w:rPr>
          <w:t xml:space="preserve">The </w:t>
        </w:r>
        <w:r w:rsidRPr="00C47354">
          <w:rPr>
            <w:rFonts w:ascii="Segoe UI Historic" w:hAnsi="Segoe UI Historic" w:cs="Segoe UI Historic"/>
          </w:rPr>
          <w:t>monster</w:t>
        </w:r>
        <w:r w:rsidR="00982648">
          <w:rPr>
            <w:rFonts w:ascii="Segoe UI Historic" w:hAnsi="Segoe UI Historic" w:cs="Segoe UI Historic"/>
          </w:rPr>
          <w:t xml:space="preserve"> </w:t>
        </w:r>
      </w:ins>
      <w:del w:id="349" w:author="從 117.0 的變更" w:date="2023-03-17T14:13:00Z">
        <w:r w:rsidRPr="00C47354">
          <w:rPr>
            <w:rFonts w:ascii="Segoe UI Historic" w:hAnsi="Segoe UI Historic" w:cs="Segoe UI Historic"/>
          </w:rPr>
          <w:delText xml:space="preserve">map. I had enough </w:delText>
        </w:r>
      </w:del>
      <w:r w:rsidRPr="00C47354">
        <w:rPr>
          <w:rFonts w:ascii="Segoe UI Historic" w:hAnsi="Segoe UI Historic" w:cs="Segoe UI Historic"/>
        </w:rPr>
        <w:t xml:space="preserve">chasing </w:t>
      </w:r>
      <w:ins w:id="350" w:author="從 117.0 的變更" w:date="2023-03-17T14:13:00Z">
        <w:r w:rsidR="00982648">
          <w:rPr>
            <w:rFonts w:ascii="Segoe UI Historic" w:hAnsi="Segoe UI Historic" w:cs="Segoe UI Historic"/>
          </w:rPr>
          <w:t>is very annoying as I cant pause</w:t>
        </w:r>
        <w:r w:rsidR="003D3EDA">
          <w:rPr>
            <w:rFonts w:ascii="Segoe UI Historic" w:hAnsi="Segoe UI Historic" w:cs="Segoe UI Historic"/>
          </w:rPr>
          <w:t xml:space="preserve"> and play</w:t>
        </w:r>
      </w:ins>
      <w:del w:id="351" w:author="從 117.0 的變更" w:date="2023-03-17T14:13:00Z">
        <w:r w:rsidRPr="00C47354">
          <w:rPr>
            <w:rFonts w:ascii="Segoe UI Historic" w:hAnsi="Segoe UI Historic" w:cs="Segoe UI Historic"/>
          </w:rPr>
          <w:delText>by</w:delText>
        </w:r>
      </w:del>
      <w:r w:rsidRPr="00C47354">
        <w:rPr>
          <w:rFonts w:ascii="Segoe UI Historic" w:hAnsi="Segoe UI Historic" w:cs="Segoe UI Historic"/>
        </w:rPr>
        <w:t xml:space="preserve"> the </w:t>
      </w:r>
      <w:ins w:id="352" w:author="從 117.0 的變更" w:date="2023-03-17T14:13:00Z">
        <w:r w:rsidR="003D3EDA">
          <w:rPr>
            <w:rFonts w:ascii="Segoe UI Historic" w:hAnsi="Segoe UI Historic" w:cs="Segoe UI Historic"/>
          </w:rPr>
          <w:t>game relaxly</w:t>
        </w:r>
        <w:r w:rsidR="001C6347">
          <w:rPr>
            <w:rFonts w:ascii="Segoe UI Historic" w:hAnsi="Segoe UI Historic" w:cs="Segoe UI Historic"/>
          </w:rPr>
          <w:t>.</w:t>
        </w:r>
      </w:ins>
      <w:del w:id="353" w:author="從 117.0 的變更" w:date="2023-03-17T14:13:00Z">
        <w:r w:rsidRPr="00C47354">
          <w:rPr>
            <w:rFonts w:ascii="Segoe UI Historic" w:hAnsi="Segoe UI Historic" w:cs="Segoe UI Historic"/>
          </w:rPr>
          <w:delText>monster so that</w:delText>
        </w:r>
      </w:del>
      <w:r w:rsidRPr="00C47354">
        <w:rPr>
          <w:rFonts w:ascii="Segoe UI Historic" w:hAnsi="Segoe UI Historic" w:cs="Segoe UI Historic"/>
        </w:rPr>
        <w:t xml:space="preserve"> I would add a combat system to allow player to kill and </w:t>
      </w:r>
      <w:r w:rsidR="007C5DA3" w:rsidRPr="00C47354">
        <w:rPr>
          <w:rFonts w:ascii="Segoe UI Historic" w:hAnsi="Segoe UI Historic" w:cs="Segoe UI Historic"/>
        </w:rPr>
        <w:t>defence</w:t>
      </w:r>
      <w:r w:rsidRPr="00C47354">
        <w:rPr>
          <w:rFonts w:ascii="Segoe UI Historic" w:hAnsi="Segoe UI Historic" w:cs="Segoe UI Historic"/>
        </w:rPr>
        <w:t xml:space="preserve"> </w:t>
      </w:r>
      <w:ins w:id="354" w:author="從 117.0 的變更" w:date="2023-03-17T14:13:00Z">
        <w:r w:rsidR="00C271D7">
          <w:rPr>
            <w:rFonts w:ascii="Segoe UI Historic" w:hAnsi="Segoe UI Historic" w:cs="Segoe UI Historic"/>
          </w:rPr>
          <w:t>from</w:t>
        </w:r>
        <w:r w:rsidRPr="00C47354">
          <w:rPr>
            <w:rFonts w:ascii="Segoe UI Historic" w:hAnsi="Segoe UI Historic" w:cs="Segoe UI Historic"/>
          </w:rPr>
          <w:t xml:space="preserve"> </w:t>
        </w:r>
        <w:r w:rsidR="001C7713">
          <w:rPr>
            <w:rFonts w:ascii="Segoe UI Historic" w:hAnsi="Segoe UI Historic" w:cs="Segoe UI Historic"/>
          </w:rPr>
          <w:t xml:space="preserve">the </w:t>
        </w:r>
      </w:ins>
      <w:r w:rsidRPr="00C47354">
        <w:rPr>
          <w:rFonts w:ascii="Segoe UI Historic" w:hAnsi="Segoe UI Historic" w:cs="Segoe UI Historic"/>
        </w:rPr>
        <w:t xml:space="preserve">monster. For example, powerful weapon and </w:t>
      </w:r>
      <w:r w:rsidR="007C5DA3" w:rsidRPr="00C47354">
        <w:rPr>
          <w:rFonts w:ascii="Segoe UI Historic" w:hAnsi="Segoe UI Historic" w:cs="Segoe UI Historic"/>
        </w:rPr>
        <w:t>armour</w:t>
      </w:r>
      <w:r w:rsidRPr="00C47354">
        <w:rPr>
          <w:rFonts w:ascii="Segoe UI Historic" w:hAnsi="Segoe UI Historic" w:cs="Segoe UI Historic"/>
        </w:rPr>
        <w:t xml:space="preserve"> protection</w:t>
      </w:r>
      <w:r w:rsidR="002950E6" w:rsidRPr="00C47354">
        <w:rPr>
          <w:rFonts w:ascii="Segoe UI Historic" w:hAnsi="Segoe UI Historic" w:cs="Segoe UI Historic"/>
        </w:rPr>
        <w:t xml:space="preserve"> and </w:t>
      </w:r>
      <w:ins w:id="355" w:author="從 117.0 的變更" w:date="2023-03-17T14:13:00Z">
        <w:r w:rsidR="00A52CD1">
          <w:rPr>
            <w:rFonts w:ascii="Segoe UI Historic" w:hAnsi="Segoe UI Historic" w:cs="Segoe UI Historic"/>
          </w:rPr>
          <w:t xml:space="preserve">able to setup </w:t>
        </w:r>
      </w:ins>
      <w:r w:rsidR="002950E6" w:rsidRPr="00C47354">
        <w:rPr>
          <w:rFonts w:ascii="Segoe UI Historic" w:hAnsi="Segoe UI Historic" w:cs="Segoe UI Historic"/>
        </w:rPr>
        <w:t xml:space="preserve">some trap like </w:t>
      </w:r>
      <w:r w:rsidR="004A1A92" w:rsidRPr="00C47354">
        <w:rPr>
          <w:rFonts w:ascii="Segoe UI Historic" w:hAnsi="Segoe UI Historic" w:cs="Segoe UI Historic"/>
        </w:rPr>
        <w:t>a speaker making some noise to attract the monster and confuse them</w:t>
      </w:r>
      <w:r w:rsidRPr="00C47354">
        <w:rPr>
          <w:rFonts w:ascii="Segoe UI Historic" w:hAnsi="Segoe UI Historic" w:cs="Segoe UI Historic"/>
        </w:rPr>
        <w:t xml:space="preserve">. </w:t>
      </w:r>
      <w:ins w:id="356" w:author="從 117.0 的變更" w:date="2023-03-17T14:13:00Z">
        <w:r w:rsidR="00513282">
          <w:rPr>
            <w:rFonts w:ascii="Segoe UI Historic" w:hAnsi="Segoe UI Historic" w:cs="Segoe UI Historic"/>
          </w:rPr>
          <w:t xml:space="preserve">The </w:t>
        </w:r>
        <w:r w:rsidR="00123EB4" w:rsidRPr="00C47354">
          <w:rPr>
            <w:rFonts w:ascii="Segoe UI Historic" w:hAnsi="Segoe UI Historic" w:cs="Segoe UI Historic"/>
          </w:rPr>
          <w:t>monster</w:t>
        </w:r>
        <w:r w:rsidR="00806D18">
          <w:rPr>
            <w:rFonts w:ascii="Segoe UI Historic" w:hAnsi="Segoe UI Historic" w:cs="Segoe UI Historic"/>
          </w:rPr>
          <w:t xml:space="preserve"> that killed by the player could drop</w:t>
        </w:r>
      </w:ins>
      <w:del w:id="357" w:author="從 117.0 的變更" w:date="2023-03-17T14:13:00Z">
        <w:r w:rsidRPr="00C47354">
          <w:rPr>
            <w:rFonts w:ascii="Segoe UI Historic" w:hAnsi="Segoe UI Historic" w:cs="Segoe UI Historic"/>
          </w:rPr>
          <w:delText xml:space="preserve">Furthermore, trap should be added either to kill monster or confuse them and </w:delText>
        </w:r>
        <w:r w:rsidR="00123EB4" w:rsidRPr="00C47354">
          <w:rPr>
            <w:rFonts w:ascii="Segoe UI Historic" w:hAnsi="Segoe UI Historic" w:cs="Segoe UI Historic"/>
          </w:rPr>
          <w:delText>those monsters</w:delText>
        </w:r>
        <w:r w:rsidRPr="00C47354">
          <w:rPr>
            <w:rFonts w:ascii="Segoe UI Historic" w:hAnsi="Segoe UI Historic" w:cs="Segoe UI Historic"/>
          </w:rPr>
          <w:delText xml:space="preserve"> should carry</w:delText>
        </w:r>
      </w:del>
      <w:r w:rsidRPr="00C47354">
        <w:rPr>
          <w:rFonts w:ascii="Segoe UI Historic" w:hAnsi="Segoe UI Historic" w:cs="Segoe UI Historic"/>
        </w:rPr>
        <w:t xml:space="preserve"> some loot and </w:t>
      </w:r>
      <w:del w:id="358" w:author="從 117.0 的變更" w:date="2023-03-17T14:13:00Z">
        <w:r w:rsidRPr="00C47354">
          <w:rPr>
            <w:rFonts w:ascii="Segoe UI Historic" w:hAnsi="Segoe UI Historic" w:cs="Segoe UI Historic"/>
          </w:rPr>
          <w:delText xml:space="preserve">a </w:delText>
        </w:r>
      </w:del>
      <w:r w:rsidRPr="00C47354">
        <w:rPr>
          <w:rFonts w:ascii="Segoe UI Historic" w:hAnsi="Segoe UI Historic" w:cs="Segoe UI Historic"/>
        </w:rPr>
        <w:t xml:space="preserve">clue. I would add some more </w:t>
      </w:r>
      <w:del w:id="359" w:author="從 117.0 的變更" w:date="2023-03-17T14:13:00Z">
        <w:r w:rsidR="007C5DA3" w:rsidRPr="00C47354">
          <w:rPr>
            <w:rFonts w:ascii="Segoe UI Historic" w:hAnsi="Segoe UI Historic" w:cs="Segoe UI Historic"/>
          </w:rPr>
          <w:delText xml:space="preserve"> </w:delText>
        </w:r>
      </w:del>
      <w:r w:rsidR="007C5DA3" w:rsidRPr="00C47354">
        <w:rPr>
          <w:rFonts w:ascii="Segoe UI Historic" w:hAnsi="Segoe UI Historic" w:cs="Segoe UI Historic"/>
        </w:rPr>
        <w:t xml:space="preserve">NPC </w:t>
      </w:r>
      <w:r w:rsidRPr="00C47354">
        <w:rPr>
          <w:rFonts w:ascii="Segoe UI Historic" w:hAnsi="Segoe UI Historic" w:cs="Segoe UI Historic"/>
        </w:rPr>
        <w:t xml:space="preserve">to </w:t>
      </w:r>
      <w:ins w:id="360" w:author="從 117.0 的變更" w:date="2023-03-17T14:13:00Z">
        <w:r w:rsidR="00052E8D">
          <w:rPr>
            <w:rFonts w:ascii="Segoe UI Historic" w:hAnsi="Segoe UI Historic" w:cs="Segoe UI Historic"/>
          </w:rPr>
          <w:t>assist</w:t>
        </w:r>
      </w:ins>
      <w:del w:id="361" w:author="從 117.0 的變更" w:date="2023-03-17T14:13:00Z">
        <w:r w:rsidRPr="00C47354">
          <w:rPr>
            <w:rFonts w:ascii="Segoe UI Historic" w:hAnsi="Segoe UI Historic" w:cs="Segoe UI Historic"/>
          </w:rPr>
          <w:delText>help</w:delText>
        </w:r>
      </w:del>
      <w:r w:rsidRPr="00C47354">
        <w:rPr>
          <w:rFonts w:ascii="Segoe UI Historic" w:hAnsi="Segoe UI Historic" w:cs="Segoe UI Historic"/>
        </w:rPr>
        <w:t xml:space="preserve"> the player and some more variant of monster. </w:t>
      </w:r>
      <w:ins w:id="362" w:author="從 117.0 的變更" w:date="2023-03-17T14:13:00Z">
        <w:r w:rsidR="00F2093E">
          <w:rPr>
            <w:rFonts w:ascii="Segoe UI Historic" w:hAnsi="Segoe UI Historic" w:cs="Segoe UI Historic"/>
          </w:rPr>
          <w:t>Furthermore</w:t>
        </w:r>
        <w:r w:rsidRPr="00C47354">
          <w:rPr>
            <w:rFonts w:ascii="Segoe UI Historic" w:hAnsi="Segoe UI Historic" w:cs="Segoe UI Historic"/>
          </w:rPr>
          <w:t xml:space="preserve">, </w:t>
        </w:r>
        <w:r w:rsidR="00F2093E">
          <w:rPr>
            <w:rFonts w:ascii="Segoe UI Historic" w:hAnsi="Segoe UI Historic" w:cs="Segoe UI Historic"/>
          </w:rPr>
          <w:t>the</w:t>
        </w:r>
        <w:r w:rsidRPr="00C47354">
          <w:rPr>
            <w:rFonts w:ascii="Segoe UI Historic" w:hAnsi="Segoe UI Historic" w:cs="Segoe UI Historic"/>
          </w:rPr>
          <w:t xml:space="preserve"> </w:t>
        </w:r>
      </w:ins>
      <w:del w:id="363" w:author="從 117.0 的變更" w:date="2023-03-17T14:13:00Z">
        <w:r w:rsidRPr="00C47354">
          <w:rPr>
            <w:rFonts w:ascii="Segoe UI Historic" w:hAnsi="Segoe UI Historic" w:cs="Segoe UI Historic"/>
          </w:rPr>
          <w:delText xml:space="preserve">Also, </w:delText>
        </w:r>
        <w:r w:rsidR="00123EB4" w:rsidRPr="00C47354">
          <w:rPr>
            <w:rFonts w:ascii="Segoe UI Historic" w:hAnsi="Segoe UI Historic" w:cs="Segoe UI Historic"/>
          </w:rPr>
          <w:delText>an</w:delText>
        </w:r>
        <w:r w:rsidRPr="00C47354">
          <w:rPr>
            <w:rFonts w:ascii="Segoe UI Historic" w:hAnsi="Segoe UI Historic" w:cs="Segoe UI Historic"/>
          </w:rPr>
          <w:delText xml:space="preserve"> </w:delText>
        </w:r>
      </w:del>
      <w:r w:rsidRPr="00C47354">
        <w:rPr>
          <w:rFonts w:ascii="Segoe UI Historic" w:hAnsi="Segoe UI Historic" w:cs="Segoe UI Historic"/>
        </w:rPr>
        <w:t xml:space="preserve">ability to </w:t>
      </w:r>
      <w:ins w:id="364" w:author="從 117.0 的變更" w:date="2023-03-17T14:13:00Z">
        <w:r w:rsidR="00F2093E">
          <w:rPr>
            <w:rFonts w:ascii="Segoe UI Historic" w:hAnsi="Segoe UI Historic" w:cs="Segoe UI Historic"/>
          </w:rPr>
          <w:t>locate</w:t>
        </w:r>
        <w:r w:rsidRPr="00C47354">
          <w:rPr>
            <w:rFonts w:ascii="Segoe UI Historic" w:hAnsi="Segoe UI Historic" w:cs="Segoe UI Historic"/>
          </w:rPr>
          <w:t xml:space="preserve"> </w:t>
        </w:r>
        <w:r w:rsidR="00F2093E">
          <w:rPr>
            <w:rFonts w:ascii="Segoe UI Historic" w:hAnsi="Segoe UI Historic" w:cs="Segoe UI Historic"/>
          </w:rPr>
          <w:t xml:space="preserve">the </w:t>
        </w:r>
        <w:r w:rsidRPr="00C47354">
          <w:rPr>
            <w:rFonts w:ascii="Segoe UI Historic" w:hAnsi="Segoe UI Historic" w:cs="Segoe UI Historic"/>
          </w:rPr>
          <w:t>monster</w:t>
        </w:r>
        <w:r w:rsidR="00F2093E">
          <w:rPr>
            <w:rFonts w:ascii="Segoe UI Historic" w:hAnsi="Segoe UI Historic" w:cs="Segoe UI Historic"/>
          </w:rPr>
          <w:t xml:space="preserve"> in the minimap could help player</w:t>
        </w:r>
      </w:ins>
      <w:del w:id="365" w:author="從 117.0 的變更" w:date="2023-03-17T14:13:00Z">
        <w:r w:rsidRPr="00C47354">
          <w:rPr>
            <w:rFonts w:ascii="Segoe UI Historic" w:hAnsi="Segoe UI Historic" w:cs="Segoe UI Historic"/>
          </w:rPr>
          <w:delText>see though the map</w:delText>
        </w:r>
      </w:del>
      <w:r w:rsidRPr="00C47354">
        <w:rPr>
          <w:rFonts w:ascii="Segoe UI Historic" w:hAnsi="Segoe UI Historic" w:cs="Segoe UI Historic"/>
        </w:rPr>
        <w:t xml:space="preserve"> to avoid </w:t>
      </w:r>
      <w:ins w:id="366" w:author="從 117.0 的變更" w:date="2023-03-17T14:13:00Z">
        <w:r w:rsidR="00F2093E">
          <w:rPr>
            <w:rFonts w:ascii="Segoe UI Historic" w:hAnsi="Segoe UI Historic" w:cs="Segoe UI Historic"/>
          </w:rPr>
          <w:t>them</w:t>
        </w:r>
      </w:ins>
      <w:del w:id="367" w:author="從 117.0 的變更" w:date="2023-03-17T14:13:00Z">
        <w:r w:rsidRPr="00C47354">
          <w:rPr>
            <w:rFonts w:ascii="Segoe UI Historic" w:hAnsi="Segoe UI Historic" w:cs="Segoe UI Historic"/>
          </w:rPr>
          <w:delText>the monster</w:delText>
        </w:r>
      </w:del>
      <w:r w:rsidRPr="00C47354">
        <w:rPr>
          <w:rFonts w:ascii="Segoe UI Historic" w:hAnsi="Segoe UI Historic" w:cs="Segoe UI Historic"/>
        </w:rPr>
        <w:t xml:space="preserve">. The blood recovery system and navigation system </w:t>
      </w:r>
      <w:r w:rsidR="00123EB4" w:rsidRPr="00C47354">
        <w:rPr>
          <w:rFonts w:ascii="Segoe UI Historic" w:hAnsi="Segoe UI Historic" w:cs="Segoe UI Historic"/>
        </w:rPr>
        <w:t>are</w:t>
      </w:r>
      <w:r w:rsidRPr="00C47354">
        <w:rPr>
          <w:rFonts w:ascii="Segoe UI Historic" w:hAnsi="Segoe UI Historic" w:cs="Segoe UI Historic"/>
        </w:rPr>
        <w:t xml:space="preserve"> connected to ads however the ad service is </w:t>
      </w:r>
      <w:ins w:id="368" w:author="從 117.0 的變更" w:date="2023-03-17T14:13:00Z">
        <w:r w:rsidR="0096453D">
          <w:rPr>
            <w:rFonts w:ascii="Segoe UI Historic" w:hAnsi="Segoe UI Historic" w:cs="Segoe UI Historic"/>
          </w:rPr>
          <w:t>not working which is disappointed as</w:t>
        </w:r>
      </w:ins>
      <w:del w:id="369" w:author="從 117.0 的變更" w:date="2023-03-17T14:13:00Z">
        <w:r w:rsidRPr="00C47354">
          <w:rPr>
            <w:rFonts w:ascii="Segoe UI Historic" w:hAnsi="Segoe UI Historic" w:cs="Segoe UI Historic"/>
          </w:rPr>
          <w:delText>downed. So that</w:delText>
        </w:r>
      </w:del>
      <w:r w:rsidRPr="00C47354">
        <w:rPr>
          <w:rFonts w:ascii="Segoe UI Historic" w:hAnsi="Segoe UI Historic" w:cs="Segoe UI Historic"/>
        </w:rPr>
        <w:t xml:space="preserve"> the blood </w:t>
      </w:r>
      <w:r w:rsidR="00123EB4" w:rsidRPr="00C47354">
        <w:rPr>
          <w:rFonts w:ascii="Segoe UI Historic" w:hAnsi="Segoe UI Historic" w:cs="Segoe UI Historic"/>
        </w:rPr>
        <w:t>can’t</w:t>
      </w:r>
      <w:r w:rsidRPr="00C47354">
        <w:rPr>
          <w:rFonts w:ascii="Segoe UI Historic" w:hAnsi="Segoe UI Historic" w:cs="Segoe UI Historic"/>
        </w:rPr>
        <w:t xml:space="preserve"> </w:t>
      </w:r>
      <w:ins w:id="370" w:author="從 117.0 的變更" w:date="2023-03-17T14:13:00Z">
        <w:r w:rsidRPr="00C47354">
          <w:rPr>
            <w:rFonts w:ascii="Segoe UI Historic" w:hAnsi="Segoe UI Historic" w:cs="Segoe UI Historic"/>
          </w:rPr>
          <w:t>recover</w:t>
        </w:r>
      </w:ins>
      <w:del w:id="371" w:author="從 117.0 的變更" w:date="2023-03-17T14:13:00Z">
        <w:r w:rsidRPr="00C47354">
          <w:rPr>
            <w:rFonts w:ascii="Segoe UI Historic" w:hAnsi="Segoe UI Historic" w:cs="Segoe UI Historic"/>
          </w:rPr>
          <w:delText>recovery</w:delText>
        </w:r>
      </w:del>
      <w:r w:rsidRPr="00C47354">
        <w:rPr>
          <w:rFonts w:ascii="Segoe UI Historic" w:hAnsi="Segoe UI Historic" w:cs="Segoe UI Historic"/>
        </w:rPr>
        <w:t xml:space="preserve"> and it affect the gameplay. I would suggest </w:t>
      </w:r>
      <w:r w:rsidR="00123EB4" w:rsidRPr="00C47354">
        <w:rPr>
          <w:rFonts w:ascii="Segoe UI Historic" w:hAnsi="Segoe UI Historic" w:cs="Segoe UI Historic"/>
        </w:rPr>
        <w:t>having</w:t>
      </w:r>
      <w:r w:rsidRPr="00C47354">
        <w:rPr>
          <w:rFonts w:ascii="Segoe UI Historic" w:hAnsi="Segoe UI Historic" w:cs="Segoe UI Historic"/>
        </w:rPr>
        <w:t xml:space="preserve"> some ways to heal himself. </w:t>
      </w:r>
      <w:ins w:id="372" w:author="從 117.0 的變更" w:date="2023-03-17T14:13:00Z">
        <w:r w:rsidR="0061507C">
          <w:rPr>
            <w:rFonts w:ascii="Segoe UI Historic" w:hAnsi="Segoe UI Historic" w:cs="Segoe UI Historic"/>
          </w:rPr>
          <w:t>Moreover</w:t>
        </w:r>
        <w:r w:rsidR="00123EB4" w:rsidRPr="00C47354">
          <w:rPr>
            <w:rFonts w:ascii="Segoe UI Historic" w:hAnsi="Segoe UI Historic" w:cs="Segoe UI Historic"/>
          </w:rPr>
          <w:t>,</w:t>
        </w:r>
        <w:r w:rsidRPr="00C47354">
          <w:rPr>
            <w:rFonts w:ascii="Segoe UI Historic" w:hAnsi="Segoe UI Historic" w:cs="Segoe UI Historic"/>
          </w:rPr>
          <w:t xml:space="preserve"> </w:t>
        </w:r>
        <w:r w:rsidR="00F22B7A">
          <w:rPr>
            <w:rFonts w:ascii="Segoe UI Historic" w:hAnsi="Segoe UI Historic" w:cs="Segoe UI Historic"/>
          </w:rPr>
          <w:t>as</w:t>
        </w:r>
      </w:ins>
      <w:del w:id="373" w:author="從 117.0 的變更" w:date="2023-03-17T14:13:00Z">
        <w:r w:rsidR="00123EB4" w:rsidRPr="00C47354">
          <w:rPr>
            <w:rFonts w:ascii="Segoe UI Historic" w:hAnsi="Segoe UI Historic" w:cs="Segoe UI Historic"/>
          </w:rPr>
          <w:delText>Also,</w:delText>
        </w:r>
      </w:del>
      <w:r w:rsidRPr="00C47354">
        <w:rPr>
          <w:rFonts w:ascii="Segoe UI Historic" w:hAnsi="Segoe UI Historic" w:cs="Segoe UI Historic"/>
        </w:rPr>
        <w:t xml:space="preserve"> the map</w:t>
      </w:r>
      <w:ins w:id="374" w:author="從 117.0 的變更" w:date="2023-03-17T14:13:00Z">
        <w:r w:rsidRPr="00C47354">
          <w:rPr>
            <w:rFonts w:ascii="Segoe UI Historic" w:hAnsi="Segoe UI Historic" w:cs="Segoe UI Historic"/>
          </w:rPr>
          <w:t xml:space="preserve"> </w:t>
        </w:r>
        <w:r w:rsidR="0061507C">
          <w:rPr>
            <w:rFonts w:ascii="Segoe UI Historic" w:hAnsi="Segoe UI Historic" w:cs="Segoe UI Historic"/>
          </w:rPr>
          <w:t>pattern</w:t>
        </w:r>
      </w:ins>
      <w:r w:rsidRPr="00C47354">
        <w:rPr>
          <w:rFonts w:ascii="Segoe UI Historic" w:hAnsi="Segoe UI Historic" w:cs="Segoe UI Historic"/>
        </w:rPr>
        <w:t xml:space="preserve"> is </w:t>
      </w:r>
      <w:r w:rsidR="00AA56A6" w:rsidRPr="00C47354">
        <w:rPr>
          <w:rFonts w:ascii="Segoe UI Historic" w:hAnsi="Segoe UI Historic" w:cs="Segoe UI Historic"/>
        </w:rPr>
        <w:t>fixed</w:t>
      </w:r>
      <w:del w:id="375" w:author="從 117.0 的變更" w:date="2023-03-17T14:13:00Z">
        <w:r w:rsidR="00AA56A6" w:rsidRPr="00C47354">
          <w:rPr>
            <w:rFonts w:ascii="Segoe UI Historic" w:hAnsi="Segoe UI Historic" w:cs="Segoe UI Historic"/>
          </w:rPr>
          <w:delText>,</w:delText>
        </w:r>
      </w:del>
      <w:r w:rsidRPr="00C47354">
        <w:rPr>
          <w:rFonts w:ascii="Segoe UI Historic" w:hAnsi="Segoe UI Historic" w:cs="Segoe UI Historic"/>
        </w:rPr>
        <w:t xml:space="preserve"> and </w:t>
      </w:r>
      <w:del w:id="376" w:author="從 117.0 的變更" w:date="2023-03-17T14:13:00Z">
        <w:r w:rsidRPr="00C47354">
          <w:rPr>
            <w:rFonts w:ascii="Segoe UI Historic" w:hAnsi="Segoe UI Historic" w:cs="Segoe UI Historic"/>
          </w:rPr>
          <w:delText xml:space="preserve">it is </w:delText>
        </w:r>
      </w:del>
      <w:r w:rsidRPr="00C47354">
        <w:rPr>
          <w:rFonts w:ascii="Segoe UI Historic" w:hAnsi="Segoe UI Historic" w:cs="Segoe UI Historic"/>
        </w:rPr>
        <w:t>complex to solve</w:t>
      </w:r>
      <w:ins w:id="377" w:author="從 117.0 的變更" w:date="2023-03-17T14:13:00Z">
        <w:r w:rsidR="007E2188">
          <w:rPr>
            <w:rFonts w:ascii="Segoe UI Historic" w:hAnsi="Segoe UI Historic" w:cs="Segoe UI Historic"/>
          </w:rPr>
          <w:t>. P</w:t>
        </w:r>
        <w:r w:rsidR="00246968" w:rsidRPr="00C47354">
          <w:rPr>
            <w:rFonts w:ascii="Segoe UI Historic" w:hAnsi="Segoe UI Historic" w:cs="Segoe UI Historic"/>
          </w:rPr>
          <w:t xml:space="preserve">layer </w:t>
        </w:r>
        <w:r w:rsidR="007E2188">
          <w:rPr>
            <w:rFonts w:ascii="Segoe UI Historic" w:hAnsi="Segoe UI Historic" w:cs="Segoe UI Historic"/>
          </w:rPr>
          <w:t>needed</w:t>
        </w:r>
      </w:ins>
      <w:del w:id="378" w:author="從 117.0 的變更" w:date="2023-03-17T14:13:00Z">
        <w:r w:rsidRPr="00C47354">
          <w:rPr>
            <w:rFonts w:ascii="Segoe UI Historic" w:hAnsi="Segoe UI Historic" w:cs="Segoe UI Historic"/>
          </w:rPr>
          <w:delText xml:space="preserve"> so </w:delText>
        </w:r>
        <w:r w:rsidR="00246968" w:rsidRPr="00C47354">
          <w:rPr>
            <w:rFonts w:ascii="Segoe UI Historic" w:hAnsi="Segoe UI Historic" w:cs="Segoe UI Historic"/>
          </w:rPr>
          <w:delText xml:space="preserve">the player </w:delText>
        </w:r>
        <w:r w:rsidR="00C54AD4" w:rsidRPr="00C47354">
          <w:rPr>
            <w:rFonts w:ascii="Segoe UI Historic" w:hAnsi="Segoe UI Historic" w:cs="Segoe UI Historic"/>
          </w:rPr>
          <w:delText>has</w:delText>
        </w:r>
      </w:del>
      <w:r w:rsidR="00246968" w:rsidRPr="00C47354">
        <w:rPr>
          <w:rFonts w:ascii="Segoe UI Historic" w:hAnsi="Segoe UI Historic" w:cs="Segoe UI Historic"/>
        </w:rPr>
        <w:t xml:space="preserve"> to screenshot </w:t>
      </w:r>
      <w:r w:rsidR="007C5DA3" w:rsidRPr="00C47354">
        <w:rPr>
          <w:rFonts w:ascii="Segoe UI Historic" w:hAnsi="Segoe UI Historic" w:cs="Segoe UI Historic"/>
        </w:rPr>
        <w:t>and</w:t>
      </w:r>
      <w:r w:rsidR="00246968" w:rsidRPr="00C47354">
        <w:rPr>
          <w:rFonts w:ascii="Segoe UI Historic" w:hAnsi="Segoe UI Historic" w:cs="Segoe UI Historic"/>
        </w:rPr>
        <w:t xml:space="preserve"> </w:t>
      </w:r>
      <w:ins w:id="379" w:author="從 117.0 的變更" w:date="2023-03-17T14:13:00Z">
        <w:r w:rsidR="007E2188">
          <w:rPr>
            <w:rFonts w:ascii="Segoe UI Historic" w:hAnsi="Segoe UI Historic" w:cs="Segoe UI Historic"/>
          </w:rPr>
          <w:t>plan</w:t>
        </w:r>
      </w:ins>
      <w:del w:id="380" w:author="從 117.0 的變更" w:date="2023-03-17T14:13:00Z">
        <w:r w:rsidR="007C5DA3" w:rsidRPr="00C47354">
          <w:rPr>
            <w:rFonts w:ascii="Segoe UI Historic" w:hAnsi="Segoe UI Historic" w:cs="Segoe UI Historic"/>
          </w:rPr>
          <w:delText>draw</w:delText>
        </w:r>
      </w:del>
      <w:r w:rsidR="00C22A9A" w:rsidRPr="00C47354">
        <w:rPr>
          <w:rFonts w:ascii="Segoe UI Historic" w:hAnsi="Segoe UI Historic" w:cs="Segoe UI Historic"/>
        </w:rPr>
        <w:t xml:space="preserve"> the route </w:t>
      </w:r>
      <w:del w:id="381" w:author="從 117.0 的變更" w:date="2023-03-17T14:13:00Z">
        <w:r w:rsidR="00C22A9A" w:rsidRPr="00C47354">
          <w:rPr>
            <w:rFonts w:ascii="Segoe UI Historic" w:hAnsi="Segoe UI Historic" w:cs="Segoe UI Historic"/>
          </w:rPr>
          <w:delText xml:space="preserve">in somewhere else </w:delText>
        </w:r>
      </w:del>
      <w:r w:rsidR="00C22A9A" w:rsidRPr="00C47354">
        <w:rPr>
          <w:rFonts w:ascii="Segoe UI Historic" w:hAnsi="Segoe UI Historic" w:cs="Segoe UI Historic"/>
        </w:rPr>
        <w:t>before solving the maze</w:t>
      </w:r>
      <w:r w:rsidRPr="00C47354">
        <w:rPr>
          <w:rFonts w:ascii="Segoe UI Historic" w:hAnsi="Segoe UI Historic" w:cs="Segoe UI Historic"/>
        </w:rPr>
        <w:t>.</w:t>
      </w:r>
      <w:r w:rsidR="005850CD" w:rsidRPr="00C47354">
        <w:rPr>
          <w:rFonts w:ascii="Segoe UI Historic" w:hAnsi="Segoe UI Historic" w:cs="Segoe UI Historic"/>
        </w:rPr>
        <w:t xml:space="preserve"> It is nearly impossible to solve it at one go </w:t>
      </w:r>
      <w:ins w:id="382" w:author="從 117.0 的變更" w:date="2023-03-17T14:13:00Z">
        <w:r w:rsidR="00047846">
          <w:rPr>
            <w:rFonts w:ascii="Segoe UI Historic" w:hAnsi="Segoe UI Historic" w:cs="Segoe UI Historic"/>
          </w:rPr>
          <w:t>or</w:t>
        </w:r>
        <w:r w:rsidR="005850CD" w:rsidRPr="00C47354">
          <w:rPr>
            <w:rFonts w:ascii="Segoe UI Historic" w:hAnsi="Segoe UI Historic" w:cs="Segoe UI Historic"/>
          </w:rPr>
          <w:t xml:space="preserve"> </w:t>
        </w:r>
        <w:r w:rsidR="00DD2077" w:rsidRPr="00C47354">
          <w:rPr>
            <w:rFonts w:ascii="Segoe UI Historic" w:hAnsi="Segoe UI Historic" w:cs="Segoe UI Historic"/>
          </w:rPr>
          <w:t>witho</w:t>
        </w:r>
        <w:r w:rsidR="00972EC8" w:rsidRPr="00C47354">
          <w:rPr>
            <w:rFonts w:ascii="Segoe UI Historic" w:hAnsi="Segoe UI Historic" w:cs="Segoe UI Historic"/>
          </w:rPr>
          <w:t>ut planning.</w:t>
        </w:r>
        <w:r w:rsidRPr="00C47354">
          <w:rPr>
            <w:rFonts w:ascii="Segoe UI Historic" w:hAnsi="Segoe UI Historic" w:cs="Segoe UI Historic"/>
          </w:rPr>
          <w:t xml:space="preserve"> </w:t>
        </w:r>
      </w:ins>
      <w:del w:id="383" w:author="從 117.0 的變更" w:date="2023-03-17T14:13:00Z">
        <w:r w:rsidR="005850CD" w:rsidRPr="00C47354">
          <w:rPr>
            <w:rFonts w:ascii="Segoe UI Historic" w:hAnsi="Segoe UI Historic" w:cs="Segoe UI Historic"/>
          </w:rPr>
          <w:delText xml:space="preserve">and </w:delText>
        </w:r>
        <w:r w:rsidR="00DD2077" w:rsidRPr="00C47354">
          <w:rPr>
            <w:rFonts w:ascii="Segoe UI Historic" w:hAnsi="Segoe UI Historic" w:cs="Segoe UI Historic"/>
          </w:rPr>
          <w:delText>witho</w:delText>
        </w:r>
        <w:r w:rsidR="00972EC8" w:rsidRPr="00C47354">
          <w:rPr>
            <w:rFonts w:ascii="Segoe UI Historic" w:hAnsi="Segoe UI Historic" w:cs="Segoe UI Historic"/>
          </w:rPr>
          <w:delText>ut planning.</w:delText>
        </w:r>
        <w:r w:rsidRPr="00C47354">
          <w:rPr>
            <w:rFonts w:ascii="Segoe UI Historic" w:hAnsi="Segoe UI Historic" w:cs="Segoe UI Historic"/>
          </w:rPr>
          <w:delText xml:space="preserve"> Because of unreal engine, the shader </w:delText>
        </w:r>
        <w:r w:rsidR="00123EB4" w:rsidRPr="00C47354">
          <w:rPr>
            <w:rFonts w:ascii="Segoe UI Historic" w:hAnsi="Segoe UI Historic" w:cs="Segoe UI Historic"/>
          </w:rPr>
          <w:delText>is</w:delText>
        </w:r>
        <w:r w:rsidRPr="00C47354">
          <w:rPr>
            <w:rFonts w:ascii="Segoe UI Historic" w:hAnsi="Segoe UI Historic" w:cs="Segoe UI Historic"/>
          </w:rPr>
          <w:delText xml:space="preserve"> quite good and beautiful sky. In addition, I would auto generate the map and generate the mini map for player to challenge themselves to play again.  </w:delText>
        </w:r>
      </w:del>
      <w:r w:rsidRPr="00C47354">
        <w:rPr>
          <w:rFonts w:ascii="Segoe UI Historic" w:hAnsi="Segoe UI Historic" w:cs="Segoe UI Historic"/>
        </w:rPr>
        <w:t xml:space="preserve">Blood effect should be </w:t>
      </w:r>
      <w:del w:id="384" w:author="從 117.0 的變更" w:date="2023-03-17T14:13:00Z">
        <w:r w:rsidRPr="00C47354">
          <w:rPr>
            <w:rFonts w:ascii="Segoe UI Historic" w:hAnsi="Segoe UI Historic" w:cs="Segoe UI Historic"/>
          </w:rPr>
          <w:delText xml:space="preserve">most </w:delText>
        </w:r>
      </w:del>
      <w:r w:rsidRPr="00C47354">
        <w:rPr>
          <w:rFonts w:ascii="Segoe UI Historic" w:hAnsi="Segoe UI Historic" w:cs="Segoe UI Historic"/>
        </w:rPr>
        <w:t>minimal</w:t>
      </w:r>
      <w:r w:rsidR="00B66547" w:rsidRPr="00C47354">
        <w:rPr>
          <w:rFonts w:ascii="Segoe UI Historic" w:hAnsi="Segoe UI Historic" w:cs="Segoe UI Historic"/>
        </w:rPr>
        <w:t xml:space="preserve"> because it </w:t>
      </w:r>
      <w:r w:rsidR="007A6858" w:rsidRPr="00C47354">
        <w:rPr>
          <w:rFonts w:ascii="Segoe UI Historic" w:hAnsi="Segoe UI Historic" w:cs="Segoe UI Historic"/>
        </w:rPr>
        <w:t xml:space="preserve">keeps </w:t>
      </w:r>
      <w:ins w:id="385" w:author="從 117.0 的變更" w:date="2023-03-17T14:13:00Z">
        <w:r w:rsidR="00047846">
          <w:rPr>
            <w:rFonts w:ascii="Segoe UI Historic" w:hAnsi="Segoe UI Historic" w:cs="Segoe UI Historic"/>
          </w:rPr>
          <w:t>showing</w:t>
        </w:r>
      </w:ins>
      <w:del w:id="386" w:author="從 117.0 的變更" w:date="2023-03-17T14:13:00Z">
        <w:r w:rsidR="007A6858" w:rsidRPr="00C47354">
          <w:rPr>
            <w:rFonts w:ascii="Segoe UI Historic" w:hAnsi="Segoe UI Historic" w:cs="Segoe UI Historic"/>
          </w:rPr>
          <w:delText>override the</w:delText>
        </w:r>
      </w:del>
      <w:r w:rsidR="007A6858" w:rsidRPr="00C47354">
        <w:rPr>
          <w:rFonts w:ascii="Segoe UI Historic" w:hAnsi="Segoe UI Historic" w:cs="Segoe UI Historic"/>
        </w:rPr>
        <w:t xml:space="preserve"> on-screen </w:t>
      </w:r>
      <w:ins w:id="387" w:author="從 117.0 的變更" w:date="2023-03-17T14:13:00Z">
        <w:r w:rsidR="00047846">
          <w:rPr>
            <w:rFonts w:ascii="Segoe UI Historic" w:hAnsi="Segoe UI Historic" w:cs="Segoe UI Historic"/>
          </w:rPr>
          <w:t>affecting the whole gameplay</w:t>
        </w:r>
      </w:ins>
      <w:del w:id="388" w:author="從 117.0 的變更" w:date="2023-03-17T14:13:00Z">
        <w:r w:rsidR="007A6858" w:rsidRPr="00C47354">
          <w:rPr>
            <w:rFonts w:ascii="Segoe UI Historic" w:hAnsi="Segoe UI Historic" w:cs="Segoe UI Historic"/>
          </w:rPr>
          <w:delText>display</w:delText>
        </w:r>
      </w:del>
      <w:r w:rsidRPr="00C47354">
        <w:rPr>
          <w:rFonts w:ascii="Segoe UI Historic" w:hAnsi="Segoe UI Historic" w:cs="Segoe UI Historic"/>
        </w:rPr>
        <w:t>.</w:t>
      </w:r>
    </w:p>
    <w:p w14:paraId="7E6DF877" w14:textId="77777777" w:rsidR="00261CF6" w:rsidRPr="00C47354" w:rsidRDefault="00261CF6" w:rsidP="00693678">
      <w:pPr>
        <w:spacing w:after="0" w:line="240" w:lineRule="auto"/>
        <w:ind w:leftChars="100" w:left="220"/>
        <w:rPr>
          <w:rFonts w:ascii="Segoe UI Historic" w:hAnsi="Segoe UI Historic" w:cs="Segoe UI Historic"/>
        </w:rPr>
      </w:pPr>
    </w:p>
    <w:p w14:paraId="3063A19D" w14:textId="77777777" w:rsidR="000C25D9" w:rsidRPr="00C47354" w:rsidRDefault="000C25D9"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Game 2: RPG-Maze</w:t>
      </w:r>
    </w:p>
    <w:p w14:paraId="793BDEFF" w14:textId="2A3927C9" w:rsidR="000C25D9" w:rsidRPr="00C47354" w:rsidRDefault="000C25D9"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 xml:space="preserve">This game has a random map generator which </w:t>
      </w:r>
      <w:ins w:id="389" w:author="從 117.0 的變更" w:date="2023-03-17T14:13:00Z">
        <w:r w:rsidR="003A19FD">
          <w:rPr>
            <w:rFonts w:ascii="Segoe UI Historic" w:hAnsi="Segoe UI Historic" w:cs="Segoe UI Historic"/>
          </w:rPr>
          <w:t xml:space="preserve">is a bonus and </w:t>
        </w:r>
      </w:ins>
      <w:r w:rsidRPr="00C47354">
        <w:rPr>
          <w:rFonts w:ascii="Segoe UI Historic" w:hAnsi="Segoe UI Historic" w:cs="Segoe UI Historic"/>
        </w:rPr>
        <w:t>delight me</w:t>
      </w:r>
      <w:ins w:id="390" w:author="從 117.0 的變更" w:date="2023-03-17T14:13:00Z">
        <w:r w:rsidR="003A19FD">
          <w:rPr>
            <w:rFonts w:ascii="Segoe UI Historic" w:hAnsi="Segoe UI Historic" w:cs="Segoe UI Historic"/>
          </w:rPr>
          <w:t xml:space="preserve"> a lot</w:t>
        </w:r>
      </w:ins>
      <w:r w:rsidRPr="00C47354">
        <w:rPr>
          <w:rFonts w:ascii="Segoe UI Historic" w:hAnsi="Segoe UI Historic" w:cs="Segoe UI Historic"/>
        </w:rPr>
        <w:t>. This game use stereogram</w:t>
      </w:r>
      <w:ins w:id="391" w:author="從 117.0 的變更" w:date="2023-03-17T14:13:00Z">
        <w:r w:rsidR="007B6BBE">
          <w:rPr>
            <w:rFonts w:ascii="Segoe UI Historic" w:hAnsi="Segoe UI Historic" w:cs="Segoe UI Historic"/>
          </w:rPr>
          <w:t xml:space="preserve"> texture</w:t>
        </w:r>
      </w:ins>
      <w:r w:rsidRPr="00C47354">
        <w:rPr>
          <w:rFonts w:ascii="Segoe UI Historic" w:hAnsi="Segoe UI Historic" w:cs="Segoe UI Historic"/>
        </w:rPr>
        <w:t xml:space="preserve">. The camera </w:t>
      </w:r>
      <w:r w:rsidR="00123EB4" w:rsidRPr="00C47354">
        <w:rPr>
          <w:rFonts w:ascii="Segoe UI Historic" w:hAnsi="Segoe UI Historic" w:cs="Segoe UI Historic"/>
        </w:rPr>
        <w:t>is</w:t>
      </w:r>
      <w:r w:rsidRPr="00C47354">
        <w:rPr>
          <w:rFonts w:ascii="Segoe UI Historic" w:hAnsi="Segoe UI Historic" w:cs="Segoe UI Historic"/>
        </w:rPr>
        <w:t xml:space="preserve"> free to move too. </w:t>
      </w:r>
    </w:p>
    <w:p w14:paraId="638324BE" w14:textId="286FF0D8" w:rsidR="001D2FD8" w:rsidRPr="00C47354" w:rsidRDefault="001D2FD8"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noProof/>
        </w:rPr>
        <w:drawing>
          <wp:inline distT="0" distB="0" distL="0" distR="0" wp14:anchorId="00921B05" wp14:editId="153DED93">
            <wp:extent cx="2857500" cy="1411349"/>
            <wp:effectExtent l="0" t="0" r="0" b="0"/>
            <wp:docPr id="3" name="圖片 3" descr="一張含有 文字, 室內, 組, 數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室內, 組, 數個 的圖片&#10;&#10;自動產生的描述"/>
                    <pic:cNvPicPr/>
                  </pic:nvPicPr>
                  <pic:blipFill>
                    <a:blip r:embed="rId13"/>
                    <a:stretch>
                      <a:fillRect/>
                    </a:stretch>
                  </pic:blipFill>
                  <pic:spPr>
                    <a:xfrm>
                      <a:off x="0" y="0"/>
                      <a:ext cx="2874368" cy="1419680"/>
                    </a:xfrm>
                    <a:prstGeom prst="rect">
                      <a:avLst/>
                    </a:prstGeom>
                  </pic:spPr>
                </pic:pic>
              </a:graphicData>
            </a:graphic>
          </wp:inline>
        </w:drawing>
      </w:r>
      <w:r w:rsidR="00A211E2" w:rsidRPr="00C47354">
        <w:rPr>
          <w:rFonts w:ascii="Segoe UI Historic" w:hAnsi="Segoe UI Historic" w:cs="Segoe UI Historic"/>
          <w:noProof/>
        </w:rPr>
        <w:drawing>
          <wp:inline distT="0" distB="0" distL="0" distR="0" wp14:anchorId="69775220" wp14:editId="0757F1ED">
            <wp:extent cx="2914650" cy="1424628"/>
            <wp:effectExtent l="0" t="0" r="0"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4142" cy="1434155"/>
                    </a:xfrm>
                    <a:prstGeom prst="rect">
                      <a:avLst/>
                    </a:prstGeom>
                  </pic:spPr>
                </pic:pic>
              </a:graphicData>
            </a:graphic>
          </wp:inline>
        </w:drawing>
      </w:r>
    </w:p>
    <w:p w14:paraId="40DBDBCC" w14:textId="77777777" w:rsidR="00AF7158" w:rsidRPr="00C47354" w:rsidRDefault="000C25D9"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 xml:space="preserve">Cons: </w:t>
      </w:r>
    </w:p>
    <w:p w14:paraId="6DB8249B" w14:textId="77777777" w:rsidR="002B0984" w:rsidRPr="002B0984" w:rsidRDefault="001E632C" w:rsidP="002B0984">
      <w:pPr>
        <w:pStyle w:val="ad"/>
        <w:numPr>
          <w:ilvl w:val="0"/>
          <w:numId w:val="6"/>
        </w:numPr>
        <w:spacing w:after="0" w:line="240" w:lineRule="auto"/>
        <w:ind w:leftChars="264" w:left="941"/>
        <w:rPr>
          <w:ins w:id="392" w:author="從 117.0 的變更" w:date="2023-03-17T14:13:00Z"/>
          <w:rFonts w:ascii="Segoe UI Historic" w:hAnsi="Segoe UI Historic" w:cs="Segoe UI Historic" w:hint="eastAsia"/>
        </w:rPr>
      </w:pPr>
      <w:ins w:id="393" w:author="從 117.0 的變更" w:date="2023-03-17T14:13:00Z">
        <w:r>
          <w:rPr>
            <w:rFonts w:ascii="Segoe UI Historic" w:hAnsi="Segoe UI Historic" w:cs="Segoe UI Historic"/>
          </w:rPr>
          <w:t>The input is hard to input and control</w:t>
        </w:r>
        <w:r w:rsidR="002B0984">
          <w:rPr>
            <w:rFonts w:ascii="Segoe UI Historic" w:hAnsi="Segoe UI Historic" w:cs="Segoe UI Historic"/>
          </w:rPr>
          <w:t xml:space="preserve"> as it is 4 spereate buttons and it is fixed at </w:t>
        </w:r>
        <w:r w:rsidR="002E26B8">
          <w:rPr>
            <w:rFonts w:ascii="Segoe UI Historic" w:hAnsi="Segoe UI Historic" w:cs="Segoe UI Historic"/>
          </w:rPr>
          <w:t>corner which hard to r</w:t>
        </w:r>
        <w:r w:rsidR="009C6577">
          <w:rPr>
            <w:rFonts w:ascii="Segoe UI Historic" w:hAnsi="Segoe UI Historic" w:cs="Segoe UI Historic"/>
          </w:rPr>
          <w:t>each</w:t>
        </w:r>
      </w:ins>
    </w:p>
    <w:p w14:paraId="08E6CA1C" w14:textId="0AD01116" w:rsidR="000C25D9" w:rsidRPr="00C47354" w:rsidRDefault="000C25D9" w:rsidP="007B3B65">
      <w:pPr>
        <w:pStyle w:val="ad"/>
        <w:numPr>
          <w:ilvl w:val="0"/>
          <w:numId w:val="6"/>
        </w:numPr>
        <w:spacing w:after="0" w:line="240" w:lineRule="auto"/>
        <w:ind w:leftChars="264" w:left="941"/>
        <w:rPr>
          <w:del w:id="394" w:author="從 117.0 的變更" w:date="2023-03-17T14:13:00Z"/>
          <w:rFonts w:ascii="Segoe UI Historic" w:hAnsi="Segoe UI Historic" w:cs="Segoe UI Historic"/>
        </w:rPr>
      </w:pPr>
      <w:del w:id="395" w:author="從 117.0 的變更" w:date="2023-03-17T14:13:00Z">
        <w:r w:rsidRPr="00C47354">
          <w:rPr>
            <w:rFonts w:ascii="Segoe UI Historic" w:hAnsi="Segoe UI Historic" w:cs="Segoe UI Historic"/>
          </w:rPr>
          <w:delText xml:space="preserve">the key </w:delText>
        </w:r>
        <w:r w:rsidR="00C54AD4" w:rsidRPr="00C47354">
          <w:rPr>
            <w:rFonts w:ascii="Segoe UI Historic" w:hAnsi="Segoe UI Historic" w:cs="Segoe UI Historic"/>
          </w:rPr>
          <w:delText>is</w:delText>
        </w:r>
        <w:r w:rsidRPr="00C47354">
          <w:rPr>
            <w:rFonts w:ascii="Segoe UI Historic" w:hAnsi="Segoe UI Historic" w:cs="Segoe UI Historic"/>
          </w:rPr>
          <w:delText xml:space="preserve"> located at the corner (annoying)</w:delText>
        </w:r>
      </w:del>
    </w:p>
    <w:p w14:paraId="18E45630" w14:textId="1B832598" w:rsidR="000C25D9" w:rsidRPr="00C47354" w:rsidRDefault="000C25D9" w:rsidP="007B3B65">
      <w:pPr>
        <w:pStyle w:val="ad"/>
        <w:numPr>
          <w:ilvl w:val="0"/>
          <w:numId w:val="6"/>
        </w:numPr>
        <w:spacing w:after="0" w:line="240" w:lineRule="auto"/>
        <w:ind w:leftChars="264" w:left="941"/>
        <w:rPr>
          <w:rFonts w:ascii="Segoe UI Historic" w:hAnsi="Segoe UI Historic" w:cs="Segoe UI Historic"/>
        </w:rPr>
      </w:pPr>
      <w:r w:rsidRPr="00C47354">
        <w:rPr>
          <w:rFonts w:ascii="Segoe UI Historic" w:hAnsi="Segoe UI Historic" w:cs="Segoe UI Historic"/>
        </w:rPr>
        <w:t>Walking speed</w:t>
      </w:r>
      <w:ins w:id="396" w:author="從 117.0 的變更" w:date="2023-03-17T14:13:00Z">
        <w:r w:rsidR="000A1C0C">
          <w:rPr>
            <w:rFonts w:ascii="Segoe UI Historic" w:hAnsi="Segoe UI Historic" w:cs="Segoe UI Historic"/>
          </w:rPr>
          <w:t>/ animation</w:t>
        </w:r>
      </w:ins>
      <w:r w:rsidRPr="00C47354">
        <w:rPr>
          <w:rFonts w:ascii="Segoe UI Historic" w:hAnsi="Segoe UI Historic" w:cs="Segoe UI Historic"/>
        </w:rPr>
        <w:t xml:space="preserve"> is too </w:t>
      </w:r>
      <w:r w:rsidR="00123EB4" w:rsidRPr="00C47354">
        <w:rPr>
          <w:rFonts w:ascii="Segoe UI Historic" w:hAnsi="Segoe UI Historic" w:cs="Segoe UI Historic"/>
        </w:rPr>
        <w:t>slow (</w:t>
      </w:r>
      <w:r w:rsidRPr="00C47354">
        <w:rPr>
          <w:rFonts w:ascii="Segoe UI Historic" w:hAnsi="Segoe UI Historic" w:cs="Segoe UI Historic"/>
        </w:rPr>
        <w:t xml:space="preserve">better if </w:t>
      </w:r>
      <w:del w:id="397" w:author="從 117.0 的變更" w:date="2023-03-17T14:13:00Z">
        <w:r w:rsidRPr="00C47354">
          <w:rPr>
            <w:rFonts w:ascii="Segoe UI Historic" w:hAnsi="Segoe UI Historic" w:cs="Segoe UI Historic"/>
          </w:rPr>
          <w:delText>instant</w:delText>
        </w:r>
        <w:r w:rsidR="003E2477" w:rsidRPr="00C47354">
          <w:rPr>
            <w:rFonts w:ascii="Segoe UI Historic" w:hAnsi="Segoe UI Historic" w:cs="Segoe UI Historic"/>
          </w:rPr>
          <w:delText xml:space="preserve"> or double the </w:delText>
        </w:r>
      </w:del>
      <w:r w:rsidR="003E2477" w:rsidRPr="00C47354">
        <w:rPr>
          <w:rFonts w:ascii="Segoe UI Historic" w:hAnsi="Segoe UI Historic" w:cs="Segoe UI Historic"/>
        </w:rPr>
        <w:t>timescale</w:t>
      </w:r>
      <w:ins w:id="398" w:author="從 117.0 的變更" w:date="2023-03-17T14:13:00Z">
        <w:r w:rsidR="00A10386">
          <w:rPr>
            <w:rFonts w:ascii="Segoe UI Historic" w:hAnsi="Segoe UI Historic" w:cs="Segoe UI Historic"/>
          </w:rPr>
          <w:t xml:space="preserve"> could double or Fast-Forward</w:t>
        </w:r>
      </w:ins>
      <w:del w:id="399" w:author="從 117.0 的變更" w:date="2023-03-17T14:13:00Z">
        <w:r w:rsidRPr="00C47354">
          <w:rPr>
            <w:rFonts w:ascii="Segoe UI Historic" w:hAnsi="Segoe UI Historic" w:cs="Segoe UI Historic"/>
          </w:rPr>
          <w:delText>)</w:delText>
        </w:r>
      </w:del>
    </w:p>
    <w:p w14:paraId="1145F118" w14:textId="77777777" w:rsidR="003E2477" w:rsidRPr="00C47354" w:rsidRDefault="002730AC" w:rsidP="007B3B65">
      <w:pPr>
        <w:pStyle w:val="ad"/>
        <w:numPr>
          <w:ilvl w:val="0"/>
          <w:numId w:val="6"/>
        </w:numPr>
        <w:spacing w:after="0" w:line="240" w:lineRule="auto"/>
        <w:ind w:leftChars="264" w:left="941"/>
        <w:rPr>
          <w:ins w:id="400" w:author="從 117.0 的變更" w:date="2023-03-17T14:13:00Z"/>
          <w:rFonts w:ascii="Segoe UI Historic" w:hAnsi="Segoe UI Historic" w:cs="Segoe UI Historic"/>
        </w:rPr>
      </w:pPr>
      <w:ins w:id="401" w:author="從 117.0 的變更" w:date="2023-03-17T14:13:00Z">
        <w:r>
          <w:rPr>
            <w:rFonts w:ascii="Segoe UI Historic" w:hAnsi="Segoe UI Historic" w:cs="Segoe UI Historic"/>
          </w:rPr>
          <w:t xml:space="preserve">This game has no </w:t>
        </w:r>
        <w:r w:rsidR="0030158F" w:rsidRPr="00C47354">
          <w:rPr>
            <w:rFonts w:ascii="Segoe UI Historic" w:hAnsi="Segoe UI Historic" w:cs="Segoe UI Historic"/>
          </w:rPr>
          <w:t xml:space="preserve">jump </w:t>
        </w:r>
        <w:r>
          <w:rPr>
            <w:rFonts w:ascii="Segoe UI Historic" w:hAnsi="Segoe UI Historic" w:cs="Segoe UI Historic"/>
          </w:rPr>
          <w:t xml:space="preserve">option which wasted a lot of time </w:t>
        </w:r>
        <w:r w:rsidR="000E3C23">
          <w:rPr>
            <w:rFonts w:ascii="Segoe UI Historic" w:hAnsi="Segoe UI Historic" w:cs="Segoe UI Historic"/>
          </w:rPr>
          <w:t>going a sim</w:t>
        </w:r>
      </w:ins>
    </w:p>
    <w:p w14:paraId="583F3BBD" w14:textId="433ED406" w:rsidR="003E2477" w:rsidRPr="00C47354" w:rsidRDefault="006D57B0" w:rsidP="007B3B65">
      <w:pPr>
        <w:pStyle w:val="ad"/>
        <w:numPr>
          <w:ilvl w:val="0"/>
          <w:numId w:val="6"/>
        </w:numPr>
        <w:spacing w:after="0" w:line="240" w:lineRule="auto"/>
        <w:ind w:leftChars="264" w:left="941"/>
        <w:rPr>
          <w:del w:id="402" w:author="從 117.0 的變更" w:date="2023-03-17T14:13:00Z"/>
          <w:rFonts w:ascii="Segoe UI Historic" w:hAnsi="Segoe UI Historic" w:cs="Segoe UI Historic"/>
        </w:rPr>
      </w:pPr>
      <w:ins w:id="403" w:author="從 117.0 的變更" w:date="2023-03-17T14:13:00Z">
        <w:r>
          <w:rPr>
            <w:rFonts w:ascii="Segoe UI Historic" w:hAnsi="Segoe UI Historic" w:cs="Segoe UI Historic" w:hint="eastAsia"/>
          </w:rPr>
          <w:t>T</w:t>
        </w:r>
        <w:r>
          <w:rPr>
            <w:rFonts w:ascii="Segoe UI Historic" w:hAnsi="Segoe UI Historic" w:cs="Segoe UI Historic"/>
          </w:rPr>
          <w:t>he</w:t>
        </w:r>
        <w:r w:rsidR="00970BCC">
          <w:rPr>
            <w:rFonts w:ascii="Segoe UI Historic" w:hAnsi="Segoe UI Historic" w:cs="Segoe UI Historic"/>
          </w:rPr>
          <w:t xml:space="preserve"> damage of</w:t>
        </w:r>
      </w:ins>
      <w:del w:id="404" w:author="從 117.0 的變更" w:date="2023-03-17T14:13:00Z">
        <w:r w:rsidR="0030158F" w:rsidRPr="00C47354">
          <w:rPr>
            <w:rFonts w:ascii="Segoe UI Historic" w:hAnsi="Segoe UI Historic" w:cs="Segoe UI Historic"/>
          </w:rPr>
          <w:delText>Unable to jump over a gap</w:delText>
        </w:r>
      </w:del>
    </w:p>
    <w:p w14:paraId="0ACB23E4" w14:textId="28435E2C" w:rsidR="000C25D9" w:rsidRPr="00C47354" w:rsidRDefault="000C25D9" w:rsidP="007B3B65">
      <w:pPr>
        <w:pStyle w:val="ad"/>
        <w:numPr>
          <w:ilvl w:val="0"/>
          <w:numId w:val="6"/>
        </w:numPr>
        <w:spacing w:after="0" w:line="240" w:lineRule="auto"/>
        <w:ind w:leftChars="264" w:left="941"/>
        <w:rPr>
          <w:rFonts w:ascii="Segoe UI Historic" w:hAnsi="Segoe UI Historic" w:cs="Segoe UI Historic"/>
        </w:rPr>
      </w:pPr>
      <w:del w:id="405" w:author="從 117.0 的變更" w:date="2023-03-17T14:13:00Z">
        <w:r w:rsidRPr="00C47354">
          <w:rPr>
            <w:rFonts w:ascii="Segoe UI Historic" w:hAnsi="Segoe UI Historic" w:cs="Segoe UI Historic"/>
          </w:rPr>
          <w:delText>Unfair</w:delText>
        </w:r>
      </w:del>
      <w:r w:rsidRPr="00C47354">
        <w:rPr>
          <w:rFonts w:ascii="Segoe UI Historic" w:hAnsi="Segoe UI Historic" w:cs="Segoe UI Historic"/>
        </w:rPr>
        <w:t xml:space="preserve"> fighting </w:t>
      </w:r>
      <w:ins w:id="406" w:author="從 117.0 的變更" w:date="2023-03-17T14:13:00Z">
        <w:r w:rsidR="006D57B0">
          <w:rPr>
            <w:rFonts w:ascii="Segoe UI Historic" w:hAnsi="Segoe UI Historic" w:cs="Segoe UI Historic"/>
          </w:rPr>
          <w:t>is too random and</w:t>
        </w:r>
      </w:ins>
      <w:del w:id="407" w:author="從 117.0 的變更" w:date="2023-03-17T14:13:00Z">
        <w:r w:rsidRPr="00C47354">
          <w:rPr>
            <w:rFonts w:ascii="Segoe UI Historic" w:hAnsi="Segoe UI Historic" w:cs="Segoe UI Historic"/>
          </w:rPr>
          <w:delText>experience (decide randomly/</w:delText>
        </w:r>
      </w:del>
      <w:r w:rsidRPr="00C47354">
        <w:rPr>
          <w:rFonts w:ascii="Segoe UI Historic" w:hAnsi="Segoe UI Historic" w:cs="Segoe UI Historic"/>
        </w:rPr>
        <w:t xml:space="preserve"> unpredictable</w:t>
      </w:r>
      <w:ins w:id="408" w:author="從 117.0 的變更" w:date="2023-03-17T14:13:00Z">
        <w:r w:rsidR="006D57B0">
          <w:rPr>
            <w:rFonts w:ascii="Segoe UI Historic" w:hAnsi="Segoe UI Historic" w:cs="Segoe UI Historic"/>
          </w:rPr>
          <w:t xml:space="preserve"> </w:t>
        </w:r>
      </w:ins>
      <w:del w:id="409" w:author="從 117.0 的變更" w:date="2023-03-17T14:13:00Z">
        <w:r w:rsidRPr="00C47354">
          <w:rPr>
            <w:rFonts w:ascii="Segoe UI Historic" w:hAnsi="Segoe UI Historic" w:cs="Segoe UI Historic"/>
          </w:rPr>
          <w:delText>)</w:delText>
        </w:r>
      </w:del>
    </w:p>
    <w:p w14:paraId="5408B540" w14:textId="2444745D" w:rsidR="00430E82" w:rsidRPr="00C47354" w:rsidRDefault="00430E82" w:rsidP="007B3B65">
      <w:pPr>
        <w:pStyle w:val="ad"/>
        <w:numPr>
          <w:ilvl w:val="0"/>
          <w:numId w:val="6"/>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 high pitch lobby music keeps looping makes </w:t>
      </w:r>
      <w:r w:rsidR="00A41EA2" w:rsidRPr="00C47354">
        <w:rPr>
          <w:rFonts w:ascii="Segoe UI Historic" w:hAnsi="Segoe UI Historic" w:cs="Segoe UI Historic"/>
        </w:rPr>
        <w:t>me feel annoying</w:t>
      </w:r>
    </w:p>
    <w:p w14:paraId="1ED6CDAD" w14:textId="77777777" w:rsidR="00AE622B" w:rsidRPr="00C47354" w:rsidRDefault="000C25D9"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 xml:space="preserve">Pros: </w:t>
      </w:r>
    </w:p>
    <w:p w14:paraId="2E2C9B00" w14:textId="4F084E6D" w:rsidR="000C25D9" w:rsidRPr="00C47354" w:rsidRDefault="000C25D9" w:rsidP="007B3B65">
      <w:pPr>
        <w:pStyle w:val="ad"/>
        <w:numPr>
          <w:ilvl w:val="0"/>
          <w:numId w:val="5"/>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Good UI – </w:t>
      </w:r>
      <w:ins w:id="410" w:author="從 117.0 的變更" w:date="2023-03-17T14:13:00Z">
        <w:r w:rsidR="00332C91">
          <w:rPr>
            <w:rFonts w:ascii="Segoe UI Historic" w:hAnsi="Segoe UI Historic" w:cs="Segoe UI Historic"/>
          </w:rPr>
          <w:t>including joystick,</w:t>
        </w:r>
      </w:ins>
      <w:del w:id="411" w:author="從 117.0 的變更" w:date="2023-03-17T14:13:00Z">
        <w:r w:rsidRPr="00C47354">
          <w:rPr>
            <w:rFonts w:ascii="Segoe UI Historic" w:hAnsi="Segoe UI Historic" w:cs="Segoe UI Historic"/>
          </w:rPr>
          <w:delText xml:space="preserve">button and </w:delText>
        </w:r>
        <w:r w:rsidR="007C5DA3" w:rsidRPr="00C47354">
          <w:rPr>
            <w:rFonts w:ascii="Segoe UI Historic" w:hAnsi="Segoe UI Historic" w:cs="Segoe UI Historic"/>
          </w:rPr>
          <w:delText>colour</w:delText>
        </w:r>
        <w:r w:rsidRPr="00C47354">
          <w:rPr>
            <w:rFonts w:ascii="Segoe UI Historic" w:hAnsi="Segoe UI Historic" w:cs="Segoe UI Historic"/>
          </w:rPr>
          <w:delText xml:space="preserve"> change</w:delText>
        </w:r>
        <w:r w:rsidR="003E2477" w:rsidRPr="00C47354">
          <w:rPr>
            <w:rFonts w:ascii="Segoe UI Historic" w:hAnsi="Segoe UI Historic" w:cs="Segoe UI Historic"/>
          </w:rPr>
          <w:delText xml:space="preserve"> and a clear</w:delText>
        </w:r>
      </w:del>
      <w:r w:rsidR="003E2477" w:rsidRPr="00C47354">
        <w:rPr>
          <w:rFonts w:ascii="Segoe UI Historic" w:hAnsi="Segoe UI Historic" w:cs="Segoe UI Historic"/>
        </w:rPr>
        <w:t xml:space="preserve"> </w:t>
      </w:r>
      <w:r w:rsidR="007C5DA3" w:rsidRPr="00C47354">
        <w:rPr>
          <w:rFonts w:ascii="Segoe UI Historic" w:hAnsi="Segoe UI Historic" w:cs="Segoe UI Historic"/>
        </w:rPr>
        <w:t>health bar</w:t>
      </w:r>
      <w:ins w:id="412" w:author="從 117.0 的變更" w:date="2023-03-17T14:13:00Z">
        <w:r w:rsidR="00332C91">
          <w:rPr>
            <w:rFonts w:ascii="Segoe UI Historic" w:hAnsi="Segoe UI Historic" w:cs="Segoe UI Historic"/>
          </w:rPr>
          <w:t xml:space="preserve"> and health change text</w:t>
        </w:r>
      </w:ins>
    </w:p>
    <w:p w14:paraId="69431CDD" w14:textId="0CB59B2B" w:rsidR="003359AE" w:rsidRPr="00C47354" w:rsidRDefault="00EC7C7E" w:rsidP="007B3B65">
      <w:pPr>
        <w:pStyle w:val="ad"/>
        <w:numPr>
          <w:ilvl w:val="0"/>
          <w:numId w:val="5"/>
        </w:numPr>
        <w:spacing w:after="0" w:line="240" w:lineRule="auto"/>
        <w:ind w:leftChars="264" w:left="941"/>
        <w:rPr>
          <w:rFonts w:ascii="Segoe UI Historic" w:hAnsi="Segoe UI Historic" w:cs="Segoe UI Historic"/>
        </w:rPr>
      </w:pPr>
      <w:ins w:id="413" w:author="從 117.0 的變更" w:date="2023-03-17T14:13:00Z">
        <w:r>
          <w:rPr>
            <w:rFonts w:ascii="Segoe UI Historic" w:hAnsi="Segoe UI Historic" w:cs="Segoe UI Historic"/>
          </w:rPr>
          <w:t>P</w:t>
        </w:r>
        <w:r w:rsidR="00EA3178" w:rsidRPr="00C47354">
          <w:rPr>
            <w:rFonts w:ascii="Segoe UI Historic" w:hAnsi="Segoe UI Historic" w:cs="Segoe UI Historic"/>
          </w:rPr>
          <w:t>redictable</w:t>
        </w:r>
      </w:ins>
      <w:del w:id="414" w:author="從 117.0 的變更" w:date="2023-03-17T14:13:00Z">
        <w:r w:rsidR="003359AE" w:rsidRPr="00C47354">
          <w:rPr>
            <w:rFonts w:ascii="Segoe UI Historic" w:hAnsi="Segoe UI Historic" w:cs="Segoe UI Historic"/>
          </w:rPr>
          <w:delText>See</w:delText>
        </w:r>
        <w:r w:rsidR="00EA3178" w:rsidRPr="00C47354">
          <w:rPr>
            <w:rFonts w:ascii="Segoe UI Historic" w:hAnsi="Segoe UI Historic" w:cs="Segoe UI Historic"/>
          </w:rPr>
          <w:delText>-able and predictable</w:delText>
        </w:r>
      </w:del>
      <w:r w:rsidR="00EA3178" w:rsidRPr="00C47354">
        <w:rPr>
          <w:rFonts w:ascii="Segoe UI Historic" w:hAnsi="Segoe UI Historic" w:cs="Segoe UI Historic"/>
        </w:rPr>
        <w:t xml:space="preserve"> monster movement</w:t>
      </w:r>
    </w:p>
    <w:p w14:paraId="1B2892BC" w14:textId="716A484B" w:rsidR="00106067" w:rsidRPr="00C47354" w:rsidRDefault="00FE0B7D" w:rsidP="007B3B65">
      <w:pPr>
        <w:pStyle w:val="ad"/>
        <w:numPr>
          <w:ilvl w:val="0"/>
          <w:numId w:val="5"/>
        </w:numPr>
        <w:spacing w:after="0" w:line="240" w:lineRule="auto"/>
        <w:ind w:leftChars="264" w:left="941"/>
        <w:rPr>
          <w:rFonts w:ascii="Segoe UI Historic" w:hAnsi="Segoe UI Historic" w:cs="Segoe UI Historic"/>
        </w:rPr>
      </w:pPr>
      <w:ins w:id="415" w:author="從 117.0 的變更" w:date="2023-03-17T14:13:00Z">
        <w:r>
          <w:rPr>
            <w:rFonts w:ascii="Segoe UI Historic" w:hAnsi="Segoe UI Historic" w:cs="Segoe UI Historic" w:hint="eastAsia"/>
          </w:rPr>
          <w:t>P</w:t>
        </w:r>
        <w:r>
          <w:rPr>
            <w:rFonts w:ascii="Segoe UI Historic" w:hAnsi="Segoe UI Historic" w:cs="Segoe UI Historic"/>
          </w:rPr>
          <w:t>layer</w:t>
        </w:r>
      </w:ins>
      <w:del w:id="416" w:author="從 117.0 的變更" w:date="2023-03-17T14:13:00Z">
        <w:r w:rsidR="00106067" w:rsidRPr="00C47354">
          <w:rPr>
            <w:rFonts w:ascii="Segoe UI Historic" w:hAnsi="Segoe UI Historic" w:cs="Segoe UI Historic"/>
          </w:rPr>
          <w:delText>Monster attack is delay</w:delText>
        </w:r>
        <w:r w:rsidR="00F60ED4" w:rsidRPr="00C47354">
          <w:rPr>
            <w:rFonts w:ascii="Segoe UI Historic" w:hAnsi="Segoe UI Historic" w:cs="Segoe UI Historic"/>
          </w:rPr>
          <w:delText xml:space="preserve"> 1sec, that means player</w:delText>
        </w:r>
      </w:del>
      <w:r w:rsidR="00F60ED4" w:rsidRPr="00C47354">
        <w:rPr>
          <w:rFonts w:ascii="Segoe UI Historic" w:hAnsi="Segoe UI Historic" w:cs="Segoe UI Historic"/>
        </w:rPr>
        <w:t xml:space="preserve"> can </w:t>
      </w:r>
      <w:ins w:id="417" w:author="從 117.0 的變更" w:date="2023-03-17T14:13:00Z">
        <w:r>
          <w:rPr>
            <w:rFonts w:ascii="Segoe UI Historic" w:hAnsi="Segoe UI Historic" w:cs="Segoe UI Historic"/>
          </w:rPr>
          <w:t>deal</w:t>
        </w:r>
      </w:ins>
      <w:del w:id="418" w:author="從 117.0 的變更" w:date="2023-03-17T14:13:00Z">
        <w:r w:rsidR="00F60ED4" w:rsidRPr="00C47354">
          <w:rPr>
            <w:rFonts w:ascii="Segoe UI Historic" w:hAnsi="Segoe UI Historic" w:cs="Segoe UI Historic"/>
          </w:rPr>
          <w:delText>take</w:delText>
        </w:r>
      </w:del>
      <w:r w:rsidR="00F60ED4" w:rsidRPr="00C47354">
        <w:rPr>
          <w:rFonts w:ascii="Segoe UI Historic" w:hAnsi="Segoe UI Historic" w:cs="Segoe UI Historic"/>
        </w:rPr>
        <w:t xml:space="preserve"> one more damage to </w:t>
      </w:r>
      <w:ins w:id="419" w:author="從 117.0 的變更" w:date="2023-03-17T14:13:00Z">
        <w:r>
          <w:rPr>
            <w:rFonts w:ascii="Segoe UI Historic" w:hAnsi="Segoe UI Historic" w:cs="Segoe UI Historic"/>
          </w:rPr>
          <w:t xml:space="preserve">the </w:t>
        </w:r>
      </w:ins>
      <w:r w:rsidR="00F60ED4" w:rsidRPr="00C47354">
        <w:rPr>
          <w:rFonts w:ascii="Segoe UI Historic" w:hAnsi="Segoe UI Historic" w:cs="Segoe UI Historic"/>
        </w:rPr>
        <w:t>monster</w:t>
      </w:r>
      <w:ins w:id="420" w:author="從 117.0 的變更" w:date="2023-03-17T14:13:00Z">
        <w:r>
          <w:rPr>
            <w:rFonts w:ascii="Segoe UI Historic" w:hAnsi="Segoe UI Historic" w:cs="Segoe UI Historic"/>
          </w:rPr>
          <w:t xml:space="preserve"> as the monster attack is delay</w:t>
        </w:r>
        <w:r w:rsidR="004D4DA4">
          <w:rPr>
            <w:rFonts w:ascii="Segoe UI Historic" w:hAnsi="Segoe UI Historic" w:cs="Segoe UI Historic"/>
          </w:rPr>
          <w:t>ed</w:t>
        </w:r>
      </w:ins>
    </w:p>
    <w:p w14:paraId="4695AB66" w14:textId="433690E8" w:rsidR="000D62DA" w:rsidRPr="00C47354" w:rsidRDefault="002B30B8" w:rsidP="007B3B65">
      <w:pPr>
        <w:pStyle w:val="ad"/>
        <w:numPr>
          <w:ilvl w:val="0"/>
          <w:numId w:val="5"/>
        </w:numPr>
        <w:spacing w:after="0" w:line="240" w:lineRule="auto"/>
        <w:ind w:leftChars="264" w:left="941"/>
        <w:rPr>
          <w:rFonts w:ascii="Segoe UI Historic" w:hAnsi="Segoe UI Historic" w:cs="Segoe UI Historic"/>
        </w:rPr>
      </w:pPr>
      <w:ins w:id="421" w:author="從 117.0 的變更" w:date="2023-03-17T14:13:00Z">
        <w:r>
          <w:rPr>
            <w:rFonts w:ascii="Segoe UI Historic" w:hAnsi="Segoe UI Historic" w:cs="Segoe UI Historic"/>
          </w:rPr>
          <w:t>The</w:t>
        </w:r>
      </w:ins>
      <w:del w:id="422" w:author="從 117.0 的變更" w:date="2023-03-17T14:13:00Z">
        <w:r w:rsidR="000D62DA" w:rsidRPr="00C47354">
          <w:rPr>
            <w:rFonts w:ascii="Segoe UI Historic" w:hAnsi="Segoe UI Historic" w:cs="Segoe UI Historic"/>
          </w:rPr>
          <w:delText>Separated</w:delText>
        </w:r>
      </w:del>
      <w:r w:rsidR="000D62DA" w:rsidRPr="00C47354">
        <w:rPr>
          <w:rFonts w:ascii="Segoe UI Historic" w:hAnsi="Segoe UI Historic" w:cs="Segoe UI Historic"/>
        </w:rPr>
        <w:t xml:space="preserve"> loading screen</w:t>
      </w:r>
      <w:ins w:id="423" w:author="從 117.0 的變更" w:date="2023-03-17T14:13:00Z">
        <w:r>
          <w:rPr>
            <w:rFonts w:ascii="Segoe UI Historic" w:hAnsi="Segoe UI Historic" w:cs="Segoe UI Historic"/>
          </w:rPr>
          <w:t xml:space="preserve"> is fancy and separate from the main game</w:t>
        </w:r>
      </w:ins>
    </w:p>
    <w:p w14:paraId="0939D483" w14:textId="6EC5506D" w:rsidR="001A7C22" w:rsidRPr="00C47354" w:rsidRDefault="001A7C22" w:rsidP="007B3B65">
      <w:pPr>
        <w:pStyle w:val="ad"/>
        <w:numPr>
          <w:ilvl w:val="0"/>
          <w:numId w:val="5"/>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Achievement and reward after </w:t>
      </w:r>
      <w:r w:rsidR="00C54AD4" w:rsidRPr="00C47354">
        <w:rPr>
          <w:rFonts w:ascii="Segoe UI Historic" w:hAnsi="Segoe UI Historic" w:cs="Segoe UI Historic"/>
        </w:rPr>
        <w:t>finishing</w:t>
      </w:r>
      <w:r w:rsidRPr="00C47354">
        <w:rPr>
          <w:rFonts w:ascii="Segoe UI Historic" w:hAnsi="Segoe UI Historic" w:cs="Segoe UI Historic"/>
        </w:rPr>
        <w:t xml:space="preserve"> the level</w:t>
      </w:r>
    </w:p>
    <w:p w14:paraId="5725F1BA" w14:textId="1F61F371" w:rsidR="000D62DA" w:rsidRPr="00C47354" w:rsidRDefault="000D62DA" w:rsidP="007B3B65">
      <w:pPr>
        <w:pStyle w:val="ad"/>
        <w:numPr>
          <w:ilvl w:val="0"/>
          <w:numId w:val="5"/>
        </w:numPr>
        <w:spacing w:after="0" w:line="240" w:lineRule="auto"/>
        <w:ind w:leftChars="264" w:left="941"/>
        <w:rPr>
          <w:rFonts w:ascii="Segoe UI Historic" w:hAnsi="Segoe UI Historic" w:cs="Segoe UI Historic"/>
        </w:rPr>
      </w:pPr>
      <w:r w:rsidRPr="00C47354">
        <w:rPr>
          <w:rFonts w:ascii="Segoe UI Historic" w:hAnsi="Segoe UI Historic" w:cs="Segoe UI Historic"/>
        </w:rPr>
        <w:t>The animation of the character walking</w:t>
      </w:r>
      <w:ins w:id="424" w:author="從 117.0 的變更" w:date="2023-03-17T14:13:00Z">
        <w:r w:rsidR="005578FD">
          <w:rPr>
            <w:rFonts w:ascii="Segoe UI Historic" w:hAnsi="Segoe UI Historic" w:cs="Segoe UI Historic"/>
          </w:rPr>
          <w:t xml:space="preserve"> is fully animated</w:t>
        </w:r>
      </w:ins>
    </w:p>
    <w:p w14:paraId="0043192F" w14:textId="0BC503C1" w:rsidR="000C25D9" w:rsidRPr="00C47354" w:rsidRDefault="000C25D9" w:rsidP="007B3B65">
      <w:pPr>
        <w:pStyle w:val="ad"/>
        <w:numPr>
          <w:ilvl w:val="0"/>
          <w:numId w:val="5"/>
        </w:numPr>
        <w:spacing w:after="0" w:line="240" w:lineRule="auto"/>
        <w:ind w:leftChars="264" w:left="941"/>
        <w:rPr>
          <w:rFonts w:ascii="Segoe UI Historic" w:hAnsi="Segoe UI Historic" w:cs="Segoe UI Historic"/>
        </w:rPr>
      </w:pPr>
      <w:r w:rsidRPr="00C47354">
        <w:rPr>
          <w:rFonts w:ascii="Segoe UI Historic" w:hAnsi="Segoe UI Historic" w:cs="Segoe UI Historic"/>
        </w:rPr>
        <w:t>Background music</w:t>
      </w:r>
      <w:ins w:id="425" w:author="從 117.0 的變更" w:date="2023-03-17T14:13:00Z">
        <w:r w:rsidR="00C96A59">
          <w:rPr>
            <w:rFonts w:ascii="Segoe UI Historic" w:hAnsi="Segoe UI Historic" w:cs="Segoe UI Historic"/>
          </w:rPr>
          <w:t xml:space="preserve"> is included in the game</w:t>
        </w:r>
      </w:ins>
    </w:p>
    <w:p w14:paraId="2929CCCF" w14:textId="16D6589B" w:rsidR="000C25D9" w:rsidRPr="00C47354" w:rsidRDefault="00C96A59" w:rsidP="007B3B65">
      <w:pPr>
        <w:pStyle w:val="ad"/>
        <w:numPr>
          <w:ilvl w:val="0"/>
          <w:numId w:val="5"/>
        </w:numPr>
        <w:spacing w:after="0" w:line="240" w:lineRule="auto"/>
        <w:ind w:leftChars="264" w:left="941"/>
        <w:rPr>
          <w:rFonts w:ascii="Segoe UI Historic" w:hAnsi="Segoe UI Historic" w:cs="Segoe UI Historic"/>
        </w:rPr>
      </w:pPr>
      <w:ins w:id="426" w:author="從 117.0 的變更" w:date="2023-03-17T14:13:00Z">
        <w:r>
          <w:rPr>
            <w:rFonts w:ascii="Segoe UI Historic" w:hAnsi="Segoe UI Historic" w:cs="Segoe UI Historic"/>
          </w:rPr>
          <w:t>The setting h</w:t>
        </w:r>
        <w:r w:rsidR="000C25D9" w:rsidRPr="00C47354">
          <w:rPr>
            <w:rFonts w:ascii="Segoe UI Historic" w:hAnsi="Segoe UI Historic" w:cs="Segoe UI Historic"/>
          </w:rPr>
          <w:t>ave</w:t>
        </w:r>
        <w:r>
          <w:rPr>
            <w:rFonts w:ascii="Segoe UI Historic" w:hAnsi="Segoe UI Historic" w:cs="Segoe UI Historic"/>
          </w:rPr>
          <w:t xml:space="preserve"> a</w:t>
        </w:r>
      </w:ins>
      <w:del w:id="427" w:author="從 117.0 的變更" w:date="2023-03-17T14:13:00Z">
        <w:r w:rsidR="000C25D9" w:rsidRPr="00C47354">
          <w:rPr>
            <w:rFonts w:ascii="Segoe UI Historic" w:hAnsi="Segoe UI Historic" w:cs="Segoe UI Historic"/>
          </w:rPr>
          <w:delText>Have</w:delText>
        </w:r>
      </w:del>
      <w:r w:rsidR="000C25D9" w:rsidRPr="00C47354">
        <w:rPr>
          <w:rFonts w:ascii="Segoe UI Historic" w:hAnsi="Segoe UI Historic" w:cs="Segoe UI Historic"/>
        </w:rPr>
        <w:t xml:space="preserve"> option to turn off </w:t>
      </w:r>
      <w:ins w:id="428" w:author="從 117.0 的變更" w:date="2023-03-17T14:13:00Z">
        <w:r>
          <w:rPr>
            <w:rFonts w:ascii="Segoe UI Historic" w:hAnsi="Segoe UI Historic" w:cs="Segoe UI Historic"/>
          </w:rPr>
          <w:t xml:space="preserve">the </w:t>
        </w:r>
      </w:ins>
      <w:r w:rsidR="000C25D9" w:rsidRPr="00C47354">
        <w:rPr>
          <w:rFonts w:ascii="Segoe UI Historic" w:hAnsi="Segoe UI Historic" w:cs="Segoe UI Historic"/>
        </w:rPr>
        <w:t>music</w:t>
      </w:r>
    </w:p>
    <w:p w14:paraId="43A2E589" w14:textId="2252BA10" w:rsidR="000C25D9" w:rsidRPr="00C47354" w:rsidRDefault="00811299" w:rsidP="007B3B65">
      <w:pPr>
        <w:pStyle w:val="ad"/>
        <w:numPr>
          <w:ilvl w:val="0"/>
          <w:numId w:val="5"/>
        </w:numPr>
        <w:spacing w:after="0" w:line="240" w:lineRule="auto"/>
        <w:ind w:leftChars="264" w:left="941"/>
        <w:rPr>
          <w:rFonts w:ascii="Segoe UI Historic" w:hAnsi="Segoe UI Historic" w:cs="Segoe UI Historic"/>
        </w:rPr>
      </w:pPr>
      <w:ins w:id="429" w:author="從 117.0 的變更" w:date="2023-03-17T14:13:00Z">
        <w:r>
          <w:rPr>
            <w:rFonts w:ascii="Segoe UI Historic" w:hAnsi="Segoe UI Historic" w:cs="Segoe UI Historic"/>
          </w:rPr>
          <w:t>The map is randomly</w:t>
        </w:r>
      </w:ins>
      <w:del w:id="430" w:author="從 117.0 的變更" w:date="2023-03-17T14:13:00Z">
        <w:r w:rsidR="000C25D9" w:rsidRPr="00C47354">
          <w:rPr>
            <w:rFonts w:ascii="Segoe UI Historic" w:hAnsi="Segoe UI Historic" w:cs="Segoe UI Historic"/>
          </w:rPr>
          <w:delText>Random</w:delText>
        </w:r>
      </w:del>
      <w:r w:rsidR="000C25D9" w:rsidRPr="00C47354">
        <w:rPr>
          <w:rFonts w:ascii="Segoe UI Historic" w:hAnsi="Segoe UI Historic" w:cs="Segoe UI Historic"/>
        </w:rPr>
        <w:t xml:space="preserve"> generated </w:t>
      </w:r>
      <w:ins w:id="431" w:author="從 117.0 的變更" w:date="2023-03-17T14:13:00Z">
        <w:r>
          <w:rPr>
            <w:rFonts w:ascii="Segoe UI Historic" w:hAnsi="Segoe UI Historic" w:cs="Segoe UI Historic"/>
          </w:rPr>
          <w:t>even though it is in the same level</w:t>
        </w:r>
      </w:ins>
      <w:del w:id="432" w:author="從 117.0 的變更" w:date="2023-03-17T14:13:00Z">
        <w:r w:rsidR="000C25D9" w:rsidRPr="00C47354">
          <w:rPr>
            <w:rFonts w:ascii="Segoe UI Historic" w:hAnsi="Segoe UI Historic" w:cs="Segoe UI Historic"/>
          </w:rPr>
          <w:delText>map</w:delText>
        </w:r>
      </w:del>
    </w:p>
    <w:p w14:paraId="71711B64" w14:textId="4AE4AC81" w:rsidR="006C1DDE" w:rsidRPr="00C47354" w:rsidRDefault="006C1DDE" w:rsidP="007B3B65">
      <w:pPr>
        <w:pStyle w:val="ad"/>
        <w:numPr>
          <w:ilvl w:val="0"/>
          <w:numId w:val="5"/>
        </w:numPr>
        <w:spacing w:after="0" w:line="240" w:lineRule="auto"/>
        <w:ind w:leftChars="264" w:left="941"/>
        <w:rPr>
          <w:rFonts w:ascii="Segoe UI Historic" w:hAnsi="Segoe UI Historic" w:cs="Segoe UI Historic"/>
        </w:rPr>
      </w:pPr>
      <w:r w:rsidRPr="00C47354">
        <w:rPr>
          <w:rFonts w:ascii="Segoe UI Historic" w:hAnsi="Segoe UI Historic" w:cs="Segoe UI Historic"/>
        </w:rPr>
        <w:t>Token and Power-up system</w:t>
      </w:r>
      <w:r w:rsidR="00936620" w:rsidRPr="00C47354">
        <w:rPr>
          <w:rFonts w:ascii="Segoe UI Historic" w:hAnsi="Segoe UI Historic" w:cs="Segoe UI Historic"/>
        </w:rPr>
        <w:t xml:space="preserve"> [fire/ sprint/ heal system]</w:t>
      </w:r>
    </w:p>
    <w:p w14:paraId="1E950D68" w14:textId="5AB8C43D" w:rsidR="00AD7B4B" w:rsidRPr="00C47354" w:rsidRDefault="00AD7B4B" w:rsidP="007B3B65">
      <w:pPr>
        <w:pStyle w:val="ad"/>
        <w:numPr>
          <w:ilvl w:val="0"/>
          <w:numId w:val="5"/>
        </w:numPr>
        <w:spacing w:after="0" w:line="240" w:lineRule="auto"/>
        <w:ind w:leftChars="264" w:left="941"/>
        <w:rPr>
          <w:rFonts w:ascii="Segoe UI Historic" w:hAnsi="Segoe UI Historic" w:cs="Segoe UI Historic"/>
        </w:rPr>
      </w:pPr>
      <w:r w:rsidRPr="00C47354">
        <w:rPr>
          <w:rFonts w:ascii="Segoe UI Historic" w:hAnsi="Segoe UI Historic" w:cs="Segoe UI Historic"/>
        </w:rPr>
        <w:t>Level preview function</w:t>
      </w:r>
      <w:ins w:id="433" w:author="從 117.0 的變更" w:date="2023-03-17T14:13:00Z">
        <w:r w:rsidR="00A17EA0">
          <w:rPr>
            <w:rFonts w:ascii="Segoe UI Historic" w:hAnsi="Segoe UI Historic" w:cs="Segoe UI Historic"/>
          </w:rPr>
          <w:t xml:space="preserve"> (provide a detail of number of monster and keys)</w:t>
        </w:r>
      </w:ins>
    </w:p>
    <w:p w14:paraId="5D287F2E" w14:textId="0AD8AAD3" w:rsidR="00AD7B4B" w:rsidRPr="00C47354" w:rsidRDefault="00711DCC"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 xml:space="preserve">Conclusion: </w:t>
      </w:r>
      <w:r w:rsidR="00AD7B4B" w:rsidRPr="00C47354">
        <w:rPr>
          <w:rFonts w:ascii="Segoe UI Historic" w:hAnsi="Segoe UI Historic" w:cs="Segoe UI Historic"/>
        </w:rPr>
        <w:t>Th</w:t>
      </w:r>
      <w:r w:rsidRPr="00C47354">
        <w:rPr>
          <w:rFonts w:ascii="Segoe UI Historic" w:hAnsi="Segoe UI Historic" w:cs="Segoe UI Historic"/>
        </w:rPr>
        <w:t>e</w:t>
      </w:r>
      <w:r w:rsidR="00AD7B4B" w:rsidRPr="00C47354">
        <w:rPr>
          <w:rFonts w:ascii="Segoe UI Historic" w:hAnsi="Segoe UI Historic" w:cs="Segoe UI Historic"/>
        </w:rPr>
        <w:t xml:space="preserve"> objective</w:t>
      </w:r>
      <w:r w:rsidRPr="00C47354">
        <w:rPr>
          <w:rFonts w:ascii="Segoe UI Historic" w:hAnsi="Segoe UI Historic" w:cs="Segoe UI Historic"/>
        </w:rPr>
        <w:t xml:space="preserve"> of this game is quite clear</w:t>
      </w:r>
      <w:r w:rsidR="00AD7B4B" w:rsidRPr="00C47354">
        <w:rPr>
          <w:rFonts w:ascii="Segoe UI Historic" w:hAnsi="Segoe UI Historic" w:cs="Segoe UI Historic"/>
        </w:rPr>
        <w:t xml:space="preserve">. </w:t>
      </w:r>
      <w:r w:rsidRPr="00C47354">
        <w:rPr>
          <w:rFonts w:ascii="Segoe UI Historic" w:hAnsi="Segoe UI Historic" w:cs="Segoe UI Historic"/>
        </w:rPr>
        <w:t>They are all located at the top with an</w:t>
      </w:r>
      <w:r w:rsidR="00AD7B4B" w:rsidRPr="00C47354">
        <w:rPr>
          <w:rFonts w:ascii="Segoe UI Historic" w:hAnsi="Segoe UI Historic" w:cs="Segoe UI Historic"/>
        </w:rPr>
        <w:t xml:space="preserve"> icon</w:t>
      </w:r>
      <w:r w:rsidR="00BD470D" w:rsidRPr="00C47354">
        <w:rPr>
          <w:rFonts w:ascii="Segoe UI Historic" w:hAnsi="Segoe UI Historic" w:cs="Segoe UI Historic"/>
        </w:rPr>
        <w:t xml:space="preserve">. Tutorial </w:t>
      </w:r>
      <w:r w:rsidR="002B612A" w:rsidRPr="00C47354">
        <w:rPr>
          <w:rFonts w:ascii="Segoe UI Historic" w:hAnsi="Segoe UI Historic" w:cs="Segoe UI Historic"/>
        </w:rPr>
        <w:t>is clear for player</w:t>
      </w:r>
      <w:r w:rsidRPr="00C47354">
        <w:rPr>
          <w:rFonts w:ascii="Segoe UI Historic" w:hAnsi="Segoe UI Historic" w:cs="Segoe UI Historic"/>
        </w:rPr>
        <w:t xml:space="preserve"> and player could easily </w:t>
      </w:r>
      <w:r w:rsidR="002B612A" w:rsidRPr="00C47354">
        <w:rPr>
          <w:rFonts w:ascii="Segoe UI Historic" w:hAnsi="Segoe UI Historic" w:cs="Segoe UI Historic"/>
        </w:rPr>
        <w:t>understand</w:t>
      </w:r>
      <w:ins w:id="434" w:author="從 117.0 的變更" w:date="2023-03-17T14:13:00Z">
        <w:r w:rsidR="00DD0E1D">
          <w:rPr>
            <w:rFonts w:ascii="Segoe UI Historic" w:hAnsi="Segoe UI Historic" w:cs="Segoe UI Historic"/>
          </w:rPr>
          <w:t xml:space="preserve"> and follow</w:t>
        </w:r>
      </w:ins>
      <w:r w:rsidR="00BD470D" w:rsidRPr="00C47354">
        <w:rPr>
          <w:rFonts w:ascii="Segoe UI Historic" w:hAnsi="Segoe UI Historic" w:cs="Segoe UI Historic"/>
        </w:rPr>
        <w:t>.</w:t>
      </w:r>
      <w:r w:rsidR="002B612A" w:rsidRPr="00C47354">
        <w:rPr>
          <w:rFonts w:ascii="Segoe UI Historic" w:hAnsi="Segoe UI Historic" w:cs="Segoe UI Historic"/>
        </w:rPr>
        <w:t xml:space="preserve"> The</w:t>
      </w:r>
      <w:r w:rsidR="00BD470D" w:rsidRPr="00C47354">
        <w:rPr>
          <w:rFonts w:ascii="Segoe UI Historic" w:hAnsi="Segoe UI Historic" w:cs="Segoe UI Historic"/>
        </w:rPr>
        <w:t xml:space="preserve"> collection of the key</w:t>
      </w:r>
      <w:r w:rsidR="002B612A" w:rsidRPr="00C47354">
        <w:rPr>
          <w:rFonts w:ascii="Segoe UI Historic" w:hAnsi="Segoe UI Historic" w:cs="Segoe UI Historic"/>
        </w:rPr>
        <w:t xml:space="preserve"> is </w:t>
      </w:r>
      <w:ins w:id="435" w:author="從 117.0 的變更" w:date="2023-03-17T14:13:00Z">
        <w:r w:rsidR="008204DC">
          <w:rPr>
            <w:rFonts w:ascii="Segoe UI Historic" w:hAnsi="Segoe UI Historic" w:cs="Segoe UI Historic"/>
          </w:rPr>
          <w:t>also</w:t>
        </w:r>
      </w:ins>
      <w:del w:id="436" w:author="從 117.0 的變更" w:date="2023-03-17T14:13:00Z">
        <w:r w:rsidR="002B612A" w:rsidRPr="00C47354">
          <w:rPr>
            <w:rFonts w:ascii="Segoe UI Historic" w:hAnsi="Segoe UI Historic" w:cs="Segoe UI Historic"/>
          </w:rPr>
          <w:delText>one of</w:delText>
        </w:r>
      </w:del>
      <w:r w:rsidR="002B612A" w:rsidRPr="00C47354">
        <w:rPr>
          <w:rFonts w:ascii="Segoe UI Historic" w:hAnsi="Segoe UI Historic" w:cs="Segoe UI Historic"/>
        </w:rPr>
        <w:t xml:space="preserve"> the main objective of my game as </w:t>
      </w:r>
      <w:ins w:id="437" w:author="從 117.0 的變更" w:date="2023-03-17T14:13:00Z">
        <w:r w:rsidR="004646FE">
          <w:rPr>
            <w:rFonts w:ascii="Segoe UI Historic" w:hAnsi="Segoe UI Historic" w:cs="Segoe UI Historic"/>
          </w:rPr>
          <w:t>it is used for</w:t>
        </w:r>
        <w:r w:rsidR="002B612A" w:rsidRPr="00C47354">
          <w:rPr>
            <w:rFonts w:ascii="Segoe UI Historic" w:hAnsi="Segoe UI Historic" w:cs="Segoe UI Historic"/>
          </w:rPr>
          <w:t xml:space="preserve"> </w:t>
        </w:r>
      </w:ins>
      <w:del w:id="438" w:author="從 117.0 的變更" w:date="2023-03-17T14:13:00Z">
        <w:r w:rsidR="002B612A" w:rsidRPr="00C47354">
          <w:rPr>
            <w:rFonts w:ascii="Segoe UI Historic" w:hAnsi="Segoe UI Historic" w:cs="Segoe UI Historic"/>
          </w:rPr>
          <w:delText xml:space="preserve">player need the key </w:delText>
        </w:r>
      </w:del>
      <w:r w:rsidR="002B612A" w:rsidRPr="00C47354">
        <w:rPr>
          <w:rFonts w:ascii="Segoe UI Historic" w:hAnsi="Segoe UI Historic" w:cs="Segoe UI Historic"/>
        </w:rPr>
        <w:t xml:space="preserve">open the </w:t>
      </w:r>
      <w:del w:id="439" w:author="從 117.0 的變更" w:date="2023-03-17T14:13:00Z">
        <w:r w:rsidR="002B612A" w:rsidRPr="00C47354">
          <w:rPr>
            <w:rFonts w:ascii="Segoe UI Historic" w:hAnsi="Segoe UI Historic" w:cs="Segoe UI Historic"/>
          </w:rPr>
          <w:delText xml:space="preserve">door of </w:delText>
        </w:r>
      </w:del>
      <w:r w:rsidR="002B612A" w:rsidRPr="00C47354">
        <w:rPr>
          <w:rFonts w:ascii="Segoe UI Historic" w:hAnsi="Segoe UI Historic" w:cs="Segoe UI Historic"/>
        </w:rPr>
        <w:t>maze</w:t>
      </w:r>
      <w:ins w:id="440" w:author="從 117.0 的變更" w:date="2023-03-17T14:13:00Z">
        <w:r w:rsidR="004646FE">
          <w:rPr>
            <w:rFonts w:ascii="Segoe UI Historic" w:hAnsi="Segoe UI Historic" w:cs="Segoe UI Historic"/>
          </w:rPr>
          <w:t xml:space="preserve"> so I could use it as a reference</w:t>
        </w:r>
        <w:r w:rsidR="00EC7C3F" w:rsidRPr="00C47354">
          <w:rPr>
            <w:rFonts w:ascii="Segoe UI Historic" w:hAnsi="Segoe UI Historic" w:cs="Segoe UI Historic"/>
          </w:rPr>
          <w:t>.</w:t>
        </w:r>
      </w:ins>
      <w:del w:id="441" w:author="從 117.0 的變更" w:date="2023-03-17T14:13:00Z">
        <w:r w:rsidR="00EC7C3F" w:rsidRPr="00C47354">
          <w:rPr>
            <w:rFonts w:ascii="Segoe UI Historic" w:hAnsi="Segoe UI Historic" w:cs="Segoe UI Historic"/>
          </w:rPr>
          <w:delText>.</w:delText>
        </w:r>
      </w:del>
      <w:r w:rsidR="00EC7C3F" w:rsidRPr="00C47354">
        <w:rPr>
          <w:rFonts w:ascii="Segoe UI Historic" w:hAnsi="Segoe UI Historic" w:cs="Segoe UI Historic"/>
        </w:rPr>
        <w:t xml:space="preserve"> However, pattern of the key generation </w:t>
      </w:r>
      <w:ins w:id="442" w:author="從 117.0 的變更" w:date="2023-03-17T14:13:00Z">
        <w:r w:rsidR="00960D08">
          <w:rPr>
            <w:rFonts w:ascii="Segoe UI Historic" w:hAnsi="Segoe UI Historic" w:cs="Segoe UI Historic"/>
          </w:rPr>
          <w:t xml:space="preserve">in this game </w:t>
        </w:r>
      </w:ins>
      <w:r w:rsidR="00EC7C3F" w:rsidRPr="00C47354">
        <w:rPr>
          <w:rFonts w:ascii="Segoe UI Historic" w:hAnsi="Segoe UI Historic" w:cs="Segoe UI Historic"/>
        </w:rPr>
        <w:t xml:space="preserve">are usually located at the </w:t>
      </w:r>
      <w:ins w:id="443" w:author="從 117.0 的變更" w:date="2023-03-17T14:13:00Z">
        <w:r w:rsidR="00EC7C3F" w:rsidRPr="00C47354">
          <w:rPr>
            <w:rFonts w:ascii="Segoe UI Historic" w:hAnsi="Segoe UI Historic" w:cs="Segoe UI Historic"/>
          </w:rPr>
          <w:t>f</w:t>
        </w:r>
        <w:r w:rsidR="00960D08">
          <w:rPr>
            <w:rFonts w:ascii="Segoe UI Historic" w:hAnsi="Segoe UI Historic" w:cs="Segoe UI Historic"/>
          </w:rPr>
          <w:t>urthest</w:t>
        </w:r>
      </w:ins>
      <w:del w:id="444" w:author="從 117.0 的變更" w:date="2023-03-17T14:13:00Z">
        <w:r w:rsidR="00EC7C3F" w:rsidRPr="00C47354">
          <w:rPr>
            <w:rFonts w:ascii="Segoe UI Historic" w:hAnsi="Segoe UI Historic" w:cs="Segoe UI Historic"/>
          </w:rPr>
          <w:delText>farthest</w:delText>
        </w:r>
      </w:del>
      <w:r w:rsidR="00EC7C3F" w:rsidRPr="00C47354">
        <w:rPr>
          <w:rFonts w:ascii="Segoe UI Historic" w:hAnsi="Segoe UI Historic" w:cs="Segoe UI Historic"/>
        </w:rPr>
        <w:t xml:space="preserve"> corner which player needs to takes</w:t>
      </w:r>
      <w:ins w:id="445" w:author="從 117.0 的變更" w:date="2023-03-17T14:13:00Z">
        <w:r w:rsidR="00EC7C3F" w:rsidRPr="00C47354">
          <w:rPr>
            <w:rFonts w:ascii="Segoe UI Historic" w:hAnsi="Segoe UI Historic" w:cs="Segoe UI Historic"/>
          </w:rPr>
          <w:t xml:space="preserve"> </w:t>
        </w:r>
        <w:r w:rsidR="00BF19E6">
          <w:rPr>
            <w:rFonts w:ascii="Segoe UI Historic" w:hAnsi="Segoe UI Historic" w:cs="Segoe UI Historic"/>
          </w:rPr>
          <w:t>a lot</w:t>
        </w:r>
      </w:ins>
      <w:r w:rsidR="00EC7C3F" w:rsidRPr="00C47354">
        <w:rPr>
          <w:rFonts w:ascii="Segoe UI Historic" w:hAnsi="Segoe UI Historic" w:cs="Segoe UI Historic"/>
        </w:rPr>
        <w:t xml:space="preserve"> more time to finish a simple task. Also, the character moves quite slow, I would consider adding a speed up </w:t>
      </w:r>
      <w:ins w:id="446" w:author="從 117.0 的變更" w:date="2023-03-17T14:13:00Z">
        <w:r w:rsidR="00BF19E6">
          <w:rPr>
            <w:rFonts w:ascii="Segoe UI Historic" w:hAnsi="Segoe UI Historic" w:cs="Segoe UI Historic"/>
          </w:rPr>
          <w:t>option for player</w:t>
        </w:r>
        <w:r w:rsidR="00EC7C3F" w:rsidRPr="00C47354">
          <w:rPr>
            <w:rFonts w:ascii="Segoe UI Historic" w:hAnsi="Segoe UI Historic" w:cs="Segoe UI Historic"/>
          </w:rPr>
          <w:t>. Al</w:t>
        </w:r>
        <w:r w:rsidR="00D449EF">
          <w:rPr>
            <w:rFonts w:ascii="Segoe UI Historic" w:hAnsi="Segoe UI Historic" w:cs="Segoe UI Historic"/>
          </w:rPr>
          <w:t>though</w:t>
        </w:r>
        <w:r w:rsidR="00EC7C3F" w:rsidRPr="00C47354">
          <w:rPr>
            <w:rFonts w:ascii="Segoe UI Historic" w:hAnsi="Segoe UI Historic" w:cs="Segoe UI Historic"/>
          </w:rPr>
          <w:t xml:space="preserve"> </w:t>
        </w:r>
        <w:r w:rsidR="003B3DE8">
          <w:rPr>
            <w:rFonts w:ascii="Segoe UI Historic" w:hAnsi="Segoe UI Historic" w:cs="Segoe UI Historic"/>
          </w:rPr>
          <w:t>this game have a</w:t>
        </w:r>
        <w:r w:rsidR="00D449EF">
          <w:rPr>
            <w:rFonts w:ascii="Segoe UI Historic" w:hAnsi="Segoe UI Historic" w:cs="Segoe UI Historic"/>
          </w:rPr>
          <w:t xml:space="preserve"> advantage on delayed monster attack, it also have a</w:t>
        </w:r>
      </w:ins>
      <w:del w:id="447" w:author="從 117.0 的變更" w:date="2023-03-17T14:13:00Z">
        <w:r w:rsidR="00EC7C3F" w:rsidRPr="00C47354">
          <w:rPr>
            <w:rFonts w:ascii="Segoe UI Historic" w:hAnsi="Segoe UI Historic" w:cs="Segoe UI Historic"/>
          </w:rPr>
          <w:delText>timer. Also, I felt quite</w:delText>
        </w:r>
      </w:del>
      <w:r w:rsidR="00EC7C3F" w:rsidRPr="00C47354">
        <w:rPr>
          <w:rFonts w:ascii="Segoe UI Historic" w:hAnsi="Segoe UI Historic" w:cs="Segoe UI Historic"/>
        </w:rPr>
        <w:t xml:space="preserve"> unfair </w:t>
      </w:r>
      <w:del w:id="448" w:author="從 117.0 的變更" w:date="2023-03-17T14:13:00Z">
        <w:r w:rsidR="00EC7C3F" w:rsidRPr="00C47354">
          <w:rPr>
            <w:rFonts w:ascii="Segoe UI Historic" w:hAnsi="Segoe UI Historic" w:cs="Segoe UI Historic"/>
          </w:rPr>
          <w:delText xml:space="preserve">on the </w:delText>
        </w:r>
      </w:del>
      <w:r w:rsidR="00EC7C3F" w:rsidRPr="00C47354">
        <w:rPr>
          <w:rFonts w:ascii="Segoe UI Historic" w:hAnsi="Segoe UI Historic" w:cs="Segoe UI Historic"/>
        </w:rPr>
        <w:t xml:space="preserve">combat system because the damage are unpredictable which is a risk to </w:t>
      </w:r>
      <w:ins w:id="449" w:author="從 117.0 的變更" w:date="2023-03-17T14:13:00Z">
        <w:r w:rsidR="003B3DE8">
          <w:rPr>
            <w:rFonts w:ascii="Segoe UI Historic" w:hAnsi="Segoe UI Historic" w:cs="Segoe UI Historic"/>
          </w:rPr>
          <w:t>challenge</w:t>
        </w:r>
      </w:ins>
      <w:del w:id="450" w:author="從 117.0 的變更" w:date="2023-03-17T14:13:00Z">
        <w:r w:rsidR="00EC7C3F" w:rsidRPr="00C47354">
          <w:rPr>
            <w:rFonts w:ascii="Segoe UI Historic" w:hAnsi="Segoe UI Historic" w:cs="Segoe UI Historic"/>
          </w:rPr>
          <w:delText>die when fighting with</w:delText>
        </w:r>
      </w:del>
      <w:r w:rsidR="00EC7C3F" w:rsidRPr="00C47354">
        <w:rPr>
          <w:rFonts w:ascii="Segoe UI Historic" w:hAnsi="Segoe UI Historic" w:cs="Segoe UI Historic"/>
        </w:rPr>
        <w:t xml:space="preserve"> monster in </w:t>
      </w:r>
      <w:ins w:id="451" w:author="從 117.0 的變更" w:date="2023-03-17T14:13:00Z">
        <w:r w:rsidR="00EC7C3F" w:rsidRPr="00C47354">
          <w:rPr>
            <w:rFonts w:ascii="Segoe UI Historic" w:hAnsi="Segoe UI Historic" w:cs="Segoe UI Historic"/>
          </w:rPr>
          <w:t>th</w:t>
        </w:r>
        <w:r w:rsidR="00B73BA9">
          <w:rPr>
            <w:rFonts w:ascii="Segoe UI Historic" w:hAnsi="Segoe UI Historic" w:cs="Segoe UI Historic"/>
          </w:rPr>
          <w:t>is</w:t>
        </w:r>
      </w:ins>
      <w:del w:id="452" w:author="從 117.0 的變更" w:date="2023-03-17T14:13:00Z">
        <w:r w:rsidR="00EC7C3F" w:rsidRPr="00C47354">
          <w:rPr>
            <w:rFonts w:ascii="Segoe UI Historic" w:hAnsi="Segoe UI Historic" w:cs="Segoe UI Historic"/>
          </w:rPr>
          <w:delText>the</w:delText>
        </w:r>
      </w:del>
      <w:r w:rsidR="00EC7C3F" w:rsidRPr="00C47354">
        <w:rPr>
          <w:rFonts w:ascii="Segoe UI Historic" w:hAnsi="Segoe UI Historic" w:cs="Segoe UI Historic"/>
        </w:rPr>
        <w:t xml:space="preserve"> game.</w:t>
      </w:r>
    </w:p>
    <w:p w14:paraId="16D3F39D" w14:textId="77777777" w:rsidR="00E16890" w:rsidRPr="00C47354" w:rsidRDefault="00E16890" w:rsidP="00693678">
      <w:pPr>
        <w:spacing w:after="0" w:line="240" w:lineRule="auto"/>
        <w:ind w:leftChars="100" w:left="220"/>
        <w:rPr>
          <w:rFonts w:ascii="Segoe UI Historic" w:hAnsi="Segoe UI Historic" w:cs="Segoe UI Historic"/>
        </w:rPr>
      </w:pPr>
    </w:p>
    <w:p w14:paraId="2C440047" w14:textId="2A36E3F5" w:rsidR="00597013" w:rsidRPr="00C47354" w:rsidRDefault="00C0354E"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Game 3: Endless Maze Runner Survival 2</w:t>
      </w:r>
    </w:p>
    <w:p w14:paraId="263CB0E2" w14:textId="0F8A61D1" w:rsidR="00A211E2" w:rsidRPr="00C47354" w:rsidRDefault="0082372B"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noProof/>
        </w:rPr>
        <w:drawing>
          <wp:inline distT="0" distB="0" distL="0" distR="0" wp14:anchorId="4A7C62A7" wp14:editId="5BAFBD14">
            <wp:extent cx="2895600" cy="1354992"/>
            <wp:effectExtent l="0" t="0" r="0" b="0"/>
            <wp:docPr id="10" name="圖片 1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的圖片&#10;&#10;自動產生的描述"/>
                    <pic:cNvPicPr/>
                  </pic:nvPicPr>
                  <pic:blipFill>
                    <a:blip r:embed="rId15"/>
                    <a:stretch>
                      <a:fillRect/>
                    </a:stretch>
                  </pic:blipFill>
                  <pic:spPr>
                    <a:xfrm>
                      <a:off x="0" y="0"/>
                      <a:ext cx="2917404" cy="1365195"/>
                    </a:xfrm>
                    <a:prstGeom prst="rect">
                      <a:avLst/>
                    </a:prstGeom>
                  </pic:spPr>
                </pic:pic>
              </a:graphicData>
            </a:graphic>
          </wp:inline>
        </w:drawing>
      </w:r>
      <w:r w:rsidR="00EC63A1" w:rsidRPr="00C47354">
        <w:rPr>
          <w:rFonts w:ascii="Segoe UI Historic" w:hAnsi="Segoe UI Historic" w:cs="Segoe UI Historic"/>
          <w:noProof/>
        </w:rPr>
        <w:drawing>
          <wp:inline distT="0" distB="0" distL="0" distR="0" wp14:anchorId="4AD73BE2" wp14:editId="6CB185A9">
            <wp:extent cx="2886776" cy="1358265"/>
            <wp:effectExtent l="0" t="0" r="8890" b="0"/>
            <wp:docPr id="11" name="圖片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pic:nvPicPr>
                  <pic:blipFill>
                    <a:blip r:embed="rId16"/>
                    <a:stretch>
                      <a:fillRect/>
                    </a:stretch>
                  </pic:blipFill>
                  <pic:spPr>
                    <a:xfrm>
                      <a:off x="0" y="0"/>
                      <a:ext cx="2896385" cy="1362786"/>
                    </a:xfrm>
                    <a:prstGeom prst="rect">
                      <a:avLst/>
                    </a:prstGeom>
                  </pic:spPr>
                </pic:pic>
              </a:graphicData>
            </a:graphic>
          </wp:inline>
        </w:drawing>
      </w:r>
    </w:p>
    <w:p w14:paraId="2B86A533" w14:textId="77777777" w:rsidR="00AE622B" w:rsidRPr="00C47354" w:rsidRDefault="00C0354E"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 xml:space="preserve">Pro: </w:t>
      </w:r>
    </w:p>
    <w:p w14:paraId="21BCF143" w14:textId="351E1913" w:rsidR="00AE622B" w:rsidRPr="00C47354" w:rsidRDefault="00C0354E" w:rsidP="007B3B65">
      <w:pPr>
        <w:pStyle w:val="ad"/>
        <w:numPr>
          <w:ilvl w:val="0"/>
          <w:numId w:val="4"/>
        </w:numPr>
        <w:spacing w:after="0" w:line="240" w:lineRule="auto"/>
        <w:ind w:leftChars="264" w:left="941"/>
        <w:rPr>
          <w:del w:id="453" w:author="從 117.0 的變更" w:date="2023-03-17T14:13:00Z"/>
          <w:rFonts w:ascii="Segoe UI Historic" w:hAnsi="Segoe UI Historic" w:cs="Segoe UI Historic"/>
        </w:rPr>
      </w:pPr>
      <w:r w:rsidRPr="00C47354">
        <w:rPr>
          <w:rFonts w:ascii="Segoe UI Historic" w:hAnsi="Segoe UI Historic" w:cs="Segoe UI Historic"/>
        </w:rPr>
        <w:t xml:space="preserve">The </w:t>
      </w:r>
      <w:r w:rsidR="00E17366" w:rsidRPr="00C47354">
        <w:rPr>
          <w:rFonts w:ascii="Segoe UI Historic" w:hAnsi="Segoe UI Historic" w:cs="Segoe UI Historic"/>
        </w:rPr>
        <w:t>game</w:t>
      </w:r>
      <w:r w:rsidR="003E67AA" w:rsidRPr="00C47354">
        <w:rPr>
          <w:rFonts w:ascii="Segoe UI Historic" w:hAnsi="Segoe UI Historic" w:cs="Segoe UI Historic"/>
        </w:rPr>
        <w:t xml:space="preserve"> is playable</w:t>
      </w:r>
      <w:ins w:id="454" w:author="從 117.0 的變更" w:date="2023-03-17T14:13:00Z">
        <w:r w:rsidR="00D42554">
          <w:rPr>
            <w:rFonts w:ascii="Segoe UI Historic" w:hAnsi="Segoe UI Historic" w:cs="Segoe UI Historic"/>
          </w:rPr>
          <w:t xml:space="preserve"> and joystick control</w:t>
        </w:r>
      </w:ins>
    </w:p>
    <w:p w14:paraId="4729B186" w14:textId="5EB4BF20" w:rsidR="008F6BBE" w:rsidRPr="00C47354" w:rsidRDefault="008F6BBE" w:rsidP="007B3B65">
      <w:pPr>
        <w:pStyle w:val="ad"/>
        <w:numPr>
          <w:ilvl w:val="0"/>
          <w:numId w:val="4"/>
        </w:numPr>
        <w:spacing w:after="0" w:line="240" w:lineRule="auto"/>
        <w:ind w:leftChars="264" w:left="941"/>
        <w:rPr>
          <w:rFonts w:ascii="Segoe UI Historic" w:hAnsi="Segoe UI Historic" w:cs="Segoe UI Historic"/>
        </w:rPr>
      </w:pPr>
      <w:del w:id="455" w:author="從 117.0 的變更" w:date="2023-03-17T14:13:00Z">
        <w:r w:rsidRPr="00C47354">
          <w:rPr>
            <w:rFonts w:ascii="Segoe UI Historic" w:hAnsi="Segoe UI Historic" w:cs="Segoe UI Historic"/>
          </w:rPr>
          <w:delText xml:space="preserve">The </w:delText>
        </w:r>
        <w:r w:rsidR="00BC6A5C" w:rsidRPr="00C47354">
          <w:rPr>
            <w:rFonts w:ascii="Segoe UI Historic" w:hAnsi="Segoe UI Historic" w:cs="Segoe UI Historic"/>
          </w:rPr>
          <w:delText>overall gameplay</w:delText>
        </w:r>
      </w:del>
      <w:r w:rsidR="00BC6A5C" w:rsidRPr="00C47354">
        <w:rPr>
          <w:rFonts w:ascii="Segoe UI Historic" w:hAnsi="Segoe UI Historic" w:cs="Segoe UI Historic"/>
        </w:rPr>
        <w:t xml:space="preserve"> is </w:t>
      </w:r>
      <w:ins w:id="456" w:author="從 117.0 的變更" w:date="2023-03-17T14:13:00Z">
        <w:r w:rsidR="00D42554">
          <w:rPr>
            <w:rFonts w:ascii="Segoe UI Historic" w:hAnsi="Segoe UI Historic" w:cs="Segoe UI Historic"/>
          </w:rPr>
          <w:t>quite good</w:t>
        </w:r>
      </w:ins>
      <w:del w:id="457" w:author="從 117.0 的變更" w:date="2023-03-17T14:13:00Z">
        <w:r w:rsidR="00BC6A5C" w:rsidRPr="00C47354">
          <w:rPr>
            <w:rFonts w:ascii="Segoe UI Historic" w:hAnsi="Segoe UI Historic" w:cs="Segoe UI Historic"/>
          </w:rPr>
          <w:delText>similar to what I am working on</w:delText>
        </w:r>
      </w:del>
    </w:p>
    <w:p w14:paraId="57150491" w14:textId="77777777" w:rsidR="008F6BBE" w:rsidRDefault="00D42554" w:rsidP="007B3B65">
      <w:pPr>
        <w:pStyle w:val="ad"/>
        <w:numPr>
          <w:ilvl w:val="0"/>
          <w:numId w:val="4"/>
        </w:numPr>
        <w:spacing w:after="0" w:line="240" w:lineRule="auto"/>
        <w:ind w:leftChars="264" w:left="941"/>
        <w:rPr>
          <w:ins w:id="458" w:author="從 117.0 的變更" w:date="2023-03-17T14:13:00Z"/>
          <w:rFonts w:ascii="Segoe UI Historic" w:hAnsi="Segoe UI Historic" w:cs="Segoe UI Historic"/>
        </w:rPr>
      </w:pPr>
      <w:ins w:id="459" w:author="從 117.0 的變更" w:date="2023-03-17T14:13:00Z">
        <w:r>
          <w:rPr>
            <w:rFonts w:ascii="Segoe UI Historic" w:hAnsi="Segoe UI Historic" w:cs="Segoe UI Historic"/>
          </w:rPr>
          <w:t xml:space="preserve">The movement and </w:t>
        </w:r>
        <w:r w:rsidR="002905FB">
          <w:rPr>
            <w:rFonts w:ascii="Segoe UI Historic" w:hAnsi="Segoe UI Historic" w:cs="Segoe UI Historic"/>
          </w:rPr>
          <w:t>turning could be a reference to my game</w:t>
        </w:r>
      </w:ins>
    </w:p>
    <w:p w14:paraId="5C5D15A0" w14:textId="77777777" w:rsidR="00D42554" w:rsidRPr="00C47354" w:rsidRDefault="00D42554" w:rsidP="007B3B65">
      <w:pPr>
        <w:pStyle w:val="ad"/>
        <w:numPr>
          <w:ilvl w:val="0"/>
          <w:numId w:val="4"/>
        </w:numPr>
        <w:spacing w:after="0" w:line="240" w:lineRule="auto"/>
        <w:ind w:leftChars="264" w:left="941"/>
        <w:rPr>
          <w:ins w:id="460" w:author="從 117.0 的變更" w:date="2023-03-17T14:13:00Z"/>
          <w:rFonts w:ascii="Segoe UI Historic" w:hAnsi="Segoe UI Historic" w:cs="Segoe UI Historic"/>
        </w:rPr>
      </w:pPr>
      <w:ins w:id="461" w:author="從 117.0 的變更" w:date="2023-03-17T14:13:00Z">
        <w:r>
          <w:rPr>
            <w:rFonts w:ascii="Segoe UI Historic" w:hAnsi="Segoe UI Historic" w:cs="Segoe UI Historic" w:hint="eastAsia"/>
          </w:rPr>
          <w:t>T</w:t>
        </w:r>
        <w:r>
          <w:rPr>
            <w:rFonts w:ascii="Segoe UI Historic" w:hAnsi="Segoe UI Historic" w:cs="Segoe UI Historic"/>
          </w:rPr>
          <w:t>he minimap to show where the player is locate</w:t>
        </w:r>
      </w:ins>
    </w:p>
    <w:p w14:paraId="17FB3249" w14:textId="77777777" w:rsidR="00AE622B" w:rsidRPr="00C47354" w:rsidRDefault="003E67AA"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 xml:space="preserve">Cons: </w:t>
      </w:r>
    </w:p>
    <w:p w14:paraId="173BD385" w14:textId="61DC1D5D" w:rsidR="003E67AA" w:rsidRPr="00C47354" w:rsidRDefault="003E67AA" w:rsidP="007B3B65">
      <w:pPr>
        <w:pStyle w:val="ad"/>
        <w:numPr>
          <w:ilvl w:val="0"/>
          <w:numId w:val="3"/>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 </w:t>
      </w:r>
      <w:ins w:id="462" w:author="從 117.0 的變更" w:date="2023-03-17T14:13:00Z">
        <w:r w:rsidR="002905FB">
          <w:rPr>
            <w:rFonts w:ascii="Segoe UI Historic" w:hAnsi="Segoe UI Historic" w:cs="Segoe UI Historic"/>
          </w:rPr>
          <w:t>texture</w:t>
        </w:r>
      </w:ins>
      <w:del w:id="463" w:author="從 117.0 的變更" w:date="2023-03-17T14:13:00Z">
        <w:r w:rsidRPr="00C47354">
          <w:rPr>
            <w:rFonts w:ascii="Segoe UI Historic" w:hAnsi="Segoe UI Historic" w:cs="Segoe UI Historic"/>
          </w:rPr>
          <w:delText>game</w:delText>
        </w:r>
      </w:del>
      <w:r w:rsidRPr="00C47354">
        <w:rPr>
          <w:rFonts w:ascii="Segoe UI Historic" w:hAnsi="Segoe UI Historic" w:cs="Segoe UI Historic"/>
        </w:rPr>
        <w:t xml:space="preserve"> is too </w:t>
      </w:r>
      <w:ins w:id="464" w:author="從 117.0 的變更" w:date="2023-03-17T14:13:00Z">
        <w:r w:rsidR="002905FB">
          <w:rPr>
            <w:rFonts w:ascii="Segoe UI Historic" w:hAnsi="Segoe UI Historic" w:cs="Segoe UI Historic"/>
          </w:rPr>
          <w:t>simple</w:t>
        </w:r>
        <w:r w:rsidR="00AE4CDE">
          <w:rPr>
            <w:rFonts w:ascii="Segoe UI Historic" w:hAnsi="Segoe UI Historic" w:cs="Segoe UI Historic"/>
          </w:rPr>
          <w:t>/ not attractive</w:t>
        </w:r>
      </w:ins>
      <w:del w:id="465" w:author="從 117.0 的變更" w:date="2023-03-17T14:13:00Z">
        <w:r w:rsidRPr="00C47354">
          <w:rPr>
            <w:rFonts w:ascii="Segoe UI Historic" w:hAnsi="Segoe UI Historic" w:cs="Segoe UI Historic"/>
          </w:rPr>
          <w:delText xml:space="preserve">blend. You </w:delText>
        </w:r>
        <w:r w:rsidR="007C5DA3" w:rsidRPr="00C47354">
          <w:rPr>
            <w:rFonts w:ascii="Segoe UI Historic" w:hAnsi="Segoe UI Historic" w:cs="Segoe UI Historic"/>
          </w:rPr>
          <w:delText>are</w:delText>
        </w:r>
        <w:r w:rsidR="003C3E19" w:rsidRPr="00C47354">
          <w:rPr>
            <w:rFonts w:ascii="Segoe UI Historic" w:hAnsi="Segoe UI Historic" w:cs="Segoe UI Historic"/>
          </w:rPr>
          <w:delText xml:space="preserve"> watching the grey striped wall in the game.</w:delText>
        </w:r>
      </w:del>
    </w:p>
    <w:p w14:paraId="54030734" w14:textId="4556C7C6" w:rsidR="00DA036C" w:rsidRPr="00C47354" w:rsidRDefault="00DA036C" w:rsidP="007B3B65">
      <w:pPr>
        <w:pStyle w:val="ad"/>
        <w:numPr>
          <w:ilvl w:val="0"/>
          <w:numId w:val="3"/>
        </w:numPr>
        <w:spacing w:after="0" w:line="240" w:lineRule="auto"/>
        <w:ind w:leftChars="264" w:left="941"/>
        <w:rPr>
          <w:rFonts w:ascii="Segoe UI Historic" w:hAnsi="Segoe UI Historic" w:cs="Segoe UI Historic"/>
        </w:rPr>
      </w:pPr>
      <w:ins w:id="466" w:author="從 117.0 的變更" w:date="2023-03-17T14:13:00Z">
        <w:r w:rsidRPr="00C47354">
          <w:rPr>
            <w:rFonts w:ascii="Segoe UI Historic" w:hAnsi="Segoe UI Historic" w:cs="Segoe UI Historic"/>
          </w:rPr>
          <w:t>Th</w:t>
        </w:r>
        <w:r w:rsidR="00AE4CDE">
          <w:rPr>
            <w:rFonts w:ascii="Segoe UI Historic" w:hAnsi="Segoe UI Historic" w:cs="Segoe UI Historic"/>
          </w:rPr>
          <w:t>is game has</w:t>
        </w:r>
      </w:ins>
      <w:del w:id="467" w:author="從 117.0 的變更" w:date="2023-03-17T14:13:00Z">
        <w:r w:rsidRPr="00C47354">
          <w:rPr>
            <w:rFonts w:ascii="Segoe UI Historic" w:hAnsi="Segoe UI Historic" w:cs="Segoe UI Historic"/>
          </w:rPr>
          <w:delText>There are</w:delText>
        </w:r>
      </w:del>
      <w:r w:rsidRPr="00C47354">
        <w:rPr>
          <w:rFonts w:ascii="Segoe UI Historic" w:hAnsi="Segoe UI Historic" w:cs="Segoe UI Historic"/>
        </w:rPr>
        <w:t xml:space="preserve"> </w:t>
      </w:r>
      <w:r w:rsidR="00C54AD4" w:rsidRPr="00C47354">
        <w:rPr>
          <w:rFonts w:ascii="Segoe UI Historic" w:hAnsi="Segoe UI Historic" w:cs="Segoe UI Historic"/>
        </w:rPr>
        <w:t>no</w:t>
      </w:r>
      <w:r w:rsidRPr="00C47354">
        <w:rPr>
          <w:rFonts w:ascii="Segoe UI Historic" w:hAnsi="Segoe UI Historic" w:cs="Segoe UI Historic"/>
        </w:rPr>
        <w:t xml:space="preserve"> </w:t>
      </w:r>
      <w:ins w:id="468" w:author="從 117.0 的變更" w:date="2023-03-17T14:13:00Z">
        <w:r w:rsidR="00AE4CDE">
          <w:rPr>
            <w:rFonts w:ascii="Segoe UI Historic" w:hAnsi="Segoe UI Historic" w:cs="Segoe UI Historic"/>
          </w:rPr>
          <w:t>interactive element,</w:t>
        </w:r>
      </w:ins>
      <w:del w:id="469" w:author="從 117.0 的變更" w:date="2023-03-17T14:13:00Z">
        <w:r w:rsidRPr="00C47354">
          <w:rPr>
            <w:rFonts w:ascii="Segoe UI Historic" w:hAnsi="Segoe UI Historic" w:cs="Segoe UI Historic"/>
          </w:rPr>
          <w:delText>any objective, no</w:delText>
        </w:r>
      </w:del>
      <w:r w:rsidRPr="00C47354">
        <w:rPr>
          <w:rFonts w:ascii="Segoe UI Historic" w:hAnsi="Segoe UI Historic" w:cs="Segoe UI Historic"/>
        </w:rPr>
        <w:t xml:space="preserve"> NPC</w:t>
      </w:r>
      <w:ins w:id="470" w:author="從 117.0 的變更" w:date="2023-03-17T14:13:00Z">
        <w:r w:rsidR="00A862B0">
          <w:rPr>
            <w:rFonts w:ascii="Segoe UI Historic" w:hAnsi="Segoe UI Historic" w:cs="Segoe UI Historic"/>
          </w:rPr>
          <w:t xml:space="preserve"> nor monster.</w:t>
        </w:r>
        <w:r w:rsidRPr="00C47354">
          <w:rPr>
            <w:rFonts w:ascii="Segoe UI Historic" w:hAnsi="Segoe UI Historic" w:cs="Segoe UI Historic"/>
          </w:rPr>
          <w:t xml:space="preserve"> </w:t>
        </w:r>
      </w:ins>
      <w:del w:id="471" w:author="從 117.0 的變更" w:date="2023-03-17T14:13:00Z">
        <w:r w:rsidRPr="00C47354">
          <w:rPr>
            <w:rFonts w:ascii="Segoe UI Historic" w:hAnsi="Segoe UI Historic" w:cs="Segoe UI Historic"/>
          </w:rPr>
          <w:delText xml:space="preserve">, </w:delText>
        </w:r>
        <w:r w:rsidR="0013429E" w:rsidRPr="00C47354">
          <w:rPr>
            <w:rFonts w:ascii="Segoe UI Historic" w:hAnsi="Segoe UI Historic" w:cs="Segoe UI Historic"/>
          </w:rPr>
          <w:delText xml:space="preserve"> no</w:delText>
        </w:r>
      </w:del>
      <w:r w:rsidR="0013429E" w:rsidRPr="00C47354">
        <w:rPr>
          <w:rFonts w:ascii="Segoe UI Historic" w:hAnsi="Segoe UI Historic" w:cs="Segoe UI Historic"/>
        </w:rPr>
        <w:t xml:space="preserve"> </w:t>
      </w:r>
    </w:p>
    <w:p w14:paraId="605742C6" w14:textId="548D83B8" w:rsidR="00DC18A8" w:rsidRPr="00C47354" w:rsidRDefault="00DC18A8" w:rsidP="007B3B65">
      <w:pPr>
        <w:pStyle w:val="ad"/>
        <w:numPr>
          <w:ilvl w:val="0"/>
          <w:numId w:val="3"/>
        </w:numPr>
        <w:spacing w:after="0" w:line="240" w:lineRule="auto"/>
        <w:ind w:leftChars="264" w:left="941"/>
        <w:rPr>
          <w:rFonts w:ascii="Segoe UI Historic" w:hAnsi="Segoe UI Historic" w:cs="Segoe UI Historic"/>
        </w:rPr>
      </w:pPr>
      <w:r w:rsidRPr="00C47354">
        <w:rPr>
          <w:rFonts w:ascii="Segoe UI Historic" w:hAnsi="Segoe UI Historic" w:cs="Segoe UI Historic"/>
        </w:rPr>
        <w:t>There are only 1 level in the game.</w:t>
      </w:r>
    </w:p>
    <w:p w14:paraId="729E6A38" w14:textId="69C3A5AD" w:rsidR="00DC18A8" w:rsidRPr="00C47354" w:rsidRDefault="00CD3265" w:rsidP="007B3B65">
      <w:pPr>
        <w:pStyle w:val="ad"/>
        <w:numPr>
          <w:ilvl w:val="0"/>
          <w:numId w:val="3"/>
        </w:numPr>
        <w:spacing w:after="0" w:line="240" w:lineRule="auto"/>
        <w:ind w:leftChars="264" w:left="941"/>
        <w:rPr>
          <w:rFonts w:ascii="Segoe UI Historic" w:hAnsi="Segoe UI Historic" w:cs="Segoe UI Historic"/>
        </w:rPr>
      </w:pPr>
      <w:ins w:id="472" w:author="從 117.0 的變更" w:date="2023-03-17T14:13:00Z">
        <w:r>
          <w:rPr>
            <w:rFonts w:ascii="Segoe UI Historic" w:hAnsi="Segoe UI Historic" w:cs="Segoe UI Historic"/>
          </w:rPr>
          <w:t>It is</w:t>
        </w:r>
      </w:ins>
      <w:del w:id="473" w:author="從 117.0 的變更" w:date="2023-03-17T14:13:00Z">
        <w:r w:rsidR="00DC18A8" w:rsidRPr="00C47354">
          <w:rPr>
            <w:rFonts w:ascii="Segoe UI Historic" w:hAnsi="Segoe UI Historic" w:cs="Segoe UI Historic"/>
          </w:rPr>
          <w:delText>Totally</w:delText>
        </w:r>
      </w:del>
      <w:r w:rsidR="00DC18A8" w:rsidRPr="00C47354">
        <w:rPr>
          <w:rFonts w:ascii="Segoe UI Historic" w:hAnsi="Segoe UI Historic" w:cs="Segoe UI Historic"/>
        </w:rPr>
        <w:t xml:space="preserve"> impossible to find the exit</w:t>
      </w:r>
      <w:ins w:id="474" w:author="從 117.0 的變更" w:date="2023-03-17T14:13:00Z">
        <w:r>
          <w:rPr>
            <w:rFonts w:ascii="Segoe UI Historic" w:hAnsi="Segoe UI Historic" w:cs="Segoe UI Historic"/>
          </w:rPr>
          <w:t xml:space="preserve"> as</w:t>
        </w:r>
      </w:ins>
      <w:del w:id="475" w:author="從 117.0 的變更" w:date="2023-03-17T14:13:00Z">
        <w:r w:rsidR="00DC18A8" w:rsidRPr="00C47354">
          <w:rPr>
            <w:rFonts w:ascii="Segoe UI Historic" w:hAnsi="Segoe UI Historic" w:cs="Segoe UI Historic"/>
          </w:rPr>
          <w:delText>,</w:delText>
        </w:r>
      </w:del>
      <w:r w:rsidR="00DC18A8" w:rsidRPr="00C47354">
        <w:rPr>
          <w:rFonts w:ascii="Segoe UI Historic" w:hAnsi="Segoe UI Historic" w:cs="Segoe UI Historic"/>
        </w:rPr>
        <w:t xml:space="preserve"> </w:t>
      </w:r>
      <w:r w:rsidR="00C54AD4" w:rsidRPr="00C47354">
        <w:rPr>
          <w:rFonts w:ascii="Segoe UI Historic" w:hAnsi="Segoe UI Historic" w:cs="Segoe UI Historic"/>
        </w:rPr>
        <w:t>there</w:t>
      </w:r>
      <w:r w:rsidR="00DC18A8" w:rsidRPr="00C47354">
        <w:rPr>
          <w:rFonts w:ascii="Segoe UI Historic" w:hAnsi="Segoe UI Historic" w:cs="Segoe UI Historic"/>
        </w:rPr>
        <w:t xml:space="preserve"> are no any hints </w:t>
      </w:r>
      <w:ins w:id="476" w:author="從 117.0 的變更" w:date="2023-03-17T14:13:00Z">
        <w:r>
          <w:rPr>
            <w:rFonts w:ascii="Segoe UI Historic" w:hAnsi="Segoe UI Historic" w:cs="Segoe UI Historic"/>
          </w:rPr>
          <w:t>on</w:t>
        </w:r>
      </w:ins>
      <w:del w:id="477" w:author="從 117.0 的變更" w:date="2023-03-17T14:13:00Z">
        <w:r w:rsidR="00101DCC" w:rsidRPr="00C47354">
          <w:rPr>
            <w:rFonts w:ascii="Segoe UI Historic" w:hAnsi="Segoe UI Historic" w:cs="Segoe UI Historic"/>
          </w:rPr>
          <w:delText>nor</w:delText>
        </w:r>
      </w:del>
      <w:r w:rsidR="00101DCC" w:rsidRPr="00C47354">
        <w:rPr>
          <w:rFonts w:ascii="Segoe UI Historic" w:hAnsi="Segoe UI Historic" w:cs="Segoe UI Historic"/>
        </w:rPr>
        <w:t xml:space="preserve"> </w:t>
      </w:r>
      <w:r w:rsidR="00973A23" w:rsidRPr="00C47354">
        <w:rPr>
          <w:rFonts w:ascii="Segoe UI Historic" w:hAnsi="Segoe UI Historic" w:cs="Segoe UI Historic"/>
        </w:rPr>
        <w:t>mini map</w:t>
      </w:r>
      <w:ins w:id="478" w:author="從 117.0 的變更" w:date="2023-03-17T14:13:00Z">
        <w:r w:rsidR="001123E2">
          <w:rPr>
            <w:rFonts w:ascii="Segoe UI Historic" w:hAnsi="Segoe UI Historic" w:cs="Segoe UI Historic"/>
          </w:rPr>
          <w:t xml:space="preserve"> or the game</w:t>
        </w:r>
      </w:ins>
    </w:p>
    <w:p w14:paraId="095AF49D" w14:textId="71059EB3" w:rsidR="00101DCC" w:rsidRPr="00C47354" w:rsidRDefault="001123E2" w:rsidP="007B3B65">
      <w:pPr>
        <w:pStyle w:val="ad"/>
        <w:numPr>
          <w:ilvl w:val="0"/>
          <w:numId w:val="3"/>
        </w:numPr>
        <w:spacing w:after="0" w:line="240" w:lineRule="auto"/>
        <w:ind w:leftChars="264" w:left="941"/>
        <w:rPr>
          <w:rFonts w:ascii="Segoe UI Historic" w:hAnsi="Segoe UI Historic" w:cs="Segoe UI Historic"/>
        </w:rPr>
      </w:pPr>
      <w:ins w:id="479" w:author="從 117.0 的變更" w:date="2023-03-17T14:13:00Z">
        <w:r>
          <w:rPr>
            <w:rFonts w:ascii="Segoe UI Historic" w:hAnsi="Segoe UI Historic" w:cs="Segoe UI Historic"/>
          </w:rPr>
          <w:t xml:space="preserve">This game has </w:t>
        </w:r>
      </w:ins>
      <w:del w:id="480" w:author="從 117.0 的變更" w:date="2023-03-17T14:13:00Z">
        <w:r w:rsidR="00101DCC" w:rsidRPr="00C47354">
          <w:rPr>
            <w:rFonts w:ascii="Segoe UI Historic" w:hAnsi="Segoe UI Historic" w:cs="Segoe UI Historic"/>
          </w:rPr>
          <w:delText xml:space="preserve">Get lost easily and </w:delText>
        </w:r>
      </w:del>
      <w:r w:rsidR="00DA036C" w:rsidRPr="00C47354">
        <w:rPr>
          <w:rFonts w:ascii="Segoe UI Historic" w:hAnsi="Segoe UI Historic" w:cs="Segoe UI Historic"/>
        </w:rPr>
        <w:t xml:space="preserve">no </w:t>
      </w:r>
      <w:ins w:id="481" w:author="從 117.0 的變更" w:date="2023-03-17T14:13:00Z">
        <w:r>
          <w:rPr>
            <w:rFonts w:ascii="Segoe UI Historic" w:hAnsi="Segoe UI Historic" w:cs="Segoe UI Historic"/>
          </w:rPr>
          <w:t xml:space="preserve">other </w:t>
        </w:r>
      </w:ins>
      <w:r w:rsidR="00DA036C" w:rsidRPr="00C47354">
        <w:rPr>
          <w:rFonts w:ascii="Segoe UI Historic" w:hAnsi="Segoe UI Historic" w:cs="Segoe UI Historic"/>
        </w:rPr>
        <w:t>objective</w:t>
      </w:r>
      <w:ins w:id="482" w:author="從 117.0 的變更" w:date="2023-03-17T14:13:00Z">
        <w:r>
          <w:t xml:space="preserve"> and easy to get lost</w:t>
        </w:r>
      </w:ins>
    </w:p>
    <w:p w14:paraId="4406B069" w14:textId="08C45957" w:rsidR="0013429E" w:rsidRPr="00C47354" w:rsidRDefault="001123E2" w:rsidP="007B3B65">
      <w:pPr>
        <w:pStyle w:val="ad"/>
        <w:numPr>
          <w:ilvl w:val="0"/>
          <w:numId w:val="3"/>
        </w:numPr>
        <w:spacing w:after="0" w:line="240" w:lineRule="auto"/>
        <w:ind w:leftChars="264" w:left="941"/>
        <w:rPr>
          <w:rFonts w:ascii="Segoe UI Historic" w:hAnsi="Segoe UI Historic" w:cs="Segoe UI Historic"/>
        </w:rPr>
      </w:pPr>
      <w:ins w:id="483" w:author="從 117.0 的變更" w:date="2023-03-17T14:13:00Z">
        <w:r>
          <w:rPr>
            <w:rFonts w:ascii="Segoe UI Historic" w:hAnsi="Segoe UI Historic" w:cs="Segoe UI Historic"/>
          </w:rPr>
          <w:t xml:space="preserve">The </w:t>
        </w:r>
      </w:ins>
      <w:del w:id="484" w:author="從 117.0 的變更" w:date="2023-03-17T14:13:00Z">
        <w:r w:rsidR="0013429E" w:rsidRPr="00C47354">
          <w:rPr>
            <w:rFonts w:ascii="Segoe UI Historic" w:hAnsi="Segoe UI Historic" w:cs="Segoe UI Historic"/>
          </w:rPr>
          <w:delText xml:space="preserve">Because of Third Person Perspective, the </w:delText>
        </w:r>
      </w:del>
      <w:r w:rsidR="0013429E" w:rsidRPr="00C47354">
        <w:rPr>
          <w:rFonts w:ascii="Segoe UI Historic" w:hAnsi="Segoe UI Historic" w:cs="Segoe UI Historic"/>
        </w:rPr>
        <w:t xml:space="preserve">camera </w:t>
      </w:r>
      <w:del w:id="485" w:author="從 117.0 的變更" w:date="2023-03-17T14:13:00Z">
        <w:r w:rsidR="0013429E" w:rsidRPr="00C47354">
          <w:rPr>
            <w:rFonts w:ascii="Segoe UI Historic" w:hAnsi="Segoe UI Historic" w:cs="Segoe UI Historic"/>
          </w:rPr>
          <w:delText xml:space="preserve">is broken to that player </w:delText>
        </w:r>
      </w:del>
      <w:r w:rsidR="0013429E" w:rsidRPr="00C47354">
        <w:rPr>
          <w:rFonts w:ascii="Segoe UI Historic" w:hAnsi="Segoe UI Historic" w:cs="Segoe UI Historic"/>
        </w:rPr>
        <w:t xml:space="preserve">can look </w:t>
      </w:r>
      <w:ins w:id="486" w:author="從 117.0 的變更" w:date="2023-03-17T14:13:00Z">
        <w:r>
          <w:rPr>
            <w:rFonts w:ascii="Segoe UI Historic" w:hAnsi="Segoe UI Historic" w:cs="Segoe UI Historic"/>
          </w:rPr>
          <w:t>through</w:t>
        </w:r>
      </w:ins>
      <w:del w:id="487" w:author="從 117.0 的變更" w:date="2023-03-17T14:13:00Z">
        <w:r w:rsidR="0013429E" w:rsidRPr="00C47354">
          <w:rPr>
            <w:rFonts w:ascii="Segoe UI Historic" w:hAnsi="Segoe UI Historic" w:cs="Segoe UI Historic"/>
          </w:rPr>
          <w:delText>though</w:delText>
        </w:r>
      </w:del>
      <w:r w:rsidR="0013429E" w:rsidRPr="00C47354">
        <w:rPr>
          <w:rFonts w:ascii="Segoe UI Historic" w:hAnsi="Segoe UI Historic" w:cs="Segoe UI Historic"/>
        </w:rPr>
        <w:t xml:space="preserve"> the wall</w:t>
      </w:r>
      <w:ins w:id="488" w:author="從 117.0 的變更" w:date="2023-03-17T14:13:00Z">
        <w:r w:rsidR="00D76ED4">
          <w:rPr>
            <w:rFonts w:ascii="Segoe UI Historic" w:hAnsi="Segoe UI Historic" w:cs="Segoe UI Historic"/>
          </w:rPr>
          <w:t xml:space="preserve"> in Third Person Perspective</w:t>
        </w:r>
      </w:ins>
    </w:p>
    <w:p w14:paraId="4ADA82F1" w14:textId="07B1419D" w:rsidR="008641C5" w:rsidRPr="00C47354" w:rsidRDefault="008641C5" w:rsidP="007B3B65">
      <w:pPr>
        <w:pStyle w:val="ad"/>
        <w:numPr>
          <w:ilvl w:val="0"/>
          <w:numId w:val="3"/>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There are too </w:t>
      </w:r>
      <w:r w:rsidR="00C54AD4" w:rsidRPr="00C47354">
        <w:rPr>
          <w:rFonts w:ascii="Segoe UI Historic" w:hAnsi="Segoe UI Historic" w:cs="Segoe UI Historic"/>
        </w:rPr>
        <w:t>many</w:t>
      </w:r>
      <w:r w:rsidRPr="00C47354">
        <w:rPr>
          <w:rFonts w:ascii="Segoe UI Historic" w:hAnsi="Segoe UI Historic" w:cs="Segoe UI Historic"/>
        </w:rPr>
        <w:t xml:space="preserve"> </w:t>
      </w:r>
      <w:ins w:id="489" w:author="從 117.0 的變更" w:date="2023-03-17T14:13:00Z">
        <w:r w:rsidR="00D76ED4">
          <w:rPr>
            <w:rFonts w:ascii="Segoe UI Historic" w:hAnsi="Segoe UI Historic" w:cs="Segoe UI Historic"/>
          </w:rPr>
          <w:t>ads in</w:t>
        </w:r>
      </w:ins>
      <w:del w:id="490" w:author="從 117.0 的變更" w:date="2023-03-17T14:13:00Z">
        <w:r w:rsidRPr="00C47354">
          <w:rPr>
            <w:rFonts w:ascii="Segoe UI Historic" w:hAnsi="Segoe UI Historic" w:cs="Segoe UI Historic"/>
          </w:rPr>
          <w:delText>Ads inside</w:delText>
        </w:r>
      </w:del>
      <w:r w:rsidRPr="00C47354">
        <w:rPr>
          <w:rFonts w:ascii="Segoe UI Historic" w:hAnsi="Segoe UI Historic" w:cs="Segoe UI Historic"/>
        </w:rPr>
        <w:t xml:space="preserve"> the game. </w:t>
      </w:r>
      <w:ins w:id="491" w:author="從 117.0 的變更" w:date="2023-03-17T14:13:00Z">
        <w:r w:rsidR="007B56D6">
          <w:rPr>
            <w:rFonts w:ascii="Segoe UI Historic" w:hAnsi="Segoe UI Historic" w:cs="Segoe UI Historic"/>
          </w:rPr>
          <w:t xml:space="preserve">When ads appear at </w:t>
        </w:r>
      </w:ins>
      <w:del w:id="492" w:author="從 117.0 的變更" w:date="2023-03-17T14:13:00Z">
        <w:r w:rsidRPr="00C47354">
          <w:rPr>
            <w:rFonts w:ascii="Segoe UI Historic" w:hAnsi="Segoe UI Historic" w:cs="Segoe UI Historic"/>
          </w:rPr>
          <w:delText xml:space="preserve">Even though you </w:delText>
        </w:r>
        <w:r w:rsidR="007C5DA3" w:rsidRPr="00C47354">
          <w:rPr>
            <w:rFonts w:ascii="Segoe UI Historic" w:hAnsi="Segoe UI Historic" w:cs="Segoe UI Historic"/>
          </w:rPr>
          <w:delText>are</w:delText>
        </w:r>
        <w:r w:rsidRPr="00C47354">
          <w:rPr>
            <w:rFonts w:ascii="Segoe UI Historic" w:hAnsi="Segoe UI Historic" w:cs="Segoe UI Historic"/>
          </w:rPr>
          <w:delText xml:space="preserve"> not getting any upgrade or powerup. It is just </w:delText>
        </w:r>
        <w:r w:rsidR="008E5E58" w:rsidRPr="00C47354">
          <w:rPr>
            <w:rFonts w:ascii="Segoe UI Historic" w:hAnsi="Segoe UI Historic" w:cs="Segoe UI Historic"/>
          </w:rPr>
          <w:delText>“</w:delText>
        </w:r>
      </w:del>
      <w:r w:rsidR="008E5E58" w:rsidRPr="00C47354">
        <w:rPr>
          <w:rFonts w:ascii="Segoe UI Historic" w:hAnsi="Segoe UI Historic" w:cs="Segoe UI Historic"/>
        </w:rPr>
        <w:t>start</w:t>
      </w:r>
      <w:ins w:id="493" w:author="從 117.0 的變更" w:date="2023-03-17T14:13:00Z">
        <w:r w:rsidR="007B56D6">
          <w:rPr>
            <w:rFonts w:ascii="Segoe UI Historic" w:hAnsi="Segoe UI Historic" w:cs="Segoe UI Historic"/>
          </w:rPr>
          <w:t xml:space="preserve"> and end of</w:t>
        </w:r>
      </w:ins>
      <w:del w:id="494" w:author="從 117.0 的變更" w:date="2023-03-17T14:13:00Z">
        <w:r w:rsidR="008E5E58" w:rsidRPr="00C47354">
          <w:rPr>
            <w:rFonts w:ascii="Segoe UI Historic" w:hAnsi="Segoe UI Historic" w:cs="Segoe UI Historic"/>
          </w:rPr>
          <w:delText>”</w:delText>
        </w:r>
      </w:del>
      <w:r w:rsidR="008E5E58" w:rsidRPr="00C47354">
        <w:rPr>
          <w:rFonts w:ascii="Segoe UI Historic" w:hAnsi="Segoe UI Historic" w:cs="Segoe UI Historic"/>
        </w:rPr>
        <w:t xml:space="preserve"> the game</w:t>
      </w:r>
      <w:del w:id="495" w:author="從 117.0 的變更" w:date="2023-03-17T14:13:00Z">
        <w:r w:rsidR="008E5E58" w:rsidRPr="00C47354">
          <w:rPr>
            <w:rFonts w:ascii="Segoe UI Historic" w:hAnsi="Segoe UI Historic" w:cs="Segoe UI Historic"/>
          </w:rPr>
          <w:delText xml:space="preserve"> and “exit” the game.</w:delText>
        </w:r>
      </w:del>
    </w:p>
    <w:p w14:paraId="5600C851" w14:textId="5319D044" w:rsidR="008E5E58" w:rsidRPr="00C47354" w:rsidRDefault="005E2ABE" w:rsidP="007B3B65">
      <w:pPr>
        <w:pStyle w:val="ad"/>
        <w:numPr>
          <w:ilvl w:val="0"/>
          <w:numId w:val="3"/>
        </w:numPr>
        <w:spacing w:after="0" w:line="240" w:lineRule="auto"/>
        <w:ind w:leftChars="264" w:left="941"/>
        <w:rPr>
          <w:rFonts w:ascii="Segoe UI Historic" w:hAnsi="Segoe UI Historic" w:cs="Segoe UI Historic"/>
        </w:rPr>
      </w:pPr>
      <w:ins w:id="496" w:author="從 117.0 的變更" w:date="2023-03-17T14:13:00Z">
        <w:r>
          <w:rPr>
            <w:rFonts w:ascii="Segoe UI Historic" w:hAnsi="Segoe UI Historic" w:cs="Segoe UI Historic"/>
          </w:rPr>
          <w:t>There is no</w:t>
        </w:r>
      </w:ins>
      <w:del w:id="497" w:author="從 117.0 的變更" w:date="2023-03-17T14:13:00Z">
        <w:r w:rsidR="0088734C" w:rsidRPr="00C47354">
          <w:rPr>
            <w:rFonts w:ascii="Segoe UI Historic" w:hAnsi="Segoe UI Historic" w:cs="Segoe UI Historic"/>
          </w:rPr>
          <w:delText>The</w:delText>
        </w:r>
      </w:del>
      <w:r w:rsidR="0088734C" w:rsidRPr="00C47354">
        <w:rPr>
          <w:rFonts w:ascii="Segoe UI Historic" w:hAnsi="Segoe UI Historic" w:cs="Segoe UI Historic"/>
        </w:rPr>
        <w:t xml:space="preserve"> day</w:t>
      </w:r>
      <w:ins w:id="498" w:author="從 117.0 的變更" w:date="2023-03-17T14:13:00Z">
        <w:r>
          <w:rPr>
            <w:rFonts w:ascii="Segoe UI Historic" w:hAnsi="Segoe UI Historic" w:cs="Segoe UI Historic"/>
          </w:rPr>
          <w:t>-</w:t>
        </w:r>
      </w:ins>
      <w:del w:id="499" w:author="從 117.0 的變更" w:date="2023-03-17T14:13:00Z">
        <w:r w:rsidR="0088734C" w:rsidRPr="00C47354">
          <w:rPr>
            <w:rFonts w:ascii="Segoe UI Historic" w:hAnsi="Segoe UI Historic" w:cs="Segoe UI Historic"/>
          </w:rPr>
          <w:delText>/</w:delText>
        </w:r>
      </w:del>
      <w:r w:rsidR="0088734C" w:rsidRPr="00C47354">
        <w:rPr>
          <w:rFonts w:ascii="Segoe UI Historic" w:hAnsi="Segoe UI Historic" w:cs="Segoe UI Historic"/>
        </w:rPr>
        <w:t xml:space="preserve">night </w:t>
      </w:r>
      <w:ins w:id="500" w:author="從 117.0 的變更" w:date="2023-03-17T14:13:00Z">
        <w:r>
          <w:rPr>
            <w:rFonts w:ascii="Segoe UI Historic" w:hAnsi="Segoe UI Historic" w:cs="Segoe UI Historic"/>
          </w:rPr>
          <w:t>shift</w:t>
        </w:r>
      </w:ins>
      <w:del w:id="501" w:author="從 117.0 的變更" w:date="2023-03-17T14:13:00Z">
        <w:r w:rsidR="0088734C" w:rsidRPr="00C47354">
          <w:rPr>
            <w:rFonts w:ascii="Segoe UI Historic" w:hAnsi="Segoe UI Historic" w:cs="Segoe UI Historic"/>
          </w:rPr>
          <w:delText xml:space="preserve">system is </w:delText>
        </w:r>
        <w:r w:rsidR="00C54AD4" w:rsidRPr="00C47354">
          <w:rPr>
            <w:rFonts w:ascii="Segoe UI Historic" w:hAnsi="Segoe UI Historic" w:cs="Segoe UI Historic"/>
          </w:rPr>
          <w:delText>broken,</w:delText>
        </w:r>
      </w:del>
      <w:r w:rsidR="0088734C" w:rsidRPr="00C47354">
        <w:rPr>
          <w:rFonts w:ascii="Segoe UI Historic" w:hAnsi="Segoe UI Historic" w:cs="Segoe UI Historic"/>
        </w:rPr>
        <w:t xml:space="preserve"> and the shadow </w:t>
      </w:r>
      <w:ins w:id="502" w:author="從 117.0 的變更" w:date="2023-03-17T14:13:00Z">
        <w:r>
          <w:rPr>
            <w:rFonts w:ascii="Segoe UI Historic" w:hAnsi="Segoe UI Historic" w:cs="Segoe UI Historic"/>
          </w:rPr>
          <w:t>of the wall</w:t>
        </w:r>
      </w:ins>
      <w:del w:id="503" w:author="從 117.0 的變更" w:date="2023-03-17T14:13:00Z">
        <w:r w:rsidR="0088734C" w:rsidRPr="00C47354">
          <w:rPr>
            <w:rFonts w:ascii="Segoe UI Historic" w:hAnsi="Segoe UI Historic" w:cs="Segoe UI Historic"/>
          </w:rPr>
          <w:delText>system</w:delText>
        </w:r>
      </w:del>
      <w:r w:rsidR="0088734C" w:rsidRPr="00C47354">
        <w:rPr>
          <w:rFonts w:ascii="Segoe UI Historic" w:hAnsi="Segoe UI Historic" w:cs="Segoe UI Historic"/>
        </w:rPr>
        <w:t xml:space="preserve"> is unrealistic as </w:t>
      </w:r>
      <w:ins w:id="504" w:author="從 117.0 的變更" w:date="2023-03-17T14:13:00Z">
        <w:r w:rsidR="0069634D">
          <w:rPr>
            <w:rFonts w:ascii="Segoe UI Historic" w:hAnsi="Segoe UI Historic" w:cs="Segoe UI Historic"/>
          </w:rPr>
          <w:t>some of them are</w:t>
        </w:r>
        <w:r w:rsidR="0088734C" w:rsidRPr="00C47354">
          <w:rPr>
            <w:rFonts w:ascii="Segoe UI Historic" w:hAnsi="Segoe UI Historic" w:cs="Segoe UI Historic"/>
          </w:rPr>
          <w:t xml:space="preserve"> </w:t>
        </w:r>
      </w:ins>
      <w:del w:id="505" w:author="從 117.0 的變更" w:date="2023-03-17T14:13:00Z">
        <w:r w:rsidR="007E27E0" w:rsidRPr="00C47354">
          <w:rPr>
            <w:rFonts w:ascii="Segoe UI Historic" w:hAnsi="Segoe UI Historic" w:cs="Segoe UI Historic"/>
          </w:rPr>
          <w:delText>the shadow</w:delText>
        </w:r>
        <w:r w:rsidR="0088734C" w:rsidRPr="00C47354">
          <w:rPr>
            <w:rFonts w:ascii="Segoe UI Historic" w:hAnsi="Segoe UI Historic" w:cs="Segoe UI Historic"/>
          </w:rPr>
          <w:delText xml:space="preserve"> is</w:delText>
        </w:r>
        <w:r w:rsidR="007E27E0" w:rsidRPr="00C47354">
          <w:rPr>
            <w:rFonts w:ascii="Segoe UI Historic" w:hAnsi="Segoe UI Historic" w:cs="Segoe UI Historic"/>
          </w:rPr>
          <w:delText xml:space="preserve"> actually</w:delText>
        </w:r>
        <w:r w:rsidR="0088734C" w:rsidRPr="00C47354">
          <w:rPr>
            <w:rFonts w:ascii="Segoe UI Historic" w:hAnsi="Segoe UI Historic" w:cs="Segoe UI Historic"/>
          </w:rPr>
          <w:delText xml:space="preserve"> </w:delText>
        </w:r>
      </w:del>
      <w:r w:rsidR="0088734C" w:rsidRPr="00C47354">
        <w:rPr>
          <w:rFonts w:ascii="Segoe UI Historic" w:hAnsi="Segoe UI Historic" w:cs="Segoe UI Historic"/>
        </w:rPr>
        <w:t>floating</w:t>
      </w:r>
      <w:r w:rsidR="007E27E0" w:rsidRPr="00C47354">
        <w:rPr>
          <w:rFonts w:ascii="Segoe UI Historic" w:hAnsi="Segoe UI Historic" w:cs="Segoe UI Historic"/>
        </w:rPr>
        <w:t xml:space="preserve"> in the mid-air</w:t>
      </w:r>
      <w:r w:rsidR="0088734C" w:rsidRPr="00C47354">
        <w:rPr>
          <w:rFonts w:ascii="Segoe UI Historic" w:hAnsi="Segoe UI Historic" w:cs="Segoe UI Historic"/>
        </w:rPr>
        <w:t xml:space="preserve"> </w:t>
      </w:r>
    </w:p>
    <w:p w14:paraId="4F7A4A4F" w14:textId="5AC82411" w:rsidR="00686921" w:rsidRPr="00C47354" w:rsidRDefault="00686921" w:rsidP="007B3B65">
      <w:pPr>
        <w:pStyle w:val="ad"/>
        <w:numPr>
          <w:ilvl w:val="0"/>
          <w:numId w:val="3"/>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 </w:t>
      </w:r>
      <w:del w:id="506" w:author="從 117.0 的變更" w:date="2023-03-17T14:13:00Z">
        <w:r w:rsidRPr="00C47354">
          <w:rPr>
            <w:rFonts w:ascii="Segoe UI Historic" w:hAnsi="Segoe UI Historic" w:cs="Segoe UI Historic"/>
          </w:rPr>
          <w:delText xml:space="preserve">player </w:delText>
        </w:r>
        <w:r w:rsidR="00C54AD4" w:rsidRPr="00C47354">
          <w:rPr>
            <w:rFonts w:ascii="Segoe UI Historic" w:hAnsi="Segoe UI Historic" w:cs="Segoe UI Historic"/>
          </w:rPr>
          <w:delText>controls</w:delText>
        </w:r>
        <w:r w:rsidRPr="00C47354">
          <w:rPr>
            <w:rFonts w:ascii="Segoe UI Historic" w:hAnsi="Segoe UI Historic" w:cs="Segoe UI Historic"/>
          </w:rPr>
          <w:delText xml:space="preserve"> the character movement and </w:delText>
        </w:r>
        <w:r w:rsidR="00717F1E" w:rsidRPr="00C47354">
          <w:rPr>
            <w:rFonts w:ascii="Segoe UI Historic" w:hAnsi="Segoe UI Historic" w:cs="Segoe UI Historic"/>
          </w:rPr>
          <w:delText xml:space="preserve">camera angle by the </w:delText>
        </w:r>
        <w:r w:rsidR="00F73FDC" w:rsidRPr="00C47354">
          <w:rPr>
            <w:rFonts w:ascii="Segoe UI Historic" w:hAnsi="Segoe UI Historic" w:cs="Segoe UI Historic"/>
          </w:rPr>
          <w:delText>2-joystick</w:delText>
        </w:r>
        <w:r w:rsidR="00717F1E" w:rsidRPr="00C47354">
          <w:rPr>
            <w:rFonts w:ascii="Segoe UI Historic" w:hAnsi="Segoe UI Historic" w:cs="Segoe UI Historic"/>
          </w:rPr>
          <w:delText xml:space="preserve"> provided and the </w:delText>
        </w:r>
      </w:del>
      <w:r w:rsidR="00717F1E" w:rsidRPr="00C47354">
        <w:rPr>
          <w:rFonts w:ascii="Segoe UI Historic" w:hAnsi="Segoe UI Historic" w:cs="Segoe UI Historic"/>
        </w:rPr>
        <w:t xml:space="preserve">position of joystick </w:t>
      </w:r>
      <w:r w:rsidR="002915A7" w:rsidRPr="00C47354">
        <w:rPr>
          <w:rFonts w:ascii="Segoe UI Historic" w:hAnsi="Segoe UI Historic" w:cs="Segoe UI Historic"/>
        </w:rPr>
        <w:t xml:space="preserve">cannot be </w:t>
      </w:r>
      <w:ins w:id="507" w:author="從 117.0 的變更" w:date="2023-03-17T14:13:00Z">
        <w:r w:rsidR="00760C28">
          <w:rPr>
            <w:rFonts w:ascii="Segoe UI Historic" w:hAnsi="Segoe UI Historic" w:cs="Segoe UI Historic"/>
          </w:rPr>
          <w:t>adjust which</w:t>
        </w:r>
      </w:ins>
      <w:del w:id="508" w:author="從 117.0 的變更" w:date="2023-03-17T14:13:00Z">
        <w:r w:rsidR="002915A7" w:rsidRPr="00C47354">
          <w:rPr>
            <w:rFonts w:ascii="Segoe UI Historic" w:hAnsi="Segoe UI Historic" w:cs="Segoe UI Historic"/>
          </w:rPr>
          <w:delText>changed so that it</w:delText>
        </w:r>
      </w:del>
      <w:r w:rsidR="002915A7" w:rsidRPr="00C47354">
        <w:rPr>
          <w:rFonts w:ascii="Segoe UI Historic" w:hAnsi="Segoe UI Historic" w:cs="Segoe UI Historic"/>
        </w:rPr>
        <w:t xml:space="preserve"> </w:t>
      </w:r>
      <w:r w:rsidR="00D15AC2" w:rsidRPr="00C47354">
        <w:rPr>
          <w:rFonts w:ascii="Segoe UI Historic" w:hAnsi="Segoe UI Historic" w:cs="Segoe UI Historic"/>
        </w:rPr>
        <w:t xml:space="preserve">is </w:t>
      </w:r>
      <w:ins w:id="509" w:author="從 117.0 的變更" w:date="2023-03-17T14:13:00Z">
        <w:r w:rsidR="00760C28">
          <w:rPr>
            <w:rFonts w:ascii="Segoe UI Historic" w:hAnsi="Segoe UI Historic" w:cs="Segoe UI Historic"/>
          </w:rPr>
          <w:t xml:space="preserve">not </w:t>
        </w:r>
      </w:ins>
      <w:del w:id="510" w:author="從 117.0 的變更" w:date="2023-03-17T14:13:00Z">
        <w:r w:rsidR="00D15AC2" w:rsidRPr="00C47354">
          <w:rPr>
            <w:rFonts w:ascii="Segoe UI Historic" w:hAnsi="Segoe UI Historic" w:cs="Segoe UI Historic"/>
          </w:rPr>
          <w:delText>very un-</w:delText>
        </w:r>
      </w:del>
      <w:r w:rsidR="00D15AC2" w:rsidRPr="00C47354">
        <w:rPr>
          <w:rFonts w:ascii="Segoe UI Historic" w:hAnsi="Segoe UI Historic" w:cs="Segoe UI Historic"/>
        </w:rPr>
        <w:t>user-</w:t>
      </w:r>
      <w:r w:rsidR="007C5DA3" w:rsidRPr="00C47354">
        <w:rPr>
          <w:rFonts w:ascii="Segoe UI Historic" w:hAnsi="Segoe UI Historic" w:cs="Segoe UI Historic"/>
        </w:rPr>
        <w:t>friendly</w:t>
      </w:r>
    </w:p>
    <w:p w14:paraId="21796B64" w14:textId="4B1C7512" w:rsidR="00DA036C" w:rsidRPr="00C47354" w:rsidRDefault="00FA0A54" w:rsidP="007B3B65">
      <w:pPr>
        <w:pStyle w:val="ad"/>
        <w:numPr>
          <w:ilvl w:val="0"/>
          <w:numId w:val="3"/>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 </w:t>
      </w:r>
      <w:del w:id="511" w:author="從 117.0 的變更" w:date="2023-03-17T14:13:00Z">
        <w:r w:rsidRPr="00C47354">
          <w:rPr>
            <w:rFonts w:ascii="Segoe UI Historic" w:hAnsi="Segoe UI Historic" w:cs="Segoe UI Historic"/>
          </w:rPr>
          <w:delText>movement/</w:delText>
        </w:r>
      </w:del>
      <w:r w:rsidRPr="00C47354">
        <w:rPr>
          <w:rFonts w:ascii="Segoe UI Historic" w:hAnsi="Segoe UI Historic" w:cs="Segoe UI Historic"/>
        </w:rPr>
        <w:t>speed</w:t>
      </w:r>
      <w:del w:id="512" w:author="從 117.0 的變更" w:date="2023-03-17T14:13:00Z">
        <w:r w:rsidRPr="00C47354">
          <w:rPr>
            <w:rFonts w:ascii="Segoe UI Historic" w:hAnsi="Segoe UI Historic" w:cs="Segoe UI Historic"/>
          </w:rPr>
          <w:delText>/velocity</w:delText>
        </w:r>
      </w:del>
      <w:r w:rsidRPr="00C47354">
        <w:rPr>
          <w:rFonts w:ascii="Segoe UI Historic" w:hAnsi="Segoe UI Historic" w:cs="Segoe UI Historic"/>
        </w:rPr>
        <w:t xml:space="preserve"> of the character is too slow. It takes more than 15 seconds to </w:t>
      </w:r>
      <w:r w:rsidR="008F6BBE" w:rsidRPr="00C47354">
        <w:rPr>
          <w:rFonts w:ascii="Segoe UI Historic" w:hAnsi="Segoe UI Historic" w:cs="Segoe UI Historic"/>
        </w:rPr>
        <w:t>walk</w:t>
      </w:r>
      <w:del w:id="513" w:author="從 117.0 的變更" w:date="2023-03-17T14:13:00Z">
        <w:r w:rsidR="008F6BBE" w:rsidRPr="00C47354">
          <w:rPr>
            <w:rFonts w:ascii="Segoe UI Historic" w:hAnsi="Segoe UI Historic" w:cs="Segoe UI Historic"/>
          </w:rPr>
          <w:delText>/run</w:delText>
        </w:r>
      </w:del>
      <w:r w:rsidR="008F6BBE" w:rsidRPr="00C47354">
        <w:rPr>
          <w:rFonts w:ascii="Segoe UI Historic" w:hAnsi="Segoe UI Historic" w:cs="Segoe UI Historic"/>
        </w:rPr>
        <w:t xml:space="preserve"> to the finish line in a </w:t>
      </w:r>
      <w:ins w:id="514" w:author="從 117.0 的變更" w:date="2023-03-17T14:13:00Z">
        <w:r w:rsidR="008F6BBE" w:rsidRPr="00C47354">
          <w:rPr>
            <w:rFonts w:ascii="Segoe UI Historic" w:hAnsi="Segoe UI Historic" w:cs="Segoe UI Historic"/>
          </w:rPr>
          <w:t>s</w:t>
        </w:r>
        <w:r w:rsidR="00963E32">
          <w:rPr>
            <w:rFonts w:ascii="Segoe UI Historic" w:hAnsi="Segoe UI Historic" w:cs="Segoe UI Historic"/>
          </w:rPr>
          <w:t>hort distance</w:t>
        </w:r>
      </w:ins>
      <w:del w:id="515" w:author="從 117.0 的變更" w:date="2023-03-17T14:13:00Z">
        <w:r w:rsidR="008F6BBE" w:rsidRPr="00C47354">
          <w:rPr>
            <w:rFonts w:ascii="Segoe UI Historic" w:hAnsi="Segoe UI Historic" w:cs="Segoe UI Historic"/>
          </w:rPr>
          <w:delText>straight road</w:delText>
        </w:r>
      </w:del>
    </w:p>
    <w:p w14:paraId="4220700E" w14:textId="54B4019C" w:rsidR="00C4334C" w:rsidRPr="00C47354" w:rsidRDefault="00C4334C"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 xml:space="preserve">Conclusion: The </w:t>
      </w:r>
      <w:r w:rsidR="008229B9" w:rsidRPr="00C47354">
        <w:rPr>
          <w:rFonts w:ascii="Segoe UI Historic" w:hAnsi="Segoe UI Historic" w:cs="Segoe UI Historic"/>
        </w:rPr>
        <w:t xml:space="preserve">game engine, the setting and the map </w:t>
      </w:r>
      <w:r w:rsidR="004A56E8" w:rsidRPr="00C47354">
        <w:rPr>
          <w:rFonts w:ascii="Segoe UI Historic" w:hAnsi="Segoe UI Historic" w:cs="Segoe UI Historic"/>
        </w:rPr>
        <w:t>of this game</w:t>
      </w:r>
      <w:r w:rsidR="008229B9" w:rsidRPr="00C47354">
        <w:rPr>
          <w:rFonts w:ascii="Segoe UI Historic" w:hAnsi="Segoe UI Historic" w:cs="Segoe UI Historic"/>
        </w:rPr>
        <w:t xml:space="preserve"> is similar to</w:t>
      </w:r>
      <w:r w:rsidR="00B73E3D" w:rsidRPr="00C47354">
        <w:rPr>
          <w:rFonts w:ascii="Segoe UI Historic" w:hAnsi="Segoe UI Historic" w:cs="Segoe UI Historic"/>
        </w:rPr>
        <w:t xml:space="preserve"> my </w:t>
      </w:r>
      <w:r w:rsidR="004A56E8" w:rsidRPr="00C47354">
        <w:rPr>
          <w:rFonts w:ascii="Segoe UI Historic" w:hAnsi="Segoe UI Historic" w:cs="Segoe UI Historic"/>
        </w:rPr>
        <w:t>prototype</w:t>
      </w:r>
      <w:r w:rsidR="00B73E3D" w:rsidRPr="00C47354">
        <w:rPr>
          <w:rFonts w:ascii="Segoe UI Historic" w:hAnsi="Segoe UI Historic" w:cs="Segoe UI Historic"/>
        </w:rPr>
        <w:t xml:space="preserve">. However, the </w:t>
      </w:r>
      <w:ins w:id="516" w:author="從 117.0 的變更" w:date="2023-03-17T14:13:00Z">
        <w:r w:rsidR="009B3EA0">
          <w:rPr>
            <w:rFonts w:ascii="Segoe UI Historic" w:hAnsi="Segoe UI Historic" w:cs="Segoe UI Historic"/>
          </w:rPr>
          <w:t>outcome of this game i</w:t>
        </w:r>
        <w:r w:rsidR="00B73E3D" w:rsidRPr="00C47354">
          <w:rPr>
            <w:rFonts w:ascii="Segoe UI Historic" w:hAnsi="Segoe UI Historic" w:cs="Segoe UI Historic"/>
          </w:rPr>
          <w:t xml:space="preserve">s </w:t>
        </w:r>
      </w:ins>
      <w:del w:id="517" w:author="從 117.0 的變更" w:date="2023-03-17T14:13:00Z">
        <w:r w:rsidR="00B73E3D" w:rsidRPr="00C47354">
          <w:rPr>
            <w:rFonts w:ascii="Segoe UI Historic" w:hAnsi="Segoe UI Historic" w:cs="Segoe UI Historic"/>
          </w:rPr>
          <w:delText xml:space="preserve">result comes out as </w:delText>
        </w:r>
      </w:del>
      <w:r w:rsidR="00B73E3D" w:rsidRPr="00C47354">
        <w:rPr>
          <w:rFonts w:ascii="Segoe UI Historic" w:hAnsi="Segoe UI Historic" w:cs="Segoe UI Historic"/>
        </w:rPr>
        <w:t xml:space="preserve">unplayable. The </w:t>
      </w:r>
      <w:ins w:id="518" w:author="從 117.0 的變更" w:date="2023-03-17T14:13:00Z">
        <w:r w:rsidR="006665A9">
          <w:rPr>
            <w:rFonts w:ascii="Segoe UI Historic" w:hAnsi="Segoe UI Historic" w:cs="Segoe UI Historic"/>
          </w:rPr>
          <w:t>minimap</w:t>
        </w:r>
      </w:ins>
      <w:del w:id="519" w:author="從 117.0 的變更" w:date="2023-03-17T14:13:00Z">
        <w:r w:rsidR="004A56E8" w:rsidRPr="00C47354">
          <w:rPr>
            <w:rFonts w:ascii="Segoe UI Historic" w:hAnsi="Segoe UI Historic" w:cs="Segoe UI Historic"/>
          </w:rPr>
          <w:delText>top-down camera preview</w:delText>
        </w:r>
        <w:r w:rsidR="00B73E3D" w:rsidRPr="00C47354">
          <w:rPr>
            <w:rFonts w:ascii="Segoe UI Historic" w:hAnsi="Segoe UI Historic" w:cs="Segoe UI Historic"/>
          </w:rPr>
          <w:delText xml:space="preserve"> is what I </w:delText>
        </w:r>
        <w:r w:rsidR="004A56E8" w:rsidRPr="00C47354">
          <w:rPr>
            <w:rFonts w:ascii="Segoe UI Historic" w:hAnsi="Segoe UI Historic" w:cs="Segoe UI Historic"/>
          </w:rPr>
          <w:delText>did</w:delText>
        </w:r>
      </w:del>
      <w:r w:rsidR="004A56E8" w:rsidRPr="00C47354">
        <w:rPr>
          <w:rFonts w:ascii="Segoe UI Historic" w:hAnsi="Segoe UI Historic" w:cs="Segoe UI Historic"/>
        </w:rPr>
        <w:t xml:space="preserve"> in </w:t>
      </w:r>
      <w:ins w:id="520" w:author="從 117.0 的變更" w:date="2023-03-17T14:13:00Z">
        <w:r w:rsidR="006665A9">
          <w:rPr>
            <w:rFonts w:ascii="Segoe UI Historic" w:hAnsi="Segoe UI Historic" w:cs="Segoe UI Historic"/>
          </w:rPr>
          <w:t xml:space="preserve">this game could be improve as </w:t>
        </w:r>
      </w:ins>
      <w:del w:id="521" w:author="從 117.0 的變更" w:date="2023-03-17T14:13:00Z">
        <w:r w:rsidR="004A56E8" w:rsidRPr="00C47354">
          <w:rPr>
            <w:rFonts w:ascii="Segoe UI Historic" w:hAnsi="Segoe UI Historic" w:cs="Segoe UI Historic"/>
          </w:rPr>
          <w:delText xml:space="preserve">my </w:delText>
        </w:r>
        <w:r w:rsidR="00711DCC" w:rsidRPr="00C47354">
          <w:rPr>
            <w:rFonts w:ascii="Segoe UI Historic" w:hAnsi="Segoe UI Historic" w:cs="Segoe UI Historic"/>
          </w:rPr>
          <w:delText>prototype,</w:delText>
        </w:r>
        <w:r w:rsidR="00B73E3D" w:rsidRPr="00C47354">
          <w:rPr>
            <w:rFonts w:ascii="Segoe UI Historic" w:hAnsi="Segoe UI Historic" w:cs="Segoe UI Historic"/>
          </w:rPr>
          <w:delText xml:space="preserve"> but </w:delText>
        </w:r>
      </w:del>
      <w:r w:rsidR="00B73E3D" w:rsidRPr="00C47354">
        <w:rPr>
          <w:rFonts w:ascii="Segoe UI Historic" w:hAnsi="Segoe UI Historic" w:cs="Segoe UI Historic"/>
        </w:rPr>
        <w:t>it is complete</w:t>
      </w:r>
      <w:r w:rsidR="00423FB7" w:rsidRPr="00C47354">
        <w:rPr>
          <w:rFonts w:ascii="Segoe UI Historic" w:hAnsi="Segoe UI Historic" w:cs="Segoe UI Historic"/>
        </w:rPr>
        <w:t>ly</w:t>
      </w:r>
      <w:r w:rsidR="004A56E8" w:rsidRPr="00C47354">
        <w:rPr>
          <w:rFonts w:ascii="Segoe UI Historic" w:hAnsi="Segoe UI Historic" w:cs="Segoe UI Historic"/>
        </w:rPr>
        <w:t xml:space="preserve"> </w:t>
      </w:r>
      <w:ins w:id="522" w:author="從 117.0 的變更" w:date="2023-03-17T14:13:00Z">
        <w:r w:rsidR="006665A9">
          <w:rPr>
            <w:rFonts w:ascii="Segoe UI Historic" w:hAnsi="Segoe UI Historic" w:cs="Segoe UI Historic"/>
          </w:rPr>
          <w:t>use</w:t>
        </w:r>
        <w:r w:rsidR="004A56E8" w:rsidRPr="00C47354">
          <w:rPr>
            <w:rFonts w:ascii="Segoe UI Historic" w:hAnsi="Segoe UI Historic" w:cs="Segoe UI Historic"/>
          </w:rPr>
          <w:t>less</w:t>
        </w:r>
        <w:r w:rsidR="006665A9">
          <w:rPr>
            <w:rFonts w:ascii="Segoe UI Historic" w:hAnsi="Segoe UI Historic" w:cs="Segoe UI Historic"/>
          </w:rPr>
          <w:t xml:space="preserve"> to solve the maze</w:t>
        </w:r>
      </w:ins>
      <w:del w:id="523" w:author="從 117.0 的變更" w:date="2023-03-17T14:13:00Z">
        <w:r w:rsidR="004A56E8" w:rsidRPr="00C47354">
          <w:rPr>
            <w:rFonts w:ascii="Segoe UI Historic" w:hAnsi="Segoe UI Historic" w:cs="Segoe UI Historic"/>
          </w:rPr>
          <w:delText>helpless</w:delText>
        </w:r>
      </w:del>
      <w:r w:rsidR="004D78CE" w:rsidRPr="00C47354">
        <w:rPr>
          <w:rFonts w:ascii="Segoe UI Historic" w:hAnsi="Segoe UI Historic" w:cs="Segoe UI Historic"/>
        </w:rPr>
        <w:t xml:space="preserve">. </w:t>
      </w:r>
      <w:r w:rsidR="004A56E8" w:rsidRPr="00C47354">
        <w:rPr>
          <w:rFonts w:ascii="Segoe UI Historic" w:hAnsi="Segoe UI Historic" w:cs="Segoe UI Historic"/>
        </w:rPr>
        <w:t>But this game has quite natural</w:t>
      </w:r>
      <w:r w:rsidR="004D78CE" w:rsidRPr="00C47354">
        <w:rPr>
          <w:rFonts w:ascii="Segoe UI Historic" w:hAnsi="Segoe UI Historic" w:cs="Segoe UI Historic"/>
        </w:rPr>
        <w:t xml:space="preserve"> </w:t>
      </w:r>
      <w:r w:rsidR="004A56E8" w:rsidRPr="00C47354">
        <w:rPr>
          <w:rFonts w:ascii="Segoe UI Historic" w:hAnsi="Segoe UI Historic" w:cs="Segoe UI Historic"/>
        </w:rPr>
        <w:t xml:space="preserve">and responsive </w:t>
      </w:r>
      <w:r w:rsidR="004D78CE" w:rsidRPr="00C47354">
        <w:rPr>
          <w:rFonts w:ascii="Segoe UI Historic" w:hAnsi="Segoe UI Historic" w:cs="Segoe UI Historic"/>
        </w:rPr>
        <w:t xml:space="preserve">animation </w:t>
      </w:r>
      <w:r w:rsidR="004A56E8" w:rsidRPr="00C47354">
        <w:rPr>
          <w:rFonts w:ascii="Segoe UI Historic" w:hAnsi="Segoe UI Historic" w:cs="Segoe UI Historic"/>
        </w:rPr>
        <w:t>while the character is moving.</w:t>
      </w:r>
    </w:p>
    <w:p w14:paraId="4EF50E6A" w14:textId="77777777" w:rsidR="00E16890" w:rsidRPr="00C47354" w:rsidRDefault="00E16890" w:rsidP="00693678">
      <w:pPr>
        <w:spacing w:after="0" w:line="240" w:lineRule="auto"/>
        <w:ind w:leftChars="100" w:left="220"/>
        <w:rPr>
          <w:rFonts w:ascii="Segoe UI Historic" w:hAnsi="Segoe UI Historic" w:cs="Segoe UI Historic"/>
        </w:rPr>
      </w:pPr>
    </w:p>
    <w:p w14:paraId="7FC2A37D" w14:textId="412BF8D0" w:rsidR="005B7D07" w:rsidRPr="00C47354" w:rsidRDefault="00936620"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Game 4- Maze RPG Dungeon</w:t>
      </w:r>
    </w:p>
    <w:p w14:paraId="4A475FF3" w14:textId="000193F5" w:rsidR="002D5A7C" w:rsidRPr="00C47354" w:rsidRDefault="005B7D07"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noProof/>
        </w:rPr>
        <w:drawing>
          <wp:inline distT="0" distB="0" distL="0" distR="0" wp14:anchorId="20387C6B" wp14:editId="3209D4DC">
            <wp:extent cx="2820379" cy="1628735"/>
            <wp:effectExtent l="0" t="0" r="0" b="0"/>
            <wp:docPr id="5" name="圖片 5"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文字, 電子用品 的圖片&#10;&#10;自動產生的描述"/>
                    <pic:cNvPicPr/>
                  </pic:nvPicPr>
                  <pic:blipFill>
                    <a:blip r:embed="rId17"/>
                    <a:stretch>
                      <a:fillRect/>
                    </a:stretch>
                  </pic:blipFill>
                  <pic:spPr>
                    <a:xfrm>
                      <a:off x="0" y="0"/>
                      <a:ext cx="2832775" cy="1635894"/>
                    </a:xfrm>
                    <a:prstGeom prst="rect">
                      <a:avLst/>
                    </a:prstGeom>
                  </pic:spPr>
                </pic:pic>
              </a:graphicData>
            </a:graphic>
          </wp:inline>
        </w:drawing>
      </w:r>
      <w:r w:rsidRPr="00C47354">
        <w:rPr>
          <w:rFonts w:ascii="Segoe UI Historic" w:hAnsi="Segoe UI Historic" w:cs="Segoe UI Historic"/>
          <w:noProof/>
        </w:rPr>
        <w:drawing>
          <wp:inline distT="0" distB="0" distL="0" distR="0" wp14:anchorId="5795C81D" wp14:editId="282ADD86">
            <wp:extent cx="2914650" cy="1627662"/>
            <wp:effectExtent l="0" t="0" r="0" b="0"/>
            <wp:docPr id="6" name="圖片 6"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電子用品 的圖片&#10;&#10;自動產生的描述"/>
                    <pic:cNvPicPr/>
                  </pic:nvPicPr>
                  <pic:blipFill>
                    <a:blip r:embed="rId18"/>
                    <a:stretch>
                      <a:fillRect/>
                    </a:stretch>
                  </pic:blipFill>
                  <pic:spPr>
                    <a:xfrm>
                      <a:off x="0" y="0"/>
                      <a:ext cx="2924740" cy="1633297"/>
                    </a:xfrm>
                    <a:prstGeom prst="rect">
                      <a:avLst/>
                    </a:prstGeom>
                  </pic:spPr>
                </pic:pic>
              </a:graphicData>
            </a:graphic>
          </wp:inline>
        </w:drawing>
      </w:r>
    </w:p>
    <w:p w14:paraId="4411A1C8" w14:textId="77777777" w:rsidR="00B74ACC" w:rsidRPr="00C47354" w:rsidRDefault="001F208F"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Pros:</w:t>
      </w:r>
      <w:r w:rsidR="007E683F" w:rsidRPr="00C47354">
        <w:rPr>
          <w:rFonts w:ascii="Segoe UI Historic" w:hAnsi="Segoe UI Historic" w:cs="Segoe UI Historic"/>
        </w:rPr>
        <w:t xml:space="preserve"> </w:t>
      </w:r>
    </w:p>
    <w:p w14:paraId="09BABAAC" w14:textId="18AE9AF6" w:rsidR="005517C9" w:rsidRPr="00C47354" w:rsidRDefault="007E683F" w:rsidP="007B3B65">
      <w:pPr>
        <w:pStyle w:val="ad"/>
        <w:numPr>
          <w:ilvl w:val="0"/>
          <w:numId w:val="9"/>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 text has </w:t>
      </w:r>
      <w:ins w:id="524" w:author="從 117.0 的變更" w:date="2023-03-17T14:13:00Z">
        <w:r w:rsidR="00902095">
          <w:rPr>
            <w:rFonts w:ascii="Segoe UI Historic" w:hAnsi="Segoe UI Historic" w:cs="Segoe UI Historic"/>
          </w:rPr>
          <w:t>cool effect and</w:t>
        </w:r>
        <w:r w:rsidRPr="00C47354">
          <w:rPr>
            <w:rFonts w:ascii="Segoe UI Historic" w:hAnsi="Segoe UI Historic" w:cs="Segoe UI Historic"/>
          </w:rPr>
          <w:t xml:space="preserve"> </w:t>
        </w:r>
        <w:r w:rsidR="00902095">
          <w:rPr>
            <w:rFonts w:ascii="Segoe UI Historic" w:hAnsi="Segoe UI Historic" w:cs="Segoe UI Historic"/>
          </w:rPr>
          <w:t>colour</w:t>
        </w:r>
      </w:ins>
      <w:del w:id="525" w:author="從 117.0 的變更" w:date="2023-03-17T14:13:00Z">
        <w:r w:rsidR="00C54AD4" w:rsidRPr="00C47354">
          <w:rPr>
            <w:rFonts w:ascii="Segoe UI Historic" w:hAnsi="Segoe UI Historic" w:cs="Segoe UI Historic"/>
          </w:rPr>
          <w:delText>linear</w:delText>
        </w:r>
      </w:del>
      <w:r w:rsidR="00C54AD4" w:rsidRPr="00C47354">
        <w:rPr>
          <w:rFonts w:ascii="Segoe UI Historic" w:hAnsi="Segoe UI Historic" w:cs="Segoe UI Historic"/>
        </w:rPr>
        <w:t xml:space="preserve"> gradient</w:t>
      </w:r>
      <w:del w:id="526" w:author="從 117.0 的變更" w:date="2023-03-17T14:13:00Z">
        <w:r w:rsidR="005517C9" w:rsidRPr="00C47354">
          <w:rPr>
            <w:rFonts w:ascii="Segoe UI Historic" w:hAnsi="Segoe UI Historic" w:cs="Segoe UI Historic"/>
          </w:rPr>
          <w:delText xml:space="preserve"> as colour</w:delText>
        </w:r>
      </w:del>
    </w:p>
    <w:p w14:paraId="61C922C3" w14:textId="5525E595" w:rsidR="00FD4AC6" w:rsidRPr="00C47354" w:rsidRDefault="005517C9" w:rsidP="007B3B65">
      <w:pPr>
        <w:pStyle w:val="ad"/>
        <w:numPr>
          <w:ilvl w:val="0"/>
          <w:numId w:val="9"/>
        </w:numPr>
        <w:spacing w:after="0" w:line="240" w:lineRule="auto"/>
        <w:ind w:leftChars="264" w:left="941"/>
        <w:rPr>
          <w:rFonts w:ascii="Segoe UI Historic" w:hAnsi="Segoe UI Historic" w:cs="Segoe UI Historic"/>
        </w:rPr>
      </w:pPr>
      <w:r w:rsidRPr="00C47354">
        <w:rPr>
          <w:rFonts w:ascii="Segoe UI Historic" w:hAnsi="Segoe UI Historic" w:cs="Segoe UI Historic"/>
        </w:rPr>
        <w:t>The button is 3D design</w:t>
      </w:r>
    </w:p>
    <w:p w14:paraId="36A90464" w14:textId="71479F73" w:rsidR="00FD4AC6" w:rsidRPr="00C47354" w:rsidRDefault="00FD4AC6" w:rsidP="007B3B65">
      <w:pPr>
        <w:pStyle w:val="ad"/>
        <w:numPr>
          <w:ilvl w:val="0"/>
          <w:numId w:val="9"/>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 wall and the floor </w:t>
      </w:r>
      <w:r w:rsidR="00C54AD4" w:rsidRPr="00C47354">
        <w:rPr>
          <w:rFonts w:ascii="Segoe UI Historic" w:hAnsi="Segoe UI Historic" w:cs="Segoe UI Historic"/>
        </w:rPr>
        <w:t>are</w:t>
      </w:r>
      <w:r w:rsidRPr="00C47354">
        <w:rPr>
          <w:rFonts w:ascii="Segoe UI Historic" w:hAnsi="Segoe UI Historic" w:cs="Segoe UI Historic"/>
        </w:rPr>
        <w:t xml:space="preserve"> easily </w:t>
      </w:r>
      <w:r w:rsidR="00F73FDC" w:rsidRPr="00C47354">
        <w:rPr>
          <w:rFonts w:ascii="Segoe UI Historic" w:hAnsi="Segoe UI Historic" w:cs="Segoe UI Historic"/>
        </w:rPr>
        <w:t>distinguished</w:t>
      </w:r>
    </w:p>
    <w:p w14:paraId="345FE5B3" w14:textId="1485E5C5" w:rsidR="001E01F5" w:rsidRPr="00C47354" w:rsidRDefault="00FD4AC6" w:rsidP="007B3B65">
      <w:pPr>
        <w:pStyle w:val="ad"/>
        <w:numPr>
          <w:ilvl w:val="0"/>
          <w:numId w:val="9"/>
        </w:numPr>
        <w:spacing w:after="0" w:line="240" w:lineRule="auto"/>
        <w:ind w:leftChars="264" w:left="941"/>
        <w:rPr>
          <w:rFonts w:ascii="Segoe UI Historic" w:hAnsi="Segoe UI Historic" w:cs="Segoe UI Historic"/>
        </w:rPr>
      </w:pPr>
      <w:r w:rsidRPr="00C47354">
        <w:rPr>
          <w:rFonts w:ascii="Segoe UI Historic" w:hAnsi="Segoe UI Historic" w:cs="Segoe UI Historic"/>
        </w:rPr>
        <w:t>Lots of additional entity in the game</w:t>
      </w:r>
    </w:p>
    <w:p w14:paraId="7D7B884F" w14:textId="77777777" w:rsidR="00152418" w:rsidRPr="00C47354" w:rsidRDefault="00DA42DF" w:rsidP="007B3B65">
      <w:pPr>
        <w:pStyle w:val="ad"/>
        <w:numPr>
          <w:ilvl w:val="0"/>
          <w:numId w:val="9"/>
        </w:numPr>
        <w:spacing w:after="0" w:line="240" w:lineRule="auto"/>
        <w:ind w:leftChars="264" w:left="941"/>
        <w:rPr>
          <w:ins w:id="527" w:author="從 117.0 的變更" w:date="2023-03-17T14:13:00Z"/>
          <w:rFonts w:ascii="Segoe UI Historic" w:hAnsi="Segoe UI Historic" w:cs="Segoe UI Historic"/>
        </w:rPr>
      </w:pPr>
      <w:ins w:id="528" w:author="從 117.0 的變更" w:date="2023-03-17T14:13:00Z">
        <w:r>
          <w:rPr>
            <w:rFonts w:ascii="Segoe UI Historic" w:hAnsi="Segoe UI Historic" w:cs="Segoe UI Historic"/>
          </w:rPr>
          <w:t>Tutorial which easy understand how to game works</w:t>
        </w:r>
      </w:ins>
    </w:p>
    <w:p w14:paraId="285A22F2" w14:textId="2B22B647" w:rsidR="00152418" w:rsidRPr="00C47354" w:rsidRDefault="001E01F5" w:rsidP="007B3B65">
      <w:pPr>
        <w:pStyle w:val="ad"/>
        <w:numPr>
          <w:ilvl w:val="0"/>
          <w:numId w:val="9"/>
        </w:numPr>
        <w:spacing w:after="0" w:line="240" w:lineRule="auto"/>
        <w:ind w:leftChars="264" w:left="941"/>
        <w:rPr>
          <w:del w:id="529" w:author="從 117.0 的變更" w:date="2023-03-17T14:13:00Z"/>
          <w:rFonts w:ascii="Segoe UI Historic" w:hAnsi="Segoe UI Historic" w:cs="Segoe UI Historic"/>
        </w:rPr>
      </w:pPr>
      <w:del w:id="530" w:author="從 117.0 的變更" w:date="2023-03-17T14:13:00Z">
        <w:r w:rsidRPr="00C47354">
          <w:rPr>
            <w:rFonts w:ascii="Segoe UI Historic" w:hAnsi="Segoe UI Historic" w:cs="Segoe UI Historic"/>
          </w:rPr>
          <w:delText>Instruction before you play</w:delText>
        </w:r>
      </w:del>
    </w:p>
    <w:p w14:paraId="0940E210" w14:textId="644045D8" w:rsidR="00152418" w:rsidRPr="00C47354" w:rsidRDefault="00152418" w:rsidP="007B3B65">
      <w:pPr>
        <w:pStyle w:val="ad"/>
        <w:numPr>
          <w:ilvl w:val="0"/>
          <w:numId w:val="9"/>
        </w:numPr>
        <w:spacing w:after="0" w:line="240" w:lineRule="auto"/>
        <w:ind w:leftChars="264" w:left="941"/>
        <w:rPr>
          <w:rFonts w:ascii="Segoe UI Historic" w:hAnsi="Segoe UI Historic" w:cs="Segoe UI Historic"/>
        </w:rPr>
      </w:pPr>
      <w:r w:rsidRPr="00C47354">
        <w:rPr>
          <w:rFonts w:ascii="Segoe UI Historic" w:hAnsi="Segoe UI Historic" w:cs="Segoe UI Historic"/>
        </w:rPr>
        <w:t>Time limited game, must pass before time&lt;0 and award of the remaining time</w:t>
      </w:r>
    </w:p>
    <w:p w14:paraId="58E9A168" w14:textId="0B0F0529" w:rsidR="00EB6702" w:rsidRPr="00C47354" w:rsidRDefault="00EB6702" w:rsidP="007B3B65">
      <w:pPr>
        <w:pStyle w:val="ad"/>
        <w:numPr>
          <w:ilvl w:val="0"/>
          <w:numId w:val="9"/>
        </w:numPr>
        <w:spacing w:after="0" w:line="240" w:lineRule="auto"/>
        <w:ind w:leftChars="264" w:left="941"/>
        <w:rPr>
          <w:rFonts w:ascii="Segoe UI Historic" w:hAnsi="Segoe UI Historic" w:cs="Segoe UI Historic"/>
        </w:rPr>
      </w:pPr>
      <w:r w:rsidRPr="00C47354">
        <w:rPr>
          <w:rFonts w:ascii="Segoe UI Historic" w:hAnsi="Segoe UI Historic" w:cs="Segoe UI Historic"/>
        </w:rPr>
        <w:t>Have different section of the maze zoom in. (wont too small, clear)</w:t>
      </w:r>
    </w:p>
    <w:p w14:paraId="4FE16281" w14:textId="72D42AD8" w:rsidR="00AD622E" w:rsidRPr="00C47354" w:rsidRDefault="005C1D6C" w:rsidP="007B3B65">
      <w:pPr>
        <w:pStyle w:val="ad"/>
        <w:numPr>
          <w:ilvl w:val="0"/>
          <w:numId w:val="9"/>
        </w:numPr>
        <w:spacing w:after="0" w:line="240" w:lineRule="auto"/>
        <w:ind w:leftChars="264" w:left="941"/>
        <w:rPr>
          <w:rFonts w:ascii="Segoe UI Historic" w:hAnsi="Segoe UI Historic" w:cs="Segoe UI Historic"/>
        </w:rPr>
      </w:pPr>
      <w:r w:rsidRPr="00C47354">
        <w:rPr>
          <w:rFonts w:ascii="Segoe UI Historic" w:hAnsi="Segoe UI Historic" w:cs="Segoe UI Historic"/>
        </w:rPr>
        <w:t>Random l</w:t>
      </w:r>
      <w:r w:rsidR="00EB6702" w:rsidRPr="00C47354">
        <w:rPr>
          <w:rFonts w:ascii="Segoe UI Historic" w:hAnsi="Segoe UI Historic" w:cs="Segoe UI Historic"/>
        </w:rPr>
        <w:t>oot from the box</w:t>
      </w:r>
      <w:r w:rsidRPr="00C47354">
        <w:rPr>
          <w:rFonts w:ascii="Segoe UI Historic" w:hAnsi="Segoe UI Historic" w:cs="Segoe UI Historic"/>
        </w:rPr>
        <w:t xml:space="preserve"> on the ground</w:t>
      </w:r>
    </w:p>
    <w:p w14:paraId="068ACFE6" w14:textId="585B1AF9" w:rsidR="001F208F" w:rsidRPr="00C47354" w:rsidRDefault="00AD622E" w:rsidP="007B3B65">
      <w:pPr>
        <w:pStyle w:val="ad"/>
        <w:numPr>
          <w:ilvl w:val="0"/>
          <w:numId w:val="9"/>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 monster shoot fireball which predictable and </w:t>
      </w:r>
      <w:r w:rsidR="00B74ACC" w:rsidRPr="00C47354">
        <w:rPr>
          <w:rFonts w:ascii="Segoe UI Historic" w:hAnsi="Segoe UI Historic" w:cs="Segoe UI Historic"/>
        </w:rPr>
        <w:t>avoidable by the movement of the player</w:t>
      </w:r>
      <w:r w:rsidR="005517C9" w:rsidRPr="00C47354">
        <w:rPr>
          <w:rFonts w:ascii="Segoe UI Historic" w:hAnsi="Segoe UI Historic" w:cs="Segoe UI Historic"/>
        </w:rPr>
        <w:t xml:space="preserve"> </w:t>
      </w:r>
    </w:p>
    <w:p w14:paraId="3A26AD15" w14:textId="4C28E127" w:rsidR="00D32696" w:rsidRPr="00C47354" w:rsidRDefault="00D32696" w:rsidP="007B3B65">
      <w:pPr>
        <w:pStyle w:val="ad"/>
        <w:numPr>
          <w:ilvl w:val="0"/>
          <w:numId w:val="9"/>
        </w:numPr>
        <w:spacing w:after="0" w:line="240" w:lineRule="auto"/>
        <w:ind w:leftChars="264" w:left="941"/>
        <w:rPr>
          <w:rFonts w:ascii="Segoe UI Historic" w:hAnsi="Segoe UI Historic" w:cs="Segoe UI Historic"/>
        </w:rPr>
      </w:pPr>
      <w:r w:rsidRPr="00C47354">
        <w:rPr>
          <w:rFonts w:ascii="Segoe UI Historic" w:hAnsi="Segoe UI Historic" w:cs="Segoe UI Historic"/>
        </w:rPr>
        <w:t>The health item on the floor is available to pick up and recover the health</w:t>
      </w:r>
    </w:p>
    <w:p w14:paraId="5752782F" w14:textId="0E91CAE1" w:rsidR="00CC3277" w:rsidRPr="00C47354" w:rsidRDefault="00CC3277" w:rsidP="007B3B65">
      <w:pPr>
        <w:pStyle w:val="ad"/>
        <w:numPr>
          <w:ilvl w:val="0"/>
          <w:numId w:val="9"/>
        </w:numPr>
        <w:spacing w:after="0" w:line="240" w:lineRule="auto"/>
        <w:ind w:leftChars="264" w:left="941"/>
        <w:rPr>
          <w:rFonts w:ascii="Segoe UI Historic" w:hAnsi="Segoe UI Historic" w:cs="Segoe UI Historic"/>
        </w:rPr>
      </w:pPr>
      <w:r w:rsidRPr="00C47354">
        <w:rPr>
          <w:rFonts w:ascii="Segoe UI Historic" w:hAnsi="Segoe UI Historic" w:cs="Segoe UI Historic"/>
        </w:rPr>
        <w:t>Effect/ hint pop up</w:t>
      </w:r>
      <w:r w:rsidR="004C04FF" w:rsidRPr="00C47354">
        <w:rPr>
          <w:rFonts w:ascii="Segoe UI Historic" w:hAnsi="Segoe UI Historic" w:cs="Segoe UI Historic"/>
        </w:rPr>
        <w:t>, telling player what update (such as: health +2)</w:t>
      </w:r>
    </w:p>
    <w:p w14:paraId="14F9183B" w14:textId="39B1C308" w:rsidR="00B30FD1" w:rsidRPr="00C47354" w:rsidRDefault="00B30FD1"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Cons:</w:t>
      </w:r>
    </w:p>
    <w:p w14:paraId="143FCE01" w14:textId="2095E943" w:rsidR="00B30FD1" w:rsidRPr="00C47354" w:rsidRDefault="00B30FD1" w:rsidP="007B3B65">
      <w:pPr>
        <w:pStyle w:val="ad"/>
        <w:numPr>
          <w:ilvl w:val="0"/>
          <w:numId w:val="10"/>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 joystick is not response instantly. It </w:t>
      </w:r>
      <w:r w:rsidR="00C54AD4" w:rsidRPr="00C47354">
        <w:rPr>
          <w:rFonts w:ascii="Segoe UI Historic" w:hAnsi="Segoe UI Historic" w:cs="Segoe UI Historic"/>
        </w:rPr>
        <w:t>needs</w:t>
      </w:r>
      <w:r w:rsidRPr="00C47354">
        <w:rPr>
          <w:rFonts w:ascii="Segoe UI Historic" w:hAnsi="Segoe UI Historic" w:cs="Segoe UI Historic"/>
        </w:rPr>
        <w:t xml:space="preserve"> times to “accelerate” the player movement</w:t>
      </w:r>
    </w:p>
    <w:p w14:paraId="65DC4103" w14:textId="69547599" w:rsidR="00F94533" w:rsidRPr="00C47354" w:rsidRDefault="00F94533" w:rsidP="007B3B65">
      <w:pPr>
        <w:pStyle w:val="ad"/>
        <w:numPr>
          <w:ilvl w:val="0"/>
          <w:numId w:val="10"/>
        </w:numPr>
        <w:spacing w:after="0" w:line="240" w:lineRule="auto"/>
        <w:ind w:leftChars="264" w:left="941"/>
        <w:rPr>
          <w:rFonts w:ascii="Segoe UI Historic" w:hAnsi="Segoe UI Historic" w:cs="Segoe UI Historic"/>
        </w:rPr>
      </w:pPr>
      <w:r w:rsidRPr="00C47354">
        <w:rPr>
          <w:rFonts w:ascii="Segoe UI Historic" w:hAnsi="Segoe UI Historic" w:cs="Segoe UI Historic"/>
        </w:rPr>
        <w:t>There are no any setting menu, login menu, save menu and pause menu</w:t>
      </w:r>
    </w:p>
    <w:p w14:paraId="17C8BDA5" w14:textId="3F00085E" w:rsidR="00F94533" w:rsidRPr="00C47354" w:rsidRDefault="00F94533" w:rsidP="007B3B65">
      <w:pPr>
        <w:pStyle w:val="ad"/>
        <w:numPr>
          <w:ilvl w:val="0"/>
          <w:numId w:val="10"/>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If you </w:t>
      </w:r>
      <w:r w:rsidR="00354B0E" w:rsidRPr="00C47354">
        <w:rPr>
          <w:rFonts w:ascii="Segoe UI Historic" w:hAnsi="Segoe UI Historic" w:cs="Segoe UI Historic"/>
        </w:rPr>
        <w:t xml:space="preserve">switch out and back to the game, you have to restart your level because it </w:t>
      </w:r>
      <w:r w:rsidR="00C54AD4" w:rsidRPr="00C47354">
        <w:rPr>
          <w:rFonts w:ascii="Segoe UI Historic" w:hAnsi="Segoe UI Historic" w:cs="Segoe UI Historic"/>
        </w:rPr>
        <w:t>forces</w:t>
      </w:r>
      <w:r w:rsidR="00354B0E" w:rsidRPr="00C47354">
        <w:rPr>
          <w:rFonts w:ascii="Segoe UI Historic" w:hAnsi="Segoe UI Historic" w:cs="Segoe UI Historic"/>
        </w:rPr>
        <w:t xml:space="preserve"> quit and doesn’t save the </w:t>
      </w:r>
      <w:r w:rsidR="00AF482F" w:rsidRPr="00C47354">
        <w:rPr>
          <w:rFonts w:ascii="Segoe UI Historic" w:hAnsi="Segoe UI Historic" w:cs="Segoe UI Historic"/>
        </w:rPr>
        <w:t>progress in the background</w:t>
      </w:r>
    </w:p>
    <w:p w14:paraId="3A060852" w14:textId="27ADD45D" w:rsidR="00AF482F" w:rsidRPr="00C47354" w:rsidRDefault="00AF482F" w:rsidP="007B3B65">
      <w:pPr>
        <w:pStyle w:val="ad"/>
        <w:numPr>
          <w:ilvl w:val="0"/>
          <w:numId w:val="10"/>
        </w:numPr>
        <w:spacing w:after="0" w:line="240" w:lineRule="auto"/>
        <w:ind w:leftChars="264" w:left="941"/>
        <w:rPr>
          <w:rFonts w:ascii="Segoe UI Historic" w:hAnsi="Segoe UI Historic" w:cs="Segoe UI Historic"/>
        </w:rPr>
      </w:pPr>
      <w:r w:rsidRPr="00C47354">
        <w:rPr>
          <w:rFonts w:ascii="Segoe UI Historic" w:hAnsi="Segoe UI Historic" w:cs="Segoe UI Historic"/>
        </w:rPr>
        <w:t>If you get hit, yo</w:t>
      </w:r>
      <w:r w:rsidR="002E2A85" w:rsidRPr="00C47354">
        <w:rPr>
          <w:rFonts w:ascii="Segoe UI Historic" w:hAnsi="Segoe UI Historic" w:cs="Segoe UI Historic"/>
        </w:rPr>
        <w:t xml:space="preserve">u </w:t>
      </w:r>
      <w:r w:rsidR="00C54AD4" w:rsidRPr="00C47354">
        <w:rPr>
          <w:rFonts w:ascii="Segoe UI Historic" w:hAnsi="Segoe UI Historic" w:cs="Segoe UI Historic"/>
        </w:rPr>
        <w:t>can’t</w:t>
      </w:r>
      <w:r w:rsidR="002E2A85" w:rsidRPr="00C47354">
        <w:rPr>
          <w:rFonts w:ascii="Segoe UI Historic" w:hAnsi="Segoe UI Historic" w:cs="Segoe UI Historic"/>
        </w:rPr>
        <w:t xml:space="preserve"> move. Not ideal when escaping from a monster</w:t>
      </w:r>
    </w:p>
    <w:p w14:paraId="43F411FD" w14:textId="4F9B0375" w:rsidR="00CF6462" w:rsidRPr="00C47354" w:rsidRDefault="00CF6462" w:rsidP="007B3B65">
      <w:pPr>
        <w:pStyle w:val="ad"/>
        <w:numPr>
          <w:ilvl w:val="0"/>
          <w:numId w:val="10"/>
        </w:numPr>
        <w:spacing w:after="0" w:line="240" w:lineRule="auto"/>
        <w:ind w:leftChars="264" w:left="941"/>
        <w:rPr>
          <w:rFonts w:ascii="Segoe UI Historic" w:hAnsi="Segoe UI Historic" w:cs="Segoe UI Historic"/>
        </w:rPr>
      </w:pPr>
      <w:r w:rsidRPr="00C47354">
        <w:rPr>
          <w:rFonts w:ascii="Segoe UI Historic" w:hAnsi="Segoe UI Historic" w:cs="Segoe UI Historic"/>
        </w:rPr>
        <w:t>No idea how the map work, no direction, no exit, no mini-map</w:t>
      </w:r>
      <w:r w:rsidR="00613634" w:rsidRPr="00C47354">
        <w:rPr>
          <w:rFonts w:ascii="Segoe UI Historic" w:hAnsi="Segoe UI Historic" w:cs="Segoe UI Historic"/>
        </w:rPr>
        <w:t xml:space="preserve"> and how could you escape</w:t>
      </w:r>
      <w:r w:rsidR="00613634" w:rsidRPr="00C47354">
        <w:rPr>
          <w:rFonts w:ascii="Segoe UI Historic" w:hAnsi="Segoe UI Historic" w:cs="Segoe UI Historic"/>
        </w:rPr>
        <w:tab/>
      </w:r>
    </w:p>
    <w:p w14:paraId="08E073F4" w14:textId="4E9D1932" w:rsidR="008768E8" w:rsidRPr="00C47354" w:rsidRDefault="008768E8" w:rsidP="007B3B65">
      <w:pPr>
        <w:pStyle w:val="ad"/>
        <w:numPr>
          <w:ilvl w:val="0"/>
          <w:numId w:val="10"/>
        </w:numPr>
        <w:spacing w:after="0" w:line="240" w:lineRule="auto"/>
        <w:ind w:leftChars="264" w:left="941"/>
        <w:rPr>
          <w:rFonts w:ascii="Segoe UI Historic" w:hAnsi="Segoe UI Historic" w:cs="Segoe UI Historic"/>
        </w:rPr>
      </w:pPr>
      <w:r w:rsidRPr="00C47354">
        <w:rPr>
          <w:rFonts w:ascii="Segoe UI Historic" w:hAnsi="Segoe UI Historic" w:cs="Segoe UI Historic"/>
        </w:rPr>
        <w:t>The distance of attack is unclear</w:t>
      </w:r>
    </w:p>
    <w:p w14:paraId="7BDC7910" w14:textId="1A28F9EA" w:rsidR="008768E8" w:rsidRPr="00C47354" w:rsidRDefault="008768E8" w:rsidP="007B3B65">
      <w:pPr>
        <w:pStyle w:val="ad"/>
        <w:numPr>
          <w:ilvl w:val="0"/>
          <w:numId w:val="10"/>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No way to </w:t>
      </w:r>
      <w:r w:rsidR="00F73FDC" w:rsidRPr="00C47354">
        <w:rPr>
          <w:rFonts w:ascii="Segoe UI Historic" w:hAnsi="Segoe UI Historic" w:cs="Segoe UI Historic"/>
        </w:rPr>
        <w:t>counterattack</w:t>
      </w:r>
      <w:r w:rsidRPr="00C47354">
        <w:rPr>
          <w:rFonts w:ascii="Segoe UI Historic" w:hAnsi="Segoe UI Historic" w:cs="Segoe UI Historic"/>
        </w:rPr>
        <w:t xml:space="preserve"> of the fireball dispenser</w:t>
      </w:r>
    </w:p>
    <w:p w14:paraId="4D75F45A" w14:textId="77777777" w:rsidR="00E16890" w:rsidRPr="00C47354" w:rsidRDefault="00E16890" w:rsidP="00693678">
      <w:pPr>
        <w:spacing w:after="0" w:line="240" w:lineRule="auto"/>
        <w:ind w:leftChars="100" w:left="220"/>
        <w:rPr>
          <w:rFonts w:ascii="Segoe UI Historic" w:hAnsi="Segoe UI Historic" w:cs="Segoe UI Historic"/>
        </w:rPr>
      </w:pPr>
    </w:p>
    <w:p w14:paraId="765F705C" w14:textId="10B366A8" w:rsidR="00613634" w:rsidRPr="00C47354" w:rsidRDefault="00987DC1"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 xml:space="preserve">Game 5- Maze Runner </w:t>
      </w:r>
      <w:r w:rsidR="00346722" w:rsidRPr="00C47354">
        <w:rPr>
          <w:rFonts w:ascii="Segoe UI Historic" w:hAnsi="Segoe UI Historic" w:cs="Segoe UI Historic"/>
        </w:rPr>
        <w:t>2D</w:t>
      </w:r>
    </w:p>
    <w:p w14:paraId="0EB86092" w14:textId="68C4AE24" w:rsidR="00E82979" w:rsidRPr="00C47354" w:rsidRDefault="00E82979"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noProof/>
        </w:rPr>
        <w:drawing>
          <wp:inline distT="0" distB="0" distL="0" distR="0" wp14:anchorId="5A897BDB" wp14:editId="30EB75D4">
            <wp:extent cx="2726245" cy="1343025"/>
            <wp:effectExtent l="0" t="0" r="0" b="0"/>
            <wp:docPr id="7" name="圖片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pic:nvPicPr>
                  <pic:blipFill>
                    <a:blip r:embed="rId19"/>
                    <a:stretch>
                      <a:fillRect/>
                    </a:stretch>
                  </pic:blipFill>
                  <pic:spPr>
                    <a:xfrm>
                      <a:off x="0" y="0"/>
                      <a:ext cx="2733228" cy="1346465"/>
                    </a:xfrm>
                    <a:prstGeom prst="rect">
                      <a:avLst/>
                    </a:prstGeom>
                  </pic:spPr>
                </pic:pic>
              </a:graphicData>
            </a:graphic>
          </wp:inline>
        </w:drawing>
      </w:r>
      <w:r w:rsidR="00E61A5F" w:rsidRPr="00C47354">
        <w:rPr>
          <w:rFonts w:ascii="Segoe UI Historic" w:hAnsi="Segoe UI Historic" w:cs="Segoe UI Historic"/>
          <w:noProof/>
        </w:rPr>
        <w:drawing>
          <wp:inline distT="0" distB="0" distL="0" distR="0" wp14:anchorId="5C599BB1" wp14:editId="551A63D7">
            <wp:extent cx="2614119" cy="1308735"/>
            <wp:effectExtent l="0" t="0" r="0" b="571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27363" cy="1315366"/>
                    </a:xfrm>
                    <a:prstGeom prst="rect">
                      <a:avLst/>
                    </a:prstGeom>
                  </pic:spPr>
                </pic:pic>
              </a:graphicData>
            </a:graphic>
          </wp:inline>
        </w:drawing>
      </w:r>
    </w:p>
    <w:p w14:paraId="47BE53A5" w14:textId="77777777" w:rsidR="00075DC8" w:rsidRPr="00C47354" w:rsidRDefault="00346722"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 xml:space="preserve">Pros: </w:t>
      </w:r>
    </w:p>
    <w:p w14:paraId="40FD4640" w14:textId="2C8D673D" w:rsidR="00346722" w:rsidRPr="00C47354" w:rsidRDefault="00346722" w:rsidP="007B3B65">
      <w:pPr>
        <w:pStyle w:val="ad"/>
        <w:numPr>
          <w:ilvl w:val="0"/>
          <w:numId w:val="12"/>
        </w:numPr>
        <w:spacing w:after="0" w:line="240" w:lineRule="auto"/>
        <w:ind w:leftChars="264" w:left="941"/>
        <w:rPr>
          <w:rFonts w:ascii="Segoe UI Historic" w:hAnsi="Segoe UI Historic" w:cs="Segoe UI Historic"/>
        </w:rPr>
      </w:pPr>
      <w:r w:rsidRPr="00C47354">
        <w:rPr>
          <w:rFonts w:ascii="Segoe UI Historic" w:hAnsi="Segoe UI Historic" w:cs="Segoe UI Historic"/>
        </w:rPr>
        <w:t>tutorial at the game start</w:t>
      </w:r>
      <w:r w:rsidR="003F4C50" w:rsidRPr="00C47354">
        <w:rPr>
          <w:rFonts w:ascii="Segoe UI Historic" w:hAnsi="Segoe UI Historic" w:cs="Segoe UI Historic"/>
        </w:rPr>
        <w:t xml:space="preserve"> – (show </w:t>
      </w:r>
      <w:r w:rsidR="000721E0" w:rsidRPr="00C47354">
        <w:rPr>
          <w:rFonts w:ascii="Segoe UI Historic" w:hAnsi="Segoe UI Historic" w:cs="Segoe UI Historic"/>
        </w:rPr>
        <w:t xml:space="preserve">dialog box and visible when </w:t>
      </w:r>
      <w:r w:rsidR="00874A99" w:rsidRPr="00C47354">
        <w:rPr>
          <w:rFonts w:ascii="Segoe UI Historic" w:hAnsi="Segoe UI Historic" w:cs="Segoe UI Historic"/>
        </w:rPr>
        <w:t>introducing the UI</w:t>
      </w:r>
      <w:r w:rsidR="003F4C50" w:rsidRPr="00C47354">
        <w:rPr>
          <w:rFonts w:ascii="Segoe UI Historic" w:hAnsi="Segoe UI Historic" w:cs="Segoe UI Historic"/>
        </w:rPr>
        <w:t>)</w:t>
      </w:r>
    </w:p>
    <w:p w14:paraId="6885F4DF" w14:textId="01950B6D" w:rsidR="00874A99" w:rsidRPr="00C47354" w:rsidRDefault="00874A99" w:rsidP="007B3B65">
      <w:pPr>
        <w:pStyle w:val="ad"/>
        <w:numPr>
          <w:ilvl w:val="0"/>
          <w:numId w:val="12"/>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Use light to show where you are in sight and where you </w:t>
      </w:r>
      <w:r w:rsidR="00F73FDC" w:rsidRPr="00C47354">
        <w:rPr>
          <w:rFonts w:ascii="Segoe UI Historic" w:hAnsi="Segoe UI Historic" w:cs="Segoe UI Historic"/>
        </w:rPr>
        <w:t>can’t</w:t>
      </w:r>
      <w:r w:rsidRPr="00C47354">
        <w:rPr>
          <w:rFonts w:ascii="Segoe UI Historic" w:hAnsi="Segoe UI Historic" w:cs="Segoe UI Historic"/>
        </w:rPr>
        <w:t xml:space="preserve"> see [dark]</w:t>
      </w:r>
    </w:p>
    <w:p w14:paraId="1B48E497" w14:textId="15E9A898" w:rsidR="00346722" w:rsidRPr="00C47354" w:rsidRDefault="00346722" w:rsidP="007B3B65">
      <w:pPr>
        <w:pStyle w:val="ad"/>
        <w:numPr>
          <w:ilvl w:val="0"/>
          <w:numId w:val="12"/>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 lighting is </w:t>
      </w:r>
      <w:r w:rsidR="00F73FDC" w:rsidRPr="00C47354">
        <w:rPr>
          <w:rFonts w:ascii="Segoe UI Historic" w:hAnsi="Segoe UI Historic" w:cs="Segoe UI Historic"/>
        </w:rPr>
        <w:t>varied</w:t>
      </w:r>
      <w:r w:rsidR="00B33D02" w:rsidRPr="00C47354">
        <w:rPr>
          <w:rFonts w:ascii="Segoe UI Historic" w:hAnsi="Segoe UI Historic" w:cs="Segoe UI Historic"/>
        </w:rPr>
        <w:t xml:space="preserve"> in different area</w:t>
      </w:r>
    </w:p>
    <w:p w14:paraId="373A168F" w14:textId="0CFFCDD8" w:rsidR="00B33D02" w:rsidRPr="00C47354" w:rsidRDefault="00B33D02" w:rsidP="007B3B65">
      <w:pPr>
        <w:pStyle w:val="ad"/>
        <w:numPr>
          <w:ilvl w:val="0"/>
          <w:numId w:val="12"/>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Use the “eye” to tell player </w:t>
      </w:r>
      <w:r w:rsidR="003F4C50" w:rsidRPr="00C47354">
        <w:rPr>
          <w:rFonts w:ascii="Segoe UI Historic" w:hAnsi="Segoe UI Historic" w:cs="Segoe UI Historic"/>
        </w:rPr>
        <w:t>ball going position</w:t>
      </w:r>
    </w:p>
    <w:p w14:paraId="4A80C060" w14:textId="31E8E66A" w:rsidR="00B00141" w:rsidRPr="00C47354" w:rsidRDefault="00B00141" w:rsidP="007B3B65">
      <w:pPr>
        <w:pStyle w:val="ad"/>
        <w:numPr>
          <w:ilvl w:val="0"/>
          <w:numId w:val="12"/>
        </w:numPr>
        <w:spacing w:after="0" w:line="240" w:lineRule="auto"/>
        <w:ind w:leftChars="264" w:left="941"/>
        <w:rPr>
          <w:rFonts w:ascii="Segoe UI Historic" w:hAnsi="Segoe UI Historic" w:cs="Segoe UI Historic"/>
        </w:rPr>
      </w:pPr>
      <w:r w:rsidRPr="00C47354">
        <w:rPr>
          <w:rFonts w:ascii="Segoe UI Historic" w:hAnsi="Segoe UI Historic" w:cs="Segoe UI Historic"/>
        </w:rPr>
        <w:t>Pressure plate as a trap [barely to see]</w:t>
      </w:r>
    </w:p>
    <w:p w14:paraId="7BEC612C" w14:textId="103C98AC" w:rsidR="00C74659" w:rsidRPr="00C47354" w:rsidRDefault="00C74659" w:rsidP="007B3B65">
      <w:pPr>
        <w:pStyle w:val="ad"/>
        <w:numPr>
          <w:ilvl w:val="0"/>
          <w:numId w:val="12"/>
        </w:numPr>
        <w:spacing w:after="0" w:line="240" w:lineRule="auto"/>
        <w:ind w:leftChars="264" w:left="941"/>
        <w:rPr>
          <w:rFonts w:ascii="Segoe UI Historic" w:hAnsi="Segoe UI Historic" w:cs="Segoe UI Historic"/>
        </w:rPr>
      </w:pPr>
      <w:r w:rsidRPr="00C47354">
        <w:rPr>
          <w:rFonts w:ascii="Segoe UI Historic" w:hAnsi="Segoe UI Historic" w:cs="Segoe UI Historic"/>
        </w:rPr>
        <w:t>Coins system</w:t>
      </w:r>
    </w:p>
    <w:p w14:paraId="15360EFE" w14:textId="5F0A4CA8" w:rsidR="00C74659" w:rsidRPr="00C47354" w:rsidRDefault="00C74659" w:rsidP="007B3B65">
      <w:pPr>
        <w:pStyle w:val="ad"/>
        <w:numPr>
          <w:ilvl w:val="0"/>
          <w:numId w:val="12"/>
        </w:numPr>
        <w:spacing w:after="0" w:line="240" w:lineRule="auto"/>
        <w:ind w:leftChars="264" w:left="941"/>
        <w:rPr>
          <w:rFonts w:ascii="Segoe UI Historic" w:hAnsi="Segoe UI Historic" w:cs="Segoe UI Historic"/>
        </w:rPr>
      </w:pPr>
      <w:r w:rsidRPr="00C47354">
        <w:rPr>
          <w:rFonts w:ascii="Segoe UI Historic" w:hAnsi="Segoe UI Historic" w:cs="Segoe UI Historic"/>
        </w:rPr>
        <w:t>One way only[like ice skating r</w:t>
      </w:r>
      <w:r w:rsidR="00533C14" w:rsidRPr="00C47354">
        <w:rPr>
          <w:rFonts w:ascii="Segoe UI Historic" w:hAnsi="Segoe UI Historic" w:cs="Segoe UI Historic"/>
        </w:rPr>
        <w:t>ink</w:t>
      </w:r>
      <w:r w:rsidRPr="00C47354">
        <w:rPr>
          <w:rFonts w:ascii="Segoe UI Historic" w:hAnsi="Segoe UI Historic" w:cs="Segoe UI Historic"/>
        </w:rPr>
        <w:t>]</w:t>
      </w:r>
    </w:p>
    <w:p w14:paraId="4FE0C140" w14:textId="5403181F" w:rsidR="00533C14" w:rsidRPr="00C47354" w:rsidRDefault="00533C14" w:rsidP="007B3B65">
      <w:pPr>
        <w:pStyle w:val="ad"/>
        <w:numPr>
          <w:ilvl w:val="0"/>
          <w:numId w:val="12"/>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 green part </w:t>
      </w:r>
    </w:p>
    <w:p w14:paraId="67728B80" w14:textId="48B7D76E" w:rsidR="00271B9B" w:rsidRPr="00C47354" w:rsidRDefault="00271B9B" w:rsidP="007B3B65">
      <w:pPr>
        <w:pStyle w:val="ad"/>
        <w:numPr>
          <w:ilvl w:val="0"/>
          <w:numId w:val="12"/>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There </w:t>
      </w:r>
      <w:r w:rsidR="00F73FDC" w:rsidRPr="00C47354">
        <w:rPr>
          <w:rFonts w:ascii="Segoe UI Historic" w:hAnsi="Segoe UI Historic" w:cs="Segoe UI Historic"/>
        </w:rPr>
        <w:t>is</w:t>
      </w:r>
      <w:r w:rsidRPr="00C47354">
        <w:rPr>
          <w:rFonts w:ascii="Segoe UI Historic" w:hAnsi="Segoe UI Historic" w:cs="Segoe UI Historic"/>
        </w:rPr>
        <w:t xml:space="preserve"> no pause menu </w:t>
      </w:r>
      <w:r w:rsidR="005D0D37" w:rsidRPr="00C47354">
        <w:rPr>
          <w:rFonts w:ascii="Segoe UI Historic" w:hAnsi="Segoe UI Historic" w:cs="Segoe UI Historic"/>
        </w:rPr>
        <w:t>during the game</w:t>
      </w:r>
    </w:p>
    <w:p w14:paraId="6638D7C5" w14:textId="2CFF839A" w:rsidR="005D0D37" w:rsidRPr="00C47354" w:rsidRDefault="005D0D37" w:rsidP="007B3B65">
      <w:pPr>
        <w:pStyle w:val="ad"/>
        <w:numPr>
          <w:ilvl w:val="0"/>
          <w:numId w:val="12"/>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 joystick which </w:t>
      </w:r>
      <w:r w:rsidR="00F73FDC" w:rsidRPr="00C47354">
        <w:rPr>
          <w:rFonts w:ascii="Segoe UI Historic" w:hAnsi="Segoe UI Historic" w:cs="Segoe UI Historic"/>
        </w:rPr>
        <w:t>controls</w:t>
      </w:r>
      <w:r w:rsidRPr="00C47354">
        <w:rPr>
          <w:rFonts w:ascii="Segoe UI Historic" w:hAnsi="Segoe UI Historic" w:cs="Segoe UI Historic"/>
        </w:rPr>
        <w:t xml:space="preserve"> player movement is located at right hand side.</w:t>
      </w:r>
    </w:p>
    <w:p w14:paraId="035D4304" w14:textId="600674ED" w:rsidR="00EF2C5A" w:rsidRPr="00C47354" w:rsidRDefault="00EF2C5A" w:rsidP="007B3B65">
      <w:pPr>
        <w:pStyle w:val="ad"/>
        <w:numPr>
          <w:ilvl w:val="0"/>
          <w:numId w:val="12"/>
        </w:numPr>
        <w:spacing w:after="0" w:line="240" w:lineRule="auto"/>
        <w:ind w:leftChars="264" w:left="941"/>
        <w:rPr>
          <w:rFonts w:ascii="Segoe UI Historic" w:hAnsi="Segoe UI Historic" w:cs="Segoe UI Historic"/>
        </w:rPr>
      </w:pPr>
      <w:r w:rsidRPr="00C47354">
        <w:rPr>
          <w:rFonts w:ascii="Segoe UI Historic" w:hAnsi="Segoe UI Historic" w:cs="Segoe UI Historic"/>
        </w:rPr>
        <w:t>Shop system to spend your money wisely</w:t>
      </w:r>
    </w:p>
    <w:p w14:paraId="06BDD63F" w14:textId="3BA41BE7" w:rsidR="0083422F" w:rsidRPr="00C47354" w:rsidRDefault="0083422F" w:rsidP="007B3B65">
      <w:pPr>
        <w:pStyle w:val="ad"/>
        <w:numPr>
          <w:ilvl w:val="0"/>
          <w:numId w:val="12"/>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Different </w:t>
      </w:r>
      <w:r w:rsidR="002D2F34" w:rsidRPr="00C47354">
        <w:rPr>
          <w:rFonts w:ascii="Segoe UI Historic" w:hAnsi="Segoe UI Historic" w:cs="Segoe UI Historic"/>
        </w:rPr>
        <w:t>character has different ability (health level, speed and time level)</w:t>
      </w:r>
    </w:p>
    <w:p w14:paraId="26AF5F9A" w14:textId="65E8BC51" w:rsidR="001B06B1" w:rsidRPr="00C47354" w:rsidRDefault="001B06B1" w:rsidP="007B3B65">
      <w:pPr>
        <w:pStyle w:val="ad"/>
        <w:numPr>
          <w:ilvl w:val="0"/>
          <w:numId w:val="12"/>
        </w:numPr>
        <w:spacing w:after="0" w:line="240" w:lineRule="auto"/>
        <w:ind w:leftChars="264" w:left="941"/>
        <w:rPr>
          <w:rFonts w:ascii="Segoe UI Historic" w:hAnsi="Segoe UI Historic" w:cs="Segoe UI Historic"/>
        </w:rPr>
      </w:pPr>
      <w:r w:rsidRPr="00C47354">
        <w:rPr>
          <w:rFonts w:ascii="Segoe UI Historic" w:hAnsi="Segoe UI Historic" w:cs="Segoe UI Historic"/>
        </w:rPr>
        <w:t>Character preview</w:t>
      </w:r>
      <w:r w:rsidR="00075DC8" w:rsidRPr="00C47354">
        <w:rPr>
          <w:rFonts w:ascii="Segoe UI Historic" w:hAnsi="Segoe UI Historic" w:cs="Segoe UI Historic"/>
        </w:rPr>
        <w:t xml:space="preserve"> on waiting screen</w:t>
      </w:r>
    </w:p>
    <w:p w14:paraId="30F35091" w14:textId="65285581" w:rsidR="001B06B1" w:rsidRPr="00C47354" w:rsidRDefault="001B06B1" w:rsidP="007B3B65">
      <w:pPr>
        <w:pStyle w:val="ad"/>
        <w:numPr>
          <w:ilvl w:val="0"/>
          <w:numId w:val="12"/>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System </w:t>
      </w:r>
      <w:r w:rsidR="00544994" w:rsidRPr="00C47354">
        <w:rPr>
          <w:rFonts w:ascii="Segoe UI Historic" w:hAnsi="Segoe UI Historic" w:cs="Segoe UI Historic"/>
        </w:rPr>
        <w:t>broadcast</w:t>
      </w:r>
    </w:p>
    <w:p w14:paraId="1BDAC3A8" w14:textId="0DA6DE8B" w:rsidR="00544994" w:rsidRPr="00C47354" w:rsidRDefault="00544994" w:rsidP="007B3B65">
      <w:pPr>
        <w:pStyle w:val="ad"/>
        <w:numPr>
          <w:ilvl w:val="0"/>
          <w:numId w:val="12"/>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Some powerup to slow people down (use </w:t>
      </w:r>
      <w:r w:rsidR="007C5DA3" w:rsidRPr="00C47354">
        <w:rPr>
          <w:rFonts w:ascii="Segoe UI Historic" w:hAnsi="Segoe UI Historic" w:cs="Segoe UI Historic"/>
        </w:rPr>
        <w:t>particle</w:t>
      </w:r>
      <w:r w:rsidRPr="00C47354">
        <w:rPr>
          <w:rFonts w:ascii="Segoe UI Historic" w:hAnsi="Segoe UI Historic" w:cs="Segoe UI Historic"/>
        </w:rPr>
        <w:t>)</w:t>
      </w:r>
    </w:p>
    <w:p w14:paraId="2F4598C6" w14:textId="69EBE237" w:rsidR="00DF08B4" w:rsidRPr="00C47354" w:rsidRDefault="009E76CD" w:rsidP="007B3B65">
      <w:pPr>
        <w:pStyle w:val="ad"/>
        <w:numPr>
          <w:ilvl w:val="0"/>
          <w:numId w:val="12"/>
        </w:numPr>
        <w:spacing w:after="0" w:line="240" w:lineRule="auto"/>
        <w:ind w:leftChars="264" w:left="941"/>
        <w:rPr>
          <w:rFonts w:ascii="Segoe UI Historic" w:hAnsi="Segoe UI Historic" w:cs="Segoe UI Historic"/>
        </w:rPr>
      </w:pPr>
      <w:r w:rsidRPr="00C47354">
        <w:rPr>
          <w:rFonts w:ascii="Segoe UI Historic" w:hAnsi="Segoe UI Historic" w:cs="Segoe UI Historic"/>
        </w:rPr>
        <w:t>Continue/respawn (by via watching ads)</w:t>
      </w:r>
    </w:p>
    <w:p w14:paraId="21CF3EF7" w14:textId="5FFE1CFB" w:rsidR="001B06B1" w:rsidRPr="00C47354" w:rsidRDefault="001C33E5" w:rsidP="007B3B65">
      <w:pPr>
        <w:pStyle w:val="ad"/>
        <w:numPr>
          <w:ilvl w:val="0"/>
          <w:numId w:val="12"/>
        </w:numPr>
        <w:spacing w:after="0" w:line="240" w:lineRule="auto"/>
        <w:ind w:leftChars="264" w:left="941"/>
        <w:rPr>
          <w:rFonts w:ascii="Segoe UI Historic" w:hAnsi="Segoe UI Historic" w:cs="Segoe UI Historic"/>
        </w:rPr>
      </w:pPr>
      <w:r w:rsidRPr="00C47354">
        <w:rPr>
          <w:rFonts w:ascii="Segoe UI Historic" w:hAnsi="Segoe UI Historic" w:cs="Segoe UI Historic"/>
        </w:rPr>
        <w:t>Use poison zone to limit the size of the map</w:t>
      </w:r>
    </w:p>
    <w:p w14:paraId="16D04F8E" w14:textId="6C09DA9E" w:rsidR="00013C6F" w:rsidRPr="00C47354" w:rsidRDefault="00013C6F" w:rsidP="007B3B65">
      <w:pPr>
        <w:pStyle w:val="ad"/>
        <w:numPr>
          <w:ilvl w:val="0"/>
          <w:numId w:val="12"/>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Trap inside the game </w:t>
      </w:r>
      <w:r w:rsidR="00B800F4" w:rsidRPr="00C47354">
        <w:rPr>
          <w:rFonts w:ascii="Segoe UI Historic" w:hAnsi="Segoe UI Historic" w:cs="Segoe UI Historic"/>
        </w:rPr>
        <w:t>(circular saw move around the map)</w:t>
      </w:r>
    </w:p>
    <w:p w14:paraId="36275E85" w14:textId="3014F929" w:rsidR="00271B9B" w:rsidRPr="00C47354" w:rsidRDefault="00271B9B"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Cons:</w:t>
      </w:r>
    </w:p>
    <w:p w14:paraId="3669FDCC" w14:textId="68981E63" w:rsidR="00271B9B" w:rsidRPr="00C47354" w:rsidRDefault="00271B9B" w:rsidP="007B3B65">
      <w:pPr>
        <w:pStyle w:val="ad"/>
        <w:numPr>
          <w:ilvl w:val="0"/>
          <w:numId w:val="11"/>
        </w:numPr>
        <w:spacing w:after="0" w:line="240" w:lineRule="auto"/>
        <w:ind w:leftChars="264" w:left="941"/>
        <w:rPr>
          <w:rFonts w:ascii="Segoe UI Historic" w:hAnsi="Segoe UI Historic" w:cs="Segoe UI Historic"/>
        </w:rPr>
      </w:pPr>
      <w:r w:rsidRPr="00C47354">
        <w:rPr>
          <w:rFonts w:ascii="Segoe UI Historic" w:hAnsi="Segoe UI Historic" w:cs="Segoe UI Historic"/>
        </w:rPr>
        <w:t>“multiplayer” game</w:t>
      </w:r>
      <w:r w:rsidR="006702EC" w:rsidRPr="00C47354">
        <w:rPr>
          <w:rFonts w:ascii="Segoe UI Historic" w:hAnsi="Segoe UI Historic" w:cs="Segoe UI Historic"/>
        </w:rPr>
        <w:t xml:space="preserve"> – random name generator</w:t>
      </w:r>
    </w:p>
    <w:p w14:paraId="7646E9FA" w14:textId="73473FF0" w:rsidR="001B06B1" w:rsidRPr="00C47354" w:rsidRDefault="001B06B1" w:rsidP="007B3B65">
      <w:pPr>
        <w:pStyle w:val="ad"/>
        <w:numPr>
          <w:ilvl w:val="0"/>
          <w:numId w:val="11"/>
        </w:numPr>
        <w:spacing w:after="0" w:line="240" w:lineRule="auto"/>
        <w:ind w:leftChars="264" w:left="941"/>
        <w:rPr>
          <w:rFonts w:ascii="Segoe UI Historic" w:hAnsi="Segoe UI Historic" w:cs="Segoe UI Historic"/>
        </w:rPr>
      </w:pPr>
      <w:r w:rsidRPr="00C47354">
        <w:rPr>
          <w:rFonts w:ascii="Segoe UI Historic" w:hAnsi="Segoe UI Historic" w:cs="Segoe UI Historic"/>
        </w:rPr>
        <w:t>Time limited</w:t>
      </w:r>
      <w:r w:rsidR="001C33E5" w:rsidRPr="00C47354">
        <w:rPr>
          <w:rFonts w:ascii="Segoe UI Historic" w:hAnsi="Segoe UI Historic" w:cs="Segoe UI Historic"/>
        </w:rPr>
        <w:t xml:space="preserve"> – too fast</w:t>
      </w:r>
      <w:r w:rsidR="006702EC" w:rsidRPr="00C47354">
        <w:rPr>
          <w:rFonts w:ascii="Segoe UI Historic" w:hAnsi="Segoe UI Historic" w:cs="Segoe UI Historic"/>
        </w:rPr>
        <w:tab/>
      </w:r>
    </w:p>
    <w:p w14:paraId="42BF7B93" w14:textId="7DD0FB9B" w:rsidR="00013C6F" w:rsidRPr="00C47354" w:rsidRDefault="00DF08B4" w:rsidP="007B3B65">
      <w:pPr>
        <w:pStyle w:val="ad"/>
        <w:numPr>
          <w:ilvl w:val="0"/>
          <w:numId w:val="11"/>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 </w:t>
      </w:r>
      <w:r w:rsidR="00767357" w:rsidRPr="00C47354">
        <w:rPr>
          <w:rFonts w:ascii="Segoe UI Historic" w:hAnsi="Segoe UI Historic" w:cs="Segoe UI Historic"/>
        </w:rPr>
        <w:t>blade is too fast and large, hardly escape from it</w:t>
      </w:r>
      <w:r w:rsidR="00B800F4" w:rsidRPr="00C47354">
        <w:rPr>
          <w:rFonts w:ascii="Segoe UI Historic" w:hAnsi="Segoe UI Historic" w:cs="Segoe UI Historic"/>
        </w:rPr>
        <w:t xml:space="preserve"> [should have more time for player to react to it</w:t>
      </w:r>
    </w:p>
    <w:p w14:paraId="1AE2C7DF" w14:textId="1F460992" w:rsidR="00B30FD1" w:rsidRPr="00C47354" w:rsidRDefault="00473F18" w:rsidP="007B3B65">
      <w:pPr>
        <w:pStyle w:val="ad"/>
        <w:numPr>
          <w:ilvl w:val="0"/>
          <w:numId w:val="11"/>
        </w:numPr>
        <w:spacing w:after="0" w:line="240" w:lineRule="auto"/>
        <w:ind w:leftChars="264" w:left="941"/>
        <w:rPr>
          <w:rFonts w:ascii="Segoe UI Historic" w:hAnsi="Segoe UI Historic" w:cs="Segoe UI Historic"/>
        </w:rPr>
      </w:pPr>
      <w:r w:rsidRPr="00C47354">
        <w:rPr>
          <w:rFonts w:ascii="Segoe UI Historic" w:hAnsi="Segoe UI Historic" w:cs="Segoe UI Historic"/>
        </w:rPr>
        <w:t>No pause menu button</w:t>
      </w:r>
    </w:p>
    <w:p w14:paraId="5CE9D7B7" w14:textId="01280229" w:rsidR="008413D0" w:rsidRPr="00C47354" w:rsidRDefault="003D0EFD"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 xml:space="preserve">Conclusion: </w:t>
      </w:r>
      <w:r w:rsidR="00DB0A0D" w:rsidRPr="00C47354">
        <w:rPr>
          <w:rFonts w:ascii="Segoe UI Historic" w:hAnsi="Segoe UI Historic" w:cs="Segoe UI Historic"/>
        </w:rPr>
        <w:t xml:space="preserve">This </w:t>
      </w:r>
      <w:r w:rsidRPr="00C47354">
        <w:rPr>
          <w:rFonts w:ascii="Segoe UI Historic" w:hAnsi="Segoe UI Historic" w:cs="Segoe UI Historic"/>
        </w:rPr>
        <w:t xml:space="preserve">game </w:t>
      </w:r>
      <w:r w:rsidR="00DB0A0D" w:rsidRPr="00C47354">
        <w:rPr>
          <w:rFonts w:ascii="Segoe UI Historic" w:hAnsi="Segoe UI Historic" w:cs="Segoe UI Historic"/>
        </w:rPr>
        <w:t>should have a</w:t>
      </w:r>
      <w:r w:rsidRPr="00C47354">
        <w:rPr>
          <w:rFonts w:ascii="Segoe UI Historic" w:hAnsi="Segoe UI Historic" w:cs="Segoe UI Historic"/>
        </w:rPr>
        <w:t xml:space="preserve"> pause button</w:t>
      </w:r>
      <w:r w:rsidR="00DB0A0D" w:rsidRPr="00C47354">
        <w:rPr>
          <w:rFonts w:ascii="Segoe UI Historic" w:hAnsi="Segoe UI Historic" w:cs="Segoe UI Historic"/>
        </w:rPr>
        <w:t>. It</w:t>
      </w:r>
      <w:r w:rsidRPr="00C47354">
        <w:rPr>
          <w:rFonts w:ascii="Segoe UI Historic" w:hAnsi="Segoe UI Historic" w:cs="Segoe UI Historic"/>
        </w:rPr>
        <w:t xml:space="preserve"> is paramount for people who spend </w:t>
      </w:r>
      <w:r w:rsidR="00DB0A0D" w:rsidRPr="00C47354">
        <w:rPr>
          <w:rFonts w:ascii="Segoe UI Historic" w:hAnsi="Segoe UI Historic" w:cs="Segoe UI Historic"/>
        </w:rPr>
        <w:t>their spare time to play</w:t>
      </w:r>
      <w:r w:rsidRPr="00C47354">
        <w:rPr>
          <w:rFonts w:ascii="Segoe UI Historic" w:hAnsi="Segoe UI Historic" w:cs="Segoe UI Historic"/>
        </w:rPr>
        <w:t xml:space="preserve"> unless it is online multiplayer game. However, the game is quite fully </w:t>
      </w:r>
      <w:r w:rsidR="00090978" w:rsidRPr="00C47354">
        <w:rPr>
          <w:rFonts w:ascii="Segoe UI Historic" w:hAnsi="Segoe UI Historic" w:cs="Segoe UI Historic"/>
        </w:rPr>
        <w:t>developed,</w:t>
      </w:r>
      <w:r w:rsidRPr="00C47354">
        <w:rPr>
          <w:rFonts w:ascii="Segoe UI Historic" w:hAnsi="Segoe UI Historic" w:cs="Segoe UI Historic"/>
        </w:rPr>
        <w:t xml:space="preserve"> and each</w:t>
      </w:r>
      <w:r w:rsidR="00DB0A0D" w:rsidRPr="00C47354">
        <w:rPr>
          <w:rFonts w:ascii="Segoe UI Historic" w:hAnsi="Segoe UI Historic" w:cs="Segoe UI Historic"/>
        </w:rPr>
        <w:t xml:space="preserve"> opponent have</w:t>
      </w:r>
      <w:r w:rsidRPr="00C47354">
        <w:rPr>
          <w:rFonts w:ascii="Segoe UI Historic" w:hAnsi="Segoe UI Historic" w:cs="Segoe UI Historic"/>
        </w:rPr>
        <w:t xml:space="preserve"> AI</w:t>
      </w:r>
      <w:r w:rsidR="00DB0A0D" w:rsidRPr="00C47354">
        <w:rPr>
          <w:rFonts w:ascii="Segoe UI Historic" w:hAnsi="Segoe UI Historic" w:cs="Segoe UI Historic"/>
        </w:rPr>
        <w:t xml:space="preserve"> script that looks real</w:t>
      </w:r>
      <w:r w:rsidRPr="00C47354">
        <w:rPr>
          <w:rFonts w:ascii="Segoe UI Historic" w:hAnsi="Segoe UI Historic" w:cs="Segoe UI Historic"/>
        </w:rPr>
        <w:t xml:space="preserve">. Although it has </w:t>
      </w:r>
      <w:r w:rsidR="00090978" w:rsidRPr="00C47354">
        <w:rPr>
          <w:rFonts w:ascii="Segoe UI Historic" w:hAnsi="Segoe UI Historic" w:cs="Segoe UI Historic"/>
        </w:rPr>
        <w:t>tutorial at the beginning of the game,</w:t>
      </w:r>
      <w:r w:rsidRPr="00C47354">
        <w:rPr>
          <w:rFonts w:ascii="Segoe UI Historic" w:hAnsi="Segoe UI Historic" w:cs="Segoe UI Historic"/>
        </w:rPr>
        <w:t xml:space="preserve"> but the </w:t>
      </w:r>
      <w:r w:rsidR="00090978" w:rsidRPr="00C47354">
        <w:rPr>
          <w:rFonts w:ascii="Segoe UI Historic" w:hAnsi="Segoe UI Historic" w:cs="Segoe UI Historic"/>
        </w:rPr>
        <w:t>direction</w:t>
      </w:r>
      <w:r w:rsidRPr="00C47354">
        <w:rPr>
          <w:rFonts w:ascii="Segoe UI Historic" w:hAnsi="Segoe UI Historic" w:cs="Segoe UI Historic"/>
        </w:rPr>
        <w:t xml:space="preserve"> is unclear and unable to reach the finish line.</w:t>
      </w:r>
      <w:r w:rsidR="00090978" w:rsidRPr="00C47354">
        <w:rPr>
          <w:rFonts w:ascii="Segoe UI Historic" w:hAnsi="Segoe UI Historic" w:cs="Segoe UI Historic"/>
        </w:rPr>
        <w:t xml:space="preserve"> Adding a mini-map could help the player to navigate a lot better</w:t>
      </w:r>
    </w:p>
    <w:p w14:paraId="780270EF" w14:textId="77777777" w:rsidR="00E16890" w:rsidRPr="00C47354" w:rsidRDefault="00E16890" w:rsidP="00693678">
      <w:pPr>
        <w:spacing w:after="0" w:line="240" w:lineRule="auto"/>
        <w:ind w:leftChars="100" w:left="220"/>
        <w:rPr>
          <w:rFonts w:ascii="Segoe UI Historic" w:hAnsi="Segoe UI Historic" w:cs="Segoe UI Historic"/>
        </w:rPr>
      </w:pPr>
    </w:p>
    <w:p w14:paraId="4ABB7210" w14:textId="01A37D16" w:rsidR="00075DC8" w:rsidRPr="00C47354" w:rsidRDefault="00337B92"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Game 6 – Labyrinth Legend</w:t>
      </w:r>
    </w:p>
    <w:p w14:paraId="0A5622EC" w14:textId="5EB8A76A" w:rsidR="00EC63A1" w:rsidRPr="00C47354" w:rsidRDefault="00C46D41"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noProof/>
        </w:rPr>
        <w:drawing>
          <wp:inline distT="0" distB="0" distL="0" distR="0" wp14:anchorId="3CC53231" wp14:editId="716EB0B3">
            <wp:extent cx="2723186" cy="1343025"/>
            <wp:effectExtent l="0" t="0" r="127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30431" cy="1346598"/>
                    </a:xfrm>
                    <a:prstGeom prst="rect">
                      <a:avLst/>
                    </a:prstGeom>
                  </pic:spPr>
                </pic:pic>
              </a:graphicData>
            </a:graphic>
          </wp:inline>
        </w:drawing>
      </w:r>
      <w:r w:rsidR="009033AB" w:rsidRPr="00C47354">
        <w:rPr>
          <w:rFonts w:ascii="Segoe UI Historic" w:hAnsi="Segoe UI Historic" w:cs="Segoe UI Historic"/>
          <w:noProof/>
        </w:rPr>
        <w:drawing>
          <wp:inline distT="0" distB="0" distL="0" distR="0" wp14:anchorId="6CFB8910" wp14:editId="1C82DC59">
            <wp:extent cx="2638425" cy="1347549"/>
            <wp:effectExtent l="0" t="0" r="0" b="508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0535" cy="1358842"/>
                    </a:xfrm>
                    <a:prstGeom prst="rect">
                      <a:avLst/>
                    </a:prstGeom>
                  </pic:spPr>
                </pic:pic>
              </a:graphicData>
            </a:graphic>
          </wp:inline>
        </w:drawing>
      </w:r>
    </w:p>
    <w:p w14:paraId="5AFD5851" w14:textId="7E2439C7" w:rsidR="00337B92" w:rsidRPr="00C47354" w:rsidRDefault="00337B92"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Pros:</w:t>
      </w:r>
    </w:p>
    <w:p w14:paraId="4EC975F6" w14:textId="71BCE6FB" w:rsidR="00337B92" w:rsidRPr="00C47354" w:rsidRDefault="00EC6590"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Language selection</w:t>
      </w:r>
    </w:p>
    <w:p w14:paraId="41192248" w14:textId="39747BE3" w:rsidR="002C67ED" w:rsidRPr="00C47354" w:rsidRDefault="002C67ED"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Google play integration</w:t>
      </w:r>
    </w:p>
    <w:p w14:paraId="2AA204EB" w14:textId="7088887A" w:rsidR="002C67ED" w:rsidRPr="00C47354" w:rsidRDefault="008413D0"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Personalize</w:t>
      </w:r>
      <w:r w:rsidR="002C67ED" w:rsidRPr="00C47354">
        <w:rPr>
          <w:rFonts w:ascii="Segoe UI Historic" w:hAnsi="Segoe UI Historic" w:cs="Segoe UI Historic"/>
        </w:rPr>
        <w:t xml:space="preserve"> by asking you to enter your name</w:t>
      </w:r>
      <w:r w:rsidR="00296E04" w:rsidRPr="00C47354">
        <w:rPr>
          <w:rFonts w:ascii="Segoe UI Historic" w:hAnsi="Segoe UI Historic" w:cs="Segoe UI Historic"/>
        </w:rPr>
        <w:t xml:space="preserve"> – double check</w:t>
      </w:r>
    </w:p>
    <w:p w14:paraId="032E8A54" w14:textId="49B1C725" w:rsidR="00296E04" w:rsidRPr="00C47354" w:rsidRDefault="00657242"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Rich in setting – From </w:t>
      </w:r>
      <w:r w:rsidR="00032C0A" w:rsidRPr="00C47354">
        <w:rPr>
          <w:rFonts w:ascii="Segoe UI Historic" w:hAnsi="Segoe UI Historic" w:cs="Segoe UI Historic"/>
        </w:rPr>
        <w:t>graphic quality to music and vis</w:t>
      </w:r>
      <w:r w:rsidR="00166023" w:rsidRPr="00C47354">
        <w:rPr>
          <w:rFonts w:ascii="Segoe UI Historic" w:hAnsi="Segoe UI Historic" w:cs="Segoe UI Historic"/>
        </w:rPr>
        <w:t>ual setting</w:t>
      </w:r>
    </w:p>
    <w:p w14:paraId="7B1ECBAD" w14:textId="7C304DA5" w:rsidR="00166023" w:rsidRPr="00C47354" w:rsidRDefault="00166023"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Stat and achievement are in the setting menu</w:t>
      </w:r>
    </w:p>
    <w:p w14:paraId="2AF11AE9" w14:textId="0DF14D2B" w:rsidR="007E27F6" w:rsidRPr="00C47354" w:rsidRDefault="00DE4AD3"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Layout can set by user</w:t>
      </w:r>
    </w:p>
    <w:p w14:paraId="44EA40B0" w14:textId="44D68E78" w:rsidR="00A6215E" w:rsidRPr="00C47354" w:rsidRDefault="00A6215E"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Allow session </w:t>
      </w:r>
      <w:r w:rsidR="00F73FDC" w:rsidRPr="00C47354">
        <w:rPr>
          <w:rFonts w:ascii="Segoe UI Historic" w:hAnsi="Segoe UI Historic" w:cs="Segoe UI Historic"/>
        </w:rPr>
        <w:t>to restore</w:t>
      </w:r>
      <w:r w:rsidRPr="00C47354">
        <w:rPr>
          <w:rFonts w:ascii="Segoe UI Historic" w:hAnsi="Segoe UI Historic" w:cs="Segoe UI Historic"/>
        </w:rPr>
        <w:t xml:space="preserve"> (file saving) and cloud save</w:t>
      </w:r>
    </w:p>
    <w:p w14:paraId="41C19DDD" w14:textId="002A2A65" w:rsidR="004C2968" w:rsidRPr="00C47354" w:rsidRDefault="004C2968"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Staff credit</w:t>
      </w:r>
    </w:p>
    <w:p w14:paraId="3247BDF9" w14:textId="06D1D629" w:rsidR="004C2968" w:rsidRPr="00C47354" w:rsidRDefault="00F92F64"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Story is told at the beginning of the game</w:t>
      </w:r>
    </w:p>
    <w:p w14:paraId="64E3591C" w14:textId="6564ABD0" w:rsidR="00F92F64" w:rsidRPr="00C47354" w:rsidRDefault="00F92F64"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The control is responsible and interactive</w:t>
      </w:r>
    </w:p>
    <w:p w14:paraId="6DF28DA9" w14:textId="3525EE8E" w:rsidR="00F92F64" w:rsidRPr="00C47354" w:rsidRDefault="00F92F64"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 character movement is fast </w:t>
      </w:r>
      <w:r w:rsidR="00354E58" w:rsidRPr="00C47354">
        <w:rPr>
          <w:rFonts w:ascii="Segoe UI Historic" w:hAnsi="Segoe UI Historic" w:cs="Segoe UI Historic"/>
        </w:rPr>
        <w:t>and particle of walking on the ground</w:t>
      </w:r>
    </w:p>
    <w:p w14:paraId="148A06A8" w14:textId="5E816B46" w:rsidR="00354E58" w:rsidRPr="00C47354" w:rsidRDefault="00354E58"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Dynamic joystick</w:t>
      </w:r>
    </w:p>
    <w:p w14:paraId="05F70520" w14:textId="6889DBD3" w:rsidR="00C43F86" w:rsidRPr="00C47354" w:rsidRDefault="00C43F86"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Predictable and avoidable monster attack by </w:t>
      </w:r>
      <w:r w:rsidR="009C6597" w:rsidRPr="00C47354">
        <w:rPr>
          <w:rFonts w:ascii="Segoe UI Historic" w:hAnsi="Segoe UI Historic" w:cs="Segoe UI Historic"/>
        </w:rPr>
        <w:t xml:space="preserve">using (!) to alert player </w:t>
      </w:r>
    </w:p>
    <w:p w14:paraId="72B177E4" w14:textId="0909BFF4" w:rsidR="00731023" w:rsidRPr="00C47354" w:rsidRDefault="00731023"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The damage deal to the monster</w:t>
      </w:r>
    </w:p>
    <w:p w14:paraId="60FC2018" w14:textId="1629256C" w:rsidR="00731023" w:rsidRPr="00C47354" w:rsidRDefault="00731023"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 attack </w:t>
      </w:r>
      <w:r w:rsidR="00E732CC" w:rsidRPr="00C47354">
        <w:rPr>
          <w:rFonts w:ascii="Segoe UI Historic" w:hAnsi="Segoe UI Historic" w:cs="Segoe UI Historic"/>
        </w:rPr>
        <w:t>range is insight with the animation</w:t>
      </w:r>
    </w:p>
    <w:p w14:paraId="10DB2974" w14:textId="16FA072A" w:rsidR="00E732CC" w:rsidRPr="00C47354" w:rsidRDefault="00E732CC"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Able to attack and defend from the monster</w:t>
      </w:r>
    </w:p>
    <w:p w14:paraId="430E11DE" w14:textId="082C8992" w:rsidR="00B128DC" w:rsidRPr="00C47354" w:rsidRDefault="00B128DC"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There are </w:t>
      </w:r>
      <w:r w:rsidR="00973A23" w:rsidRPr="00C47354">
        <w:rPr>
          <w:rFonts w:ascii="Segoe UI Historic" w:hAnsi="Segoe UI Historic" w:cs="Segoe UI Historic"/>
        </w:rPr>
        <w:t>shielded</w:t>
      </w:r>
      <w:r w:rsidRPr="00C47354">
        <w:rPr>
          <w:rFonts w:ascii="Segoe UI Historic" w:hAnsi="Segoe UI Historic" w:cs="Segoe UI Historic"/>
        </w:rPr>
        <w:t xml:space="preserve"> to block any damage from the monster</w:t>
      </w:r>
    </w:p>
    <w:p w14:paraId="33B87D3C" w14:textId="30E4558B" w:rsidR="0092017E" w:rsidRPr="00C47354" w:rsidRDefault="0092017E"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Recover health /heal by drinking limited drug</w:t>
      </w:r>
      <w:r w:rsidR="00F717D4" w:rsidRPr="00C47354">
        <w:rPr>
          <w:rFonts w:ascii="Segoe UI Historic" w:hAnsi="Segoe UI Historic" w:cs="Segoe UI Historic"/>
        </w:rPr>
        <w:t xml:space="preserve"> [ 1 per each round ]</w:t>
      </w:r>
    </w:p>
    <w:p w14:paraId="68B78EFF" w14:textId="62A70972" w:rsidR="00BA43C8" w:rsidRPr="00C47354" w:rsidRDefault="00BA43C8"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Could replace </w:t>
      </w:r>
      <w:r w:rsidR="00973A23" w:rsidRPr="00C47354">
        <w:rPr>
          <w:rFonts w:ascii="Segoe UI Historic" w:hAnsi="Segoe UI Historic" w:cs="Segoe UI Historic"/>
        </w:rPr>
        <w:t>another</w:t>
      </w:r>
      <w:r w:rsidRPr="00C47354">
        <w:rPr>
          <w:rFonts w:ascii="Segoe UI Historic" w:hAnsi="Segoe UI Historic" w:cs="Segoe UI Historic"/>
        </w:rPr>
        <w:t xml:space="preserve"> weapon like bow </w:t>
      </w:r>
      <w:r w:rsidR="00BA258C" w:rsidRPr="00C47354">
        <w:rPr>
          <w:rFonts w:ascii="Segoe UI Historic" w:hAnsi="Segoe UI Historic" w:cs="Segoe UI Historic"/>
        </w:rPr>
        <w:t>in inventory menu</w:t>
      </w:r>
    </w:p>
    <w:p w14:paraId="78E41395" w14:textId="4D8909E3" w:rsidR="006178D8" w:rsidRPr="00C47354" w:rsidRDefault="006178D8"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Weak but abundant (easy to kill)</w:t>
      </w:r>
      <w:r w:rsidR="00BC7272" w:rsidRPr="00C47354">
        <w:rPr>
          <w:rFonts w:ascii="Segoe UI Historic" w:hAnsi="Segoe UI Historic" w:cs="Segoe UI Historic"/>
        </w:rPr>
        <w:t xml:space="preserve"> (monster with loot drop including the key)</w:t>
      </w:r>
    </w:p>
    <w:p w14:paraId="778D95F8" w14:textId="5959D9F6" w:rsidR="00177014" w:rsidRPr="00C47354" w:rsidRDefault="00177014"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Monster health bar is show as UI</w:t>
      </w:r>
    </w:p>
    <w:p w14:paraId="02BEB8DE" w14:textId="45ABA37B" w:rsidR="009C6597" w:rsidRPr="00C47354" w:rsidRDefault="006178D8"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Monster awake system (if monster is not in sight of you, they </w:t>
      </w:r>
      <w:r w:rsidR="00973A23" w:rsidRPr="00C47354">
        <w:rPr>
          <w:rFonts w:ascii="Segoe UI Historic" w:hAnsi="Segoe UI Historic" w:cs="Segoe UI Historic"/>
        </w:rPr>
        <w:t>won’t</w:t>
      </w:r>
      <w:r w:rsidRPr="00C47354">
        <w:rPr>
          <w:rFonts w:ascii="Segoe UI Historic" w:hAnsi="Segoe UI Historic" w:cs="Segoe UI Historic"/>
        </w:rPr>
        <w:t xml:space="preserve"> chase you)</w:t>
      </w:r>
    </w:p>
    <w:p w14:paraId="0DEE118A" w14:textId="0D9106BF" w:rsidR="00BC7272" w:rsidRPr="00C47354" w:rsidRDefault="00BC7272"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Monster attack will give you knockback(may move you)(reality)</w:t>
      </w:r>
    </w:p>
    <w:p w14:paraId="4BF804EB" w14:textId="4C9D35E7" w:rsidR="00BC7272" w:rsidRPr="00C47354" w:rsidRDefault="00EB2567"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Broadcast with any new update on </w:t>
      </w:r>
      <w:r w:rsidR="00501522" w:rsidRPr="00C47354">
        <w:rPr>
          <w:rFonts w:ascii="Segoe UI Historic" w:hAnsi="Segoe UI Historic" w:cs="Segoe UI Historic"/>
        </w:rPr>
        <w:t>inventory or experience earned</w:t>
      </w:r>
    </w:p>
    <w:p w14:paraId="3056A861" w14:textId="200C0317" w:rsidR="00501522" w:rsidRPr="00C47354" w:rsidRDefault="004D0148"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There </w:t>
      </w:r>
      <w:r w:rsidR="00973A23" w:rsidRPr="00C47354">
        <w:rPr>
          <w:rFonts w:ascii="Segoe UI Historic" w:hAnsi="Segoe UI Historic" w:cs="Segoe UI Historic"/>
        </w:rPr>
        <w:t>is</w:t>
      </w:r>
      <w:r w:rsidRPr="00C47354">
        <w:rPr>
          <w:rFonts w:ascii="Segoe UI Historic" w:hAnsi="Segoe UI Historic" w:cs="Segoe UI Historic"/>
        </w:rPr>
        <w:t xml:space="preserve"> no cooldown of the weapon</w:t>
      </w:r>
    </w:p>
    <w:p w14:paraId="246723D5" w14:textId="742AD791" w:rsidR="008001DA" w:rsidRPr="00C47354" w:rsidRDefault="008001DA"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Use portal to teleport to the next level</w:t>
      </w:r>
    </w:p>
    <w:p w14:paraId="084BC0AA" w14:textId="6E1D0D47" w:rsidR="008001DA" w:rsidRPr="00C47354" w:rsidRDefault="008001DA"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Random </w:t>
      </w:r>
      <w:r w:rsidR="00A12E96" w:rsidRPr="00C47354">
        <w:rPr>
          <w:rFonts w:ascii="Segoe UI Historic" w:hAnsi="Segoe UI Historic" w:cs="Segoe UI Historic"/>
        </w:rPr>
        <w:t>loot from the ground by clearing the grass</w:t>
      </w:r>
    </w:p>
    <w:p w14:paraId="7FE94F64" w14:textId="74DEA4F2" w:rsidR="00203FCE" w:rsidRPr="00C47354" w:rsidRDefault="00203FCE"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Sorting function in the inventory</w:t>
      </w:r>
    </w:p>
    <w:p w14:paraId="03AC8C55" w14:textId="3DB88E5B" w:rsidR="00203FCE" w:rsidRPr="00C47354" w:rsidRDefault="00203FCE"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A lot of NPC provide </w:t>
      </w:r>
      <w:r w:rsidR="00B05F85" w:rsidRPr="00C47354">
        <w:rPr>
          <w:rFonts w:ascii="Segoe UI Historic" w:hAnsi="Segoe UI Historic" w:cs="Segoe UI Historic"/>
        </w:rPr>
        <w:t>objective</w:t>
      </w:r>
      <w:r w:rsidRPr="00C47354">
        <w:rPr>
          <w:rFonts w:ascii="Segoe UI Historic" w:hAnsi="Segoe UI Historic" w:cs="Segoe UI Historic"/>
        </w:rPr>
        <w:t xml:space="preserve"> to player</w:t>
      </w:r>
    </w:p>
    <w:p w14:paraId="6FA49116" w14:textId="7388CDE9" w:rsidR="00B05F85" w:rsidRPr="00C47354" w:rsidRDefault="00B05F85"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Comparison system of </w:t>
      </w:r>
      <w:r w:rsidR="003D4761" w:rsidRPr="00C47354">
        <w:rPr>
          <w:rFonts w:ascii="Segoe UI Historic" w:hAnsi="Segoe UI Historic" w:cs="Segoe UI Historic"/>
        </w:rPr>
        <w:t>two</w:t>
      </w:r>
      <w:r w:rsidRPr="00C47354">
        <w:rPr>
          <w:rFonts w:ascii="Segoe UI Historic" w:hAnsi="Segoe UI Historic" w:cs="Segoe UI Historic"/>
        </w:rPr>
        <w:t xml:space="preserve"> weapon</w:t>
      </w:r>
      <w:r w:rsidR="003D4761" w:rsidRPr="00C47354">
        <w:rPr>
          <w:rFonts w:ascii="Segoe UI Historic" w:hAnsi="Segoe UI Historic" w:cs="Segoe UI Historic"/>
        </w:rPr>
        <w:t xml:space="preserve"> [damage? Speed?]</w:t>
      </w:r>
    </w:p>
    <w:p w14:paraId="4B3AEB6C" w14:textId="6D5EEAAA" w:rsidR="00143424" w:rsidRPr="00C47354" w:rsidRDefault="00143424"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 setting and inventory in pause menu </w:t>
      </w:r>
      <w:r w:rsidR="00973A23" w:rsidRPr="00C47354">
        <w:rPr>
          <w:rFonts w:ascii="Segoe UI Historic" w:hAnsi="Segoe UI Historic" w:cs="Segoe UI Historic"/>
        </w:rPr>
        <w:t>are</w:t>
      </w:r>
      <w:r w:rsidRPr="00C47354">
        <w:rPr>
          <w:rFonts w:ascii="Segoe UI Historic" w:hAnsi="Segoe UI Historic" w:cs="Segoe UI Historic"/>
        </w:rPr>
        <w:t xml:space="preserve"> multi-tab</w:t>
      </w:r>
    </w:p>
    <w:p w14:paraId="4A2FB7BE" w14:textId="5BADD53B" w:rsidR="00B73C43" w:rsidRPr="00C47354" w:rsidRDefault="00B73C43"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The coins that monster drop will absorb by the player</w:t>
      </w:r>
    </w:p>
    <w:p w14:paraId="36DA217C" w14:textId="0CE1E950" w:rsidR="00880D17" w:rsidRPr="00C47354" w:rsidRDefault="00880D17" w:rsidP="007B3B65">
      <w:pPr>
        <w:pStyle w:val="ad"/>
        <w:numPr>
          <w:ilvl w:val="0"/>
          <w:numId w:val="13"/>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A lot of </w:t>
      </w:r>
      <w:r w:rsidR="00215125" w:rsidRPr="00C47354">
        <w:rPr>
          <w:rFonts w:ascii="Segoe UI Historic" w:hAnsi="Segoe UI Historic" w:cs="Segoe UI Historic"/>
        </w:rPr>
        <w:t>trigger dialog box on the map and with NPC -interactive</w:t>
      </w:r>
    </w:p>
    <w:p w14:paraId="27580F8D" w14:textId="04531A51" w:rsidR="00296E04" w:rsidRPr="00C47354" w:rsidRDefault="00296E04"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Cons:</w:t>
      </w:r>
    </w:p>
    <w:p w14:paraId="03253905" w14:textId="33ABFDAC" w:rsidR="00296E04" w:rsidRPr="00C47354" w:rsidRDefault="00296E04" w:rsidP="007B3B65">
      <w:pPr>
        <w:pStyle w:val="ad"/>
        <w:numPr>
          <w:ilvl w:val="0"/>
          <w:numId w:val="14"/>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Setting </w:t>
      </w:r>
      <w:r w:rsidR="00973A23" w:rsidRPr="00C47354">
        <w:rPr>
          <w:rFonts w:ascii="Segoe UI Historic" w:hAnsi="Segoe UI Historic" w:cs="Segoe UI Historic"/>
        </w:rPr>
        <w:t>is</w:t>
      </w:r>
      <w:r w:rsidRPr="00C47354">
        <w:rPr>
          <w:rFonts w:ascii="Segoe UI Historic" w:hAnsi="Segoe UI Historic" w:cs="Segoe UI Historic"/>
        </w:rPr>
        <w:t xml:space="preserve"> un-</w:t>
      </w:r>
      <w:r w:rsidR="007C5DA3" w:rsidRPr="00C47354">
        <w:rPr>
          <w:rFonts w:ascii="Segoe UI Historic" w:hAnsi="Segoe UI Historic" w:cs="Segoe UI Historic"/>
        </w:rPr>
        <w:t>categorise</w:t>
      </w:r>
    </w:p>
    <w:p w14:paraId="07863515" w14:textId="308BF098" w:rsidR="00143424" w:rsidRPr="00C47354" w:rsidRDefault="00143424" w:rsidP="007B3B65">
      <w:pPr>
        <w:pStyle w:val="ad"/>
        <w:numPr>
          <w:ilvl w:val="0"/>
          <w:numId w:val="14"/>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 setting menu and inventory is </w:t>
      </w:r>
      <w:r w:rsidR="00973A23" w:rsidRPr="00C47354">
        <w:rPr>
          <w:rFonts w:ascii="Segoe UI Historic" w:hAnsi="Segoe UI Historic" w:cs="Segoe UI Historic"/>
        </w:rPr>
        <w:t>combined</w:t>
      </w:r>
      <w:r w:rsidRPr="00C47354">
        <w:rPr>
          <w:rFonts w:ascii="Segoe UI Historic" w:hAnsi="Segoe UI Historic" w:cs="Segoe UI Historic"/>
        </w:rPr>
        <w:t xml:space="preserve"> with the pause menu</w:t>
      </w:r>
    </w:p>
    <w:p w14:paraId="66725812" w14:textId="0A3A3D17" w:rsidR="00351407" w:rsidRPr="00C47354" w:rsidRDefault="00351407" w:rsidP="007B3B65">
      <w:pPr>
        <w:pStyle w:val="ad"/>
        <w:numPr>
          <w:ilvl w:val="0"/>
          <w:numId w:val="14"/>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No map </w:t>
      </w:r>
      <w:r w:rsidR="00EB1994" w:rsidRPr="00C47354">
        <w:rPr>
          <w:rFonts w:ascii="Segoe UI Historic" w:hAnsi="Segoe UI Historic" w:cs="Segoe UI Historic"/>
        </w:rPr>
        <w:t>to solve</w:t>
      </w:r>
    </w:p>
    <w:p w14:paraId="75B1D0E3" w14:textId="303DFCB3" w:rsidR="0051345A" w:rsidRPr="00C47354" w:rsidRDefault="00EB1994" w:rsidP="007B3B65">
      <w:pPr>
        <w:pStyle w:val="ad"/>
        <w:numPr>
          <w:ilvl w:val="0"/>
          <w:numId w:val="14"/>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Each round is a new round (objective </w:t>
      </w:r>
      <w:r w:rsidR="00C72BF3" w:rsidRPr="00C47354">
        <w:rPr>
          <w:rFonts w:ascii="Segoe UI Historic" w:hAnsi="Segoe UI Historic" w:cs="Segoe UI Historic"/>
        </w:rPr>
        <w:t>= kill monster only and get into portal</w:t>
      </w:r>
      <w:r w:rsidRPr="00C47354">
        <w:rPr>
          <w:rFonts w:ascii="Segoe UI Historic" w:hAnsi="Segoe UI Historic" w:cs="Segoe UI Historic"/>
        </w:rPr>
        <w:t>)</w:t>
      </w:r>
    </w:p>
    <w:p w14:paraId="4AF3AF93" w14:textId="77777777" w:rsidR="00E16890" w:rsidRPr="00C47354" w:rsidRDefault="00E16890" w:rsidP="00693678">
      <w:pPr>
        <w:spacing w:after="0" w:line="240" w:lineRule="auto"/>
        <w:ind w:leftChars="100" w:left="220"/>
        <w:rPr>
          <w:rFonts w:ascii="Segoe UI Historic" w:hAnsi="Segoe UI Historic" w:cs="Segoe UI Historic"/>
        </w:rPr>
      </w:pPr>
    </w:p>
    <w:p w14:paraId="698A8D0B" w14:textId="1ADA7CD5" w:rsidR="008413D0" w:rsidRPr="00C47354" w:rsidRDefault="008413D0"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Game 7 – Stumble guys</w:t>
      </w:r>
    </w:p>
    <w:p w14:paraId="78D74A44" w14:textId="259CC11C" w:rsidR="00A13C00" w:rsidRPr="00C47354" w:rsidRDefault="00A13C00"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noProof/>
        </w:rPr>
        <w:drawing>
          <wp:inline distT="0" distB="0" distL="0" distR="0" wp14:anchorId="56FEE4F3" wp14:editId="56F49D45">
            <wp:extent cx="2981325" cy="1470914"/>
            <wp:effectExtent l="0" t="0" r="0" b="0"/>
            <wp:docPr id="14" name="圖片 14" descr="一張含有 文字, 桌, 室內, 玩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文字, 桌, 室內, 玩具 的圖片&#10;&#10;自動產生的描述"/>
                    <pic:cNvPicPr/>
                  </pic:nvPicPr>
                  <pic:blipFill>
                    <a:blip r:embed="rId23"/>
                    <a:stretch>
                      <a:fillRect/>
                    </a:stretch>
                  </pic:blipFill>
                  <pic:spPr>
                    <a:xfrm>
                      <a:off x="0" y="0"/>
                      <a:ext cx="2993054" cy="1476701"/>
                    </a:xfrm>
                    <a:prstGeom prst="rect">
                      <a:avLst/>
                    </a:prstGeom>
                  </pic:spPr>
                </pic:pic>
              </a:graphicData>
            </a:graphic>
          </wp:inline>
        </w:drawing>
      </w:r>
      <w:r w:rsidR="0013524C" w:rsidRPr="00C47354">
        <w:rPr>
          <w:rFonts w:ascii="Segoe UI Historic" w:hAnsi="Segoe UI Historic" w:cs="Segoe UI Historic"/>
          <w:noProof/>
        </w:rPr>
        <w:drawing>
          <wp:inline distT="0" distB="0" distL="0" distR="0" wp14:anchorId="09A92412" wp14:editId="4E099690">
            <wp:extent cx="2933700" cy="1437316"/>
            <wp:effectExtent l="0" t="0" r="0" b="0"/>
            <wp:docPr id="15" name="圖片 15" descr="一張含有 文字, 顯示, 螢幕擷取畫面,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文字, 顯示, 螢幕擷取畫面, 螢幕 的圖片&#10;&#10;自動產生的描述"/>
                    <pic:cNvPicPr/>
                  </pic:nvPicPr>
                  <pic:blipFill>
                    <a:blip r:embed="rId24"/>
                    <a:stretch>
                      <a:fillRect/>
                    </a:stretch>
                  </pic:blipFill>
                  <pic:spPr>
                    <a:xfrm>
                      <a:off x="0" y="0"/>
                      <a:ext cx="2952435" cy="1446495"/>
                    </a:xfrm>
                    <a:prstGeom prst="rect">
                      <a:avLst/>
                    </a:prstGeom>
                  </pic:spPr>
                </pic:pic>
              </a:graphicData>
            </a:graphic>
          </wp:inline>
        </w:drawing>
      </w:r>
    </w:p>
    <w:p w14:paraId="2346A136" w14:textId="77777777" w:rsidR="00C867E5" w:rsidRPr="00C47354" w:rsidRDefault="008413D0"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 xml:space="preserve">Pros: </w:t>
      </w:r>
    </w:p>
    <w:p w14:paraId="39A897BE" w14:textId="16A3C198" w:rsidR="008413D0" w:rsidRPr="00C47354" w:rsidRDefault="00C72BF3" w:rsidP="007B3B65">
      <w:pPr>
        <w:pStyle w:val="ad"/>
        <w:numPr>
          <w:ilvl w:val="0"/>
          <w:numId w:val="15"/>
        </w:numPr>
        <w:spacing w:after="0" w:line="240" w:lineRule="auto"/>
        <w:ind w:leftChars="264" w:left="941"/>
        <w:rPr>
          <w:rFonts w:ascii="Segoe UI Historic" w:hAnsi="Segoe UI Historic" w:cs="Segoe UI Historic"/>
        </w:rPr>
      </w:pPr>
      <w:r w:rsidRPr="00C47354">
        <w:rPr>
          <w:rFonts w:ascii="Segoe UI Historic" w:hAnsi="Segoe UI Historic" w:cs="Segoe UI Historic"/>
        </w:rPr>
        <w:t>Multiplayer experience is prefect</w:t>
      </w:r>
    </w:p>
    <w:p w14:paraId="03402503" w14:textId="40E6DB26" w:rsidR="00C72BF3" w:rsidRPr="00C47354" w:rsidRDefault="00A45331" w:rsidP="007B3B65">
      <w:pPr>
        <w:pStyle w:val="ad"/>
        <w:numPr>
          <w:ilvl w:val="0"/>
          <w:numId w:val="15"/>
        </w:numPr>
        <w:spacing w:after="0" w:line="240" w:lineRule="auto"/>
        <w:ind w:leftChars="264" w:left="941"/>
        <w:rPr>
          <w:rFonts w:ascii="Segoe UI Historic" w:hAnsi="Segoe UI Historic" w:cs="Segoe UI Historic"/>
        </w:rPr>
      </w:pPr>
      <w:r w:rsidRPr="00C47354">
        <w:rPr>
          <w:rFonts w:ascii="Segoe UI Historic" w:hAnsi="Segoe UI Historic" w:cs="Segoe UI Historic"/>
        </w:rPr>
        <w:t>Allow player to create a server by hosting the room and invited others by invite code</w:t>
      </w:r>
    </w:p>
    <w:p w14:paraId="73429FE4" w14:textId="73103163" w:rsidR="00A45331" w:rsidRPr="00C47354" w:rsidRDefault="00A45331" w:rsidP="007B3B65">
      <w:pPr>
        <w:pStyle w:val="ad"/>
        <w:numPr>
          <w:ilvl w:val="0"/>
          <w:numId w:val="15"/>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If the host leave, the </w:t>
      </w:r>
      <w:r w:rsidR="0023289F" w:rsidRPr="00C47354">
        <w:rPr>
          <w:rFonts w:ascii="Segoe UI Historic" w:hAnsi="Segoe UI Historic" w:cs="Segoe UI Historic"/>
        </w:rPr>
        <w:t>owner of hosting transfer to one of the player</w:t>
      </w:r>
    </w:p>
    <w:p w14:paraId="1BA74CCB" w14:textId="4ECE22FE" w:rsidR="00156184" w:rsidRPr="00C47354" w:rsidRDefault="00156184" w:rsidP="007B3B65">
      <w:pPr>
        <w:pStyle w:val="ad"/>
        <w:numPr>
          <w:ilvl w:val="0"/>
          <w:numId w:val="15"/>
        </w:numPr>
        <w:spacing w:after="0" w:line="240" w:lineRule="auto"/>
        <w:ind w:leftChars="264" w:left="941"/>
        <w:rPr>
          <w:rFonts w:ascii="Segoe UI Historic" w:hAnsi="Segoe UI Historic" w:cs="Segoe UI Historic"/>
        </w:rPr>
      </w:pPr>
      <w:r w:rsidRPr="00C47354">
        <w:rPr>
          <w:rFonts w:ascii="Segoe UI Historic" w:hAnsi="Segoe UI Historic" w:cs="Segoe UI Historic"/>
        </w:rPr>
        <w:t>Real time player movement</w:t>
      </w:r>
    </w:p>
    <w:p w14:paraId="4779DF4D" w14:textId="0609F6EA" w:rsidR="00156184" w:rsidRPr="00C47354" w:rsidRDefault="00156184" w:rsidP="007B3B65">
      <w:pPr>
        <w:pStyle w:val="ad"/>
        <w:numPr>
          <w:ilvl w:val="0"/>
          <w:numId w:val="15"/>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Fully developed </w:t>
      </w:r>
      <w:r w:rsidR="00C55E92" w:rsidRPr="00C47354">
        <w:rPr>
          <w:rFonts w:ascii="Segoe UI Historic" w:hAnsi="Segoe UI Historic" w:cs="Segoe UI Historic"/>
        </w:rPr>
        <w:t>achievement</w:t>
      </w:r>
      <w:r w:rsidRPr="00C47354">
        <w:rPr>
          <w:rFonts w:ascii="Segoe UI Historic" w:hAnsi="Segoe UI Historic" w:cs="Segoe UI Historic"/>
        </w:rPr>
        <w:t xml:space="preserve"> system</w:t>
      </w:r>
    </w:p>
    <w:p w14:paraId="28A41DBB" w14:textId="4298706E" w:rsidR="005E12F0" w:rsidRPr="00C47354" w:rsidRDefault="005E12F0" w:rsidP="007B3B65">
      <w:pPr>
        <w:pStyle w:val="ad"/>
        <w:numPr>
          <w:ilvl w:val="0"/>
          <w:numId w:val="15"/>
        </w:numPr>
        <w:spacing w:after="0" w:line="240" w:lineRule="auto"/>
        <w:ind w:leftChars="264" w:left="941"/>
        <w:rPr>
          <w:rFonts w:ascii="Segoe UI Historic" w:hAnsi="Segoe UI Historic" w:cs="Segoe UI Historic"/>
        </w:rPr>
      </w:pPr>
      <w:r w:rsidRPr="00C47354">
        <w:rPr>
          <w:rFonts w:ascii="Segoe UI Historic" w:hAnsi="Segoe UI Historic" w:cs="Segoe UI Historic"/>
        </w:rPr>
        <w:t>Personalise by changing the name and different clothes customization</w:t>
      </w:r>
    </w:p>
    <w:p w14:paraId="57159D37" w14:textId="35385E43" w:rsidR="005E12F0" w:rsidRPr="00C47354" w:rsidRDefault="00D92D82" w:rsidP="007B3B65">
      <w:pPr>
        <w:pStyle w:val="ad"/>
        <w:numPr>
          <w:ilvl w:val="0"/>
          <w:numId w:val="15"/>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Shop system </w:t>
      </w:r>
      <w:r w:rsidR="00C55E92" w:rsidRPr="00C47354">
        <w:rPr>
          <w:rFonts w:ascii="Segoe UI Historic" w:hAnsi="Segoe UI Historic" w:cs="Segoe UI Historic"/>
        </w:rPr>
        <w:t>integrated</w:t>
      </w:r>
      <w:r w:rsidRPr="00C47354">
        <w:rPr>
          <w:rFonts w:ascii="Segoe UI Historic" w:hAnsi="Segoe UI Historic" w:cs="Segoe UI Historic"/>
        </w:rPr>
        <w:t xml:space="preserve"> with daily bonus – attack player to check in everyday</w:t>
      </w:r>
    </w:p>
    <w:p w14:paraId="6F629E39" w14:textId="0197E907" w:rsidR="00D92D82" w:rsidRPr="00C47354" w:rsidRDefault="00C55E92" w:rsidP="007B3B65">
      <w:pPr>
        <w:pStyle w:val="ad"/>
        <w:numPr>
          <w:ilvl w:val="0"/>
          <w:numId w:val="15"/>
        </w:numPr>
        <w:spacing w:after="0" w:line="240" w:lineRule="auto"/>
        <w:ind w:leftChars="264" w:left="941"/>
        <w:rPr>
          <w:rFonts w:ascii="Segoe UI Historic" w:hAnsi="Segoe UI Historic" w:cs="Segoe UI Historic"/>
        </w:rPr>
      </w:pPr>
      <w:r w:rsidRPr="00C47354">
        <w:rPr>
          <w:rFonts w:ascii="Segoe UI Historic" w:hAnsi="Segoe UI Historic" w:cs="Segoe UI Historic"/>
        </w:rPr>
        <w:t>Leader board</w:t>
      </w:r>
      <w:r w:rsidR="00AE5F7C" w:rsidRPr="00C47354">
        <w:rPr>
          <w:rFonts w:ascii="Segoe UI Historic" w:hAnsi="Segoe UI Historic" w:cs="Segoe UI Historic"/>
        </w:rPr>
        <w:t xml:space="preserve"> system and can be sort by region </w:t>
      </w:r>
    </w:p>
    <w:p w14:paraId="6B8E9674" w14:textId="0FC61C3E" w:rsidR="00AE5F7C" w:rsidRPr="00C47354" w:rsidRDefault="0071196F" w:rsidP="007B3B65">
      <w:pPr>
        <w:pStyle w:val="ad"/>
        <w:numPr>
          <w:ilvl w:val="0"/>
          <w:numId w:val="15"/>
        </w:numPr>
        <w:spacing w:after="0" w:line="240" w:lineRule="auto"/>
        <w:ind w:leftChars="264" w:left="941"/>
        <w:rPr>
          <w:rFonts w:ascii="Segoe UI Historic" w:hAnsi="Segoe UI Historic" w:cs="Segoe UI Historic"/>
        </w:rPr>
      </w:pPr>
      <w:r w:rsidRPr="00C47354">
        <w:rPr>
          <w:rFonts w:ascii="Segoe UI Historic" w:hAnsi="Segoe UI Historic" w:cs="Segoe UI Historic"/>
        </w:rPr>
        <w:t>Maps are randomly selected</w:t>
      </w:r>
    </w:p>
    <w:p w14:paraId="67FF21E7" w14:textId="709DD374" w:rsidR="00822B14" w:rsidRPr="00C47354" w:rsidRDefault="00822B14" w:rsidP="007B3B65">
      <w:pPr>
        <w:pStyle w:val="ad"/>
        <w:numPr>
          <w:ilvl w:val="0"/>
          <w:numId w:val="15"/>
        </w:numPr>
        <w:spacing w:after="0" w:line="240" w:lineRule="auto"/>
        <w:ind w:leftChars="264" w:left="941"/>
        <w:rPr>
          <w:rFonts w:ascii="Segoe UI Historic" w:hAnsi="Segoe UI Historic" w:cs="Segoe UI Historic"/>
        </w:rPr>
      </w:pPr>
      <w:r w:rsidRPr="00C47354">
        <w:rPr>
          <w:rFonts w:ascii="Segoe UI Historic" w:hAnsi="Segoe UI Historic" w:cs="Segoe UI Historic"/>
        </w:rPr>
        <w:t>Good and realistic physic system and animation</w:t>
      </w:r>
    </w:p>
    <w:p w14:paraId="37FB639E" w14:textId="65CC2E08" w:rsidR="00822B14" w:rsidRPr="00C47354" w:rsidRDefault="00822B14" w:rsidP="007B3B65">
      <w:pPr>
        <w:pStyle w:val="ad"/>
        <w:numPr>
          <w:ilvl w:val="0"/>
          <w:numId w:val="15"/>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 UI is clear and </w:t>
      </w:r>
      <w:r w:rsidR="00B516FC" w:rsidRPr="00C47354">
        <w:rPr>
          <w:rFonts w:ascii="Segoe UI Historic" w:hAnsi="Segoe UI Historic" w:cs="Segoe UI Historic"/>
        </w:rPr>
        <w:t>children-</w:t>
      </w:r>
      <w:r w:rsidR="00C55E92" w:rsidRPr="00C47354">
        <w:rPr>
          <w:rFonts w:ascii="Segoe UI Historic" w:hAnsi="Segoe UI Historic" w:cs="Segoe UI Historic"/>
        </w:rPr>
        <w:t>attractive</w:t>
      </w:r>
      <w:r w:rsidR="00B516FC" w:rsidRPr="00C47354">
        <w:rPr>
          <w:rFonts w:ascii="Segoe UI Historic" w:hAnsi="Segoe UI Historic" w:cs="Segoe UI Historic"/>
        </w:rPr>
        <w:t xml:space="preserve"> with friendly cartoon</w:t>
      </w:r>
    </w:p>
    <w:p w14:paraId="2D576D58" w14:textId="0406FB54" w:rsidR="009563C6" w:rsidRPr="00C47354" w:rsidRDefault="00C55E92" w:rsidP="007B3B65">
      <w:pPr>
        <w:pStyle w:val="ad"/>
        <w:numPr>
          <w:ilvl w:val="0"/>
          <w:numId w:val="15"/>
        </w:numPr>
        <w:spacing w:after="0" w:line="240" w:lineRule="auto"/>
        <w:ind w:leftChars="264" w:left="941"/>
        <w:rPr>
          <w:rFonts w:ascii="Segoe UI Historic" w:hAnsi="Segoe UI Historic" w:cs="Segoe UI Historic"/>
        </w:rPr>
      </w:pPr>
      <w:r w:rsidRPr="00C47354">
        <w:rPr>
          <w:rFonts w:ascii="Segoe UI Historic" w:hAnsi="Segoe UI Historic" w:cs="Segoe UI Historic"/>
        </w:rPr>
        <w:t>Traps</w:t>
      </w:r>
      <w:r w:rsidR="0069328B" w:rsidRPr="00C47354">
        <w:rPr>
          <w:rFonts w:ascii="Segoe UI Historic" w:hAnsi="Segoe UI Historic" w:cs="Segoe UI Historic"/>
        </w:rPr>
        <w:t xml:space="preserve"> are predictable by it look</w:t>
      </w:r>
      <w:r w:rsidR="002F2DB0" w:rsidRPr="00C47354">
        <w:rPr>
          <w:rFonts w:ascii="Segoe UI Historic" w:hAnsi="Segoe UI Historic" w:cs="Segoe UI Historic"/>
        </w:rPr>
        <w:t xml:space="preserve"> (bouncer, spring or cannon)</w:t>
      </w:r>
    </w:p>
    <w:p w14:paraId="0B3FCF65" w14:textId="247EA300" w:rsidR="000D5AC0" w:rsidRPr="00C47354" w:rsidRDefault="000D5AC0" w:rsidP="007B3B65">
      <w:pPr>
        <w:pStyle w:val="ad"/>
        <w:numPr>
          <w:ilvl w:val="0"/>
          <w:numId w:val="15"/>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The weather </w:t>
      </w:r>
      <w:r w:rsidR="00C55E92" w:rsidRPr="00C47354">
        <w:rPr>
          <w:rFonts w:ascii="Segoe UI Historic" w:hAnsi="Segoe UI Historic" w:cs="Segoe UI Historic"/>
        </w:rPr>
        <w:t>affects</w:t>
      </w:r>
      <w:r w:rsidRPr="00C47354">
        <w:rPr>
          <w:rFonts w:ascii="Segoe UI Historic" w:hAnsi="Segoe UI Historic" w:cs="Segoe UI Historic"/>
        </w:rPr>
        <w:t xml:space="preserve"> the gameplay </w:t>
      </w:r>
      <w:r w:rsidR="00DC7346" w:rsidRPr="00C47354">
        <w:rPr>
          <w:rFonts w:ascii="Segoe UI Historic" w:hAnsi="Segoe UI Historic" w:cs="Segoe UI Historic"/>
        </w:rPr>
        <w:t>(</w:t>
      </w:r>
      <w:r w:rsidR="002F2DB0" w:rsidRPr="00C47354">
        <w:rPr>
          <w:rFonts w:ascii="Segoe UI Historic" w:hAnsi="Segoe UI Historic" w:cs="Segoe UI Historic"/>
        </w:rPr>
        <w:t>Icey</w:t>
      </w:r>
      <w:r w:rsidR="00DC7346" w:rsidRPr="00C47354">
        <w:rPr>
          <w:rFonts w:ascii="Segoe UI Historic" w:hAnsi="Segoe UI Historic" w:cs="Segoe UI Historic"/>
        </w:rPr>
        <w:t xml:space="preserve"> will walk slippery)</w:t>
      </w:r>
    </w:p>
    <w:p w14:paraId="1AEF3FD7" w14:textId="778CE978" w:rsidR="00843D85" w:rsidRPr="00C47354" w:rsidRDefault="00843D85" w:rsidP="007B3B65">
      <w:pPr>
        <w:pStyle w:val="ad"/>
        <w:numPr>
          <w:ilvl w:val="0"/>
          <w:numId w:val="15"/>
        </w:numPr>
        <w:spacing w:after="0" w:line="240" w:lineRule="auto"/>
        <w:ind w:leftChars="264" w:left="941"/>
        <w:rPr>
          <w:rFonts w:ascii="Segoe UI Historic" w:hAnsi="Segoe UI Historic" w:cs="Segoe UI Historic"/>
        </w:rPr>
      </w:pPr>
      <w:r w:rsidRPr="00C47354">
        <w:rPr>
          <w:rFonts w:ascii="Segoe UI Historic" w:hAnsi="Segoe UI Historic" w:cs="Segoe UI Historic"/>
        </w:rPr>
        <w:t xml:space="preserve">Game-over page but </w:t>
      </w:r>
      <w:r w:rsidR="00105D3F" w:rsidRPr="00C47354">
        <w:rPr>
          <w:rFonts w:ascii="Segoe UI Historic" w:hAnsi="Segoe UI Historic" w:cs="Segoe UI Historic"/>
        </w:rPr>
        <w:t xml:space="preserve">show your reward, conclusion (finished round 3), coin and exp </w:t>
      </w:r>
    </w:p>
    <w:p w14:paraId="73E5AAC2" w14:textId="0F7DA582" w:rsidR="00091515" w:rsidRPr="00C47354" w:rsidRDefault="00091515" w:rsidP="007B3B65">
      <w:pPr>
        <w:pStyle w:val="ad"/>
        <w:numPr>
          <w:ilvl w:val="0"/>
          <w:numId w:val="15"/>
        </w:numPr>
        <w:spacing w:after="0" w:line="240" w:lineRule="auto"/>
        <w:ind w:leftChars="264" w:left="941"/>
        <w:rPr>
          <w:rFonts w:ascii="Segoe UI Historic" w:hAnsi="Segoe UI Historic" w:cs="Segoe UI Historic"/>
        </w:rPr>
      </w:pPr>
      <w:r w:rsidRPr="00C47354">
        <w:rPr>
          <w:rFonts w:ascii="Segoe UI Historic" w:hAnsi="Segoe UI Historic" w:cs="Segoe UI Historic"/>
        </w:rPr>
        <w:t>One objective each round. Clear to understand</w:t>
      </w:r>
    </w:p>
    <w:p w14:paraId="4CFF22A4" w14:textId="1296E6D3" w:rsidR="00156184" w:rsidRPr="00C47354" w:rsidRDefault="00156184"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Cons:</w:t>
      </w:r>
      <w:r w:rsidR="00B57646" w:rsidRPr="00C47354">
        <w:rPr>
          <w:rFonts w:ascii="Segoe UI Historic" w:hAnsi="Segoe UI Historic" w:cs="Segoe UI Historic"/>
        </w:rPr>
        <w:tab/>
      </w:r>
    </w:p>
    <w:p w14:paraId="4221E90B" w14:textId="68D7528C" w:rsidR="00B57646" w:rsidRPr="00C47354" w:rsidRDefault="001A0D4A" w:rsidP="007B3B65">
      <w:pPr>
        <w:pStyle w:val="ad"/>
        <w:numPr>
          <w:ilvl w:val="0"/>
          <w:numId w:val="16"/>
        </w:numPr>
        <w:spacing w:after="0" w:line="240" w:lineRule="auto"/>
        <w:ind w:leftChars="264" w:left="941"/>
        <w:rPr>
          <w:rFonts w:ascii="Segoe UI Historic" w:hAnsi="Segoe UI Historic" w:cs="Segoe UI Historic"/>
        </w:rPr>
      </w:pPr>
      <w:r w:rsidRPr="00C47354">
        <w:rPr>
          <w:rFonts w:ascii="Segoe UI Historic" w:hAnsi="Segoe UI Historic" w:cs="Segoe UI Historic"/>
        </w:rPr>
        <w:t>Stable n</w:t>
      </w:r>
      <w:r w:rsidR="0051345A" w:rsidRPr="00C47354">
        <w:rPr>
          <w:rFonts w:ascii="Segoe UI Historic" w:hAnsi="Segoe UI Historic" w:cs="Segoe UI Historic"/>
        </w:rPr>
        <w:t xml:space="preserve">etwork connection is </w:t>
      </w:r>
      <w:r w:rsidRPr="00C47354">
        <w:rPr>
          <w:rFonts w:ascii="Segoe UI Historic" w:hAnsi="Segoe UI Historic" w:cs="Segoe UI Historic"/>
        </w:rPr>
        <w:t>basic</w:t>
      </w:r>
      <w:r w:rsidR="0051345A" w:rsidRPr="00C47354">
        <w:rPr>
          <w:rFonts w:ascii="Segoe UI Historic" w:hAnsi="Segoe UI Historic" w:cs="Segoe UI Historic"/>
        </w:rPr>
        <w:t xml:space="preserve"> </w:t>
      </w:r>
      <w:r w:rsidRPr="00C47354">
        <w:rPr>
          <w:rFonts w:ascii="Segoe UI Historic" w:hAnsi="Segoe UI Historic" w:cs="Segoe UI Historic"/>
        </w:rPr>
        <w:t>requirement</w:t>
      </w:r>
    </w:p>
    <w:p w14:paraId="44E51DF3" w14:textId="64F2709C" w:rsidR="009563C6" w:rsidRPr="00C47354" w:rsidRDefault="009563C6" w:rsidP="007B3B65">
      <w:pPr>
        <w:pStyle w:val="ad"/>
        <w:numPr>
          <w:ilvl w:val="0"/>
          <w:numId w:val="16"/>
        </w:numPr>
        <w:spacing w:after="0" w:line="240" w:lineRule="auto"/>
        <w:ind w:leftChars="264" w:left="941"/>
        <w:rPr>
          <w:rFonts w:ascii="Segoe UI Historic" w:hAnsi="Segoe UI Historic" w:cs="Segoe UI Historic"/>
        </w:rPr>
      </w:pPr>
      <w:r w:rsidRPr="00C47354">
        <w:rPr>
          <w:rFonts w:ascii="Segoe UI Historic" w:hAnsi="Segoe UI Historic" w:cs="Segoe UI Historic"/>
        </w:rPr>
        <w:t>The trap is unpredictable</w:t>
      </w:r>
    </w:p>
    <w:p w14:paraId="43D6FFCA" w14:textId="462FE690" w:rsidR="003769F3" w:rsidRPr="00C47354" w:rsidRDefault="00487495"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system of this game because it’s algorithm makes the game movement looks so real</w:t>
      </w:r>
    </w:p>
    <w:p w14:paraId="1990D704" w14:textId="47752808" w:rsidR="000215F1" w:rsidRPr="00C47354" w:rsidRDefault="00D95DFF" w:rsidP="00693678">
      <w:pPr>
        <w:pStyle w:val="3"/>
        <w:ind w:leftChars="100" w:left="220"/>
        <w:rPr>
          <w:rFonts w:cs="Segoe UI Historic"/>
        </w:rPr>
      </w:pPr>
      <w:bookmarkStart w:id="531" w:name="_Toc129599033"/>
      <w:r w:rsidRPr="00C47354">
        <w:rPr>
          <w:rFonts w:cs="Segoe UI Historic"/>
        </w:rPr>
        <w:t>1.2.1.5</w:t>
      </w:r>
      <w:r w:rsidR="00115042" w:rsidRPr="00C47354">
        <w:rPr>
          <w:rFonts w:cs="Segoe UI Historic"/>
        </w:rPr>
        <w:t xml:space="preserve"> Pr</w:t>
      </w:r>
      <w:r w:rsidR="005D0B4A" w:rsidRPr="00C47354">
        <w:rPr>
          <w:rFonts w:cs="Segoe UI Historic"/>
        </w:rPr>
        <w:t>ototyping</w:t>
      </w:r>
      <w:bookmarkEnd w:id="531"/>
    </w:p>
    <w:p w14:paraId="375F6A34" w14:textId="77777777" w:rsidR="007E3F58" w:rsidRPr="00C47354" w:rsidRDefault="007E3F58" w:rsidP="007B3B65">
      <w:pPr>
        <w:pStyle w:val="ad"/>
        <w:numPr>
          <w:ilvl w:val="0"/>
          <w:numId w:val="17"/>
        </w:numPr>
        <w:ind w:leftChars="264" w:left="941"/>
        <w:rPr>
          <w:rFonts w:ascii="Segoe UI Historic" w:hAnsi="Segoe UI Historic" w:cs="Segoe UI Historic"/>
        </w:rPr>
      </w:pPr>
      <w:r w:rsidRPr="00C47354">
        <w:rPr>
          <w:rFonts w:ascii="Segoe UI Historic" w:hAnsi="Segoe UI Historic" w:cs="Segoe UI Historic"/>
        </w:rPr>
        <w:t>M</w:t>
      </w:r>
      <w:r w:rsidR="002E6320" w:rsidRPr="00C47354">
        <w:rPr>
          <w:rFonts w:ascii="Segoe UI Historic" w:hAnsi="Segoe UI Historic" w:cs="Segoe UI Historic"/>
        </w:rPr>
        <w:t>ovement</w:t>
      </w:r>
    </w:p>
    <w:p w14:paraId="0799E3FA" w14:textId="77777777" w:rsidR="007E3F58" w:rsidRPr="00C47354" w:rsidRDefault="002E6320" w:rsidP="00693678">
      <w:pPr>
        <w:ind w:leftChars="100" w:left="220"/>
        <w:rPr>
          <w:rFonts w:ascii="Segoe UI Historic" w:hAnsi="Segoe UI Historic" w:cs="Segoe UI Historic"/>
          <w:noProof/>
        </w:rPr>
      </w:pPr>
      <w:r w:rsidRPr="00C47354">
        <w:rPr>
          <w:rFonts w:ascii="Segoe UI Historic" w:hAnsi="Segoe UI Historic" w:cs="Segoe UI Historic"/>
        </w:rPr>
        <w:t xml:space="preserve"> </w:t>
      </w:r>
      <w:r w:rsidR="007E3F58" w:rsidRPr="00C47354">
        <w:rPr>
          <w:rFonts w:ascii="Segoe UI Historic" w:hAnsi="Segoe UI Historic" w:cs="Segoe UI Historic"/>
          <w:noProof/>
        </w:rPr>
        <w:drawing>
          <wp:inline distT="0" distB="0" distL="0" distR="0" wp14:anchorId="1DA511D6" wp14:editId="3353920B">
            <wp:extent cx="2656936" cy="1532219"/>
            <wp:effectExtent l="0" t="0" r="0" b="0"/>
            <wp:docPr id="19" name="圖片 19" descr="一張含有 文字, 監視器, 螢幕,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文字, 監視器, 螢幕, 螢幕擷取畫面 的圖片&#10;&#10;自動產生的描述"/>
                    <pic:cNvPicPr/>
                  </pic:nvPicPr>
                  <pic:blipFill rotWithShape="1">
                    <a:blip r:embed="rId25"/>
                    <a:srcRect l="23014" t="8792" r="26584" b="39535"/>
                    <a:stretch/>
                  </pic:blipFill>
                  <pic:spPr bwMode="auto">
                    <a:xfrm flipH="1">
                      <a:off x="0" y="0"/>
                      <a:ext cx="2713179" cy="1564654"/>
                    </a:xfrm>
                    <a:prstGeom prst="rect">
                      <a:avLst/>
                    </a:prstGeom>
                    <a:ln>
                      <a:noFill/>
                    </a:ln>
                    <a:extLst>
                      <a:ext uri="{53640926-AAD7-44D8-BBD7-CCE9431645EC}">
                        <a14:shadowObscured xmlns:a14="http://schemas.microsoft.com/office/drawing/2010/main"/>
                      </a:ext>
                    </a:extLst>
                  </pic:spPr>
                </pic:pic>
              </a:graphicData>
            </a:graphic>
          </wp:inline>
        </w:drawing>
      </w:r>
      <w:r w:rsidR="007E3F58" w:rsidRPr="00C47354">
        <w:rPr>
          <w:rFonts w:ascii="Segoe UI Historic" w:hAnsi="Segoe UI Historic" w:cs="Segoe UI Historic"/>
          <w:noProof/>
        </w:rPr>
        <w:drawing>
          <wp:inline distT="0" distB="0" distL="0" distR="0" wp14:anchorId="43BCCFAE" wp14:editId="3D781F27">
            <wp:extent cx="2838091" cy="1638897"/>
            <wp:effectExtent l="0" t="0" r="635" b="0"/>
            <wp:docPr id="20" name="圖片 20" descr="一張含有 文字, 監視器, 螢幕擷取畫面,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監視器, 螢幕擷取畫面, 螢幕 的圖片&#10;&#10;自動產生的描述"/>
                    <pic:cNvPicPr/>
                  </pic:nvPicPr>
                  <pic:blipFill rotWithShape="1">
                    <a:blip r:embed="rId26"/>
                    <a:srcRect l="21782" t="7618" r="27487" b="40302"/>
                    <a:stretch/>
                  </pic:blipFill>
                  <pic:spPr bwMode="auto">
                    <a:xfrm>
                      <a:off x="0" y="0"/>
                      <a:ext cx="2875425" cy="1660456"/>
                    </a:xfrm>
                    <a:prstGeom prst="rect">
                      <a:avLst/>
                    </a:prstGeom>
                    <a:ln>
                      <a:noFill/>
                    </a:ln>
                    <a:extLst>
                      <a:ext uri="{53640926-AAD7-44D8-BBD7-CCE9431645EC}">
                        <a14:shadowObscured xmlns:a14="http://schemas.microsoft.com/office/drawing/2010/main"/>
                      </a:ext>
                    </a:extLst>
                  </pic:spPr>
                </pic:pic>
              </a:graphicData>
            </a:graphic>
          </wp:inline>
        </w:drawing>
      </w:r>
      <w:r w:rsidR="007E3F58" w:rsidRPr="00C47354">
        <w:rPr>
          <w:rFonts w:ascii="Segoe UI Historic" w:hAnsi="Segoe UI Historic" w:cs="Segoe UI Historic"/>
          <w:noProof/>
        </w:rPr>
        <w:t xml:space="preserve"> </w:t>
      </w:r>
    </w:p>
    <w:p w14:paraId="42D8C827" w14:textId="63E487B7" w:rsidR="003B6F05" w:rsidRDefault="008A701F" w:rsidP="00693678">
      <w:pPr>
        <w:ind w:leftChars="100" w:left="220"/>
        <w:rPr>
          <w:rFonts w:ascii="Segoe UI Historic" w:hAnsi="Segoe UI Historic" w:cs="Segoe UI Historic"/>
          <w:noProof/>
        </w:rPr>
      </w:pPr>
      <w:r w:rsidRPr="008A701F">
        <w:rPr>
          <w:rFonts w:ascii="Segoe UI Historic" w:hAnsi="Segoe UI Historic" w:cs="Segoe UI Historic"/>
          <w:noProof/>
        </w:rPr>
        <w:t>When I started coding my project, I need to get comfortable with the tools, which involve the C# language and the Unity Engine. In order to move and gaze about, I have followed a lesson on movement control using a computer mouse and keyboard (W, A, S, D, and spacebar). To demonstrate what I learnt from the instruction, I have also implemented a jump action. When a movement, such as walking or jumping, was triggered, animation was added and altered. To make a seamless transition, I utilised Unity's built-in Finite State Machine for Animator</w:t>
      </w:r>
      <w:r w:rsidR="0060468C">
        <w:rPr>
          <w:rFonts w:ascii="Segoe UI Historic" w:hAnsi="Segoe UI Historic" w:cs="Segoe UI Historic"/>
          <w:noProof/>
        </w:rPr>
        <w:t>.</w:t>
      </w:r>
    </w:p>
    <w:p w14:paraId="39BA5005" w14:textId="16BE10BB" w:rsidR="007E3F58" w:rsidRPr="003B6F05" w:rsidRDefault="003B6F05" w:rsidP="007B3B65">
      <w:pPr>
        <w:pStyle w:val="ad"/>
        <w:numPr>
          <w:ilvl w:val="0"/>
          <w:numId w:val="17"/>
        </w:numPr>
        <w:ind w:leftChars="264" w:left="941"/>
        <w:rPr>
          <w:rFonts w:ascii="Segoe UI Historic" w:hAnsi="Segoe UI Historic" w:cs="Segoe UI Historic"/>
        </w:rPr>
      </w:pPr>
      <w:r>
        <w:rPr>
          <w:rFonts w:ascii="Segoe UI Historic" w:hAnsi="Segoe UI Historic" w:cs="Segoe UI Historic"/>
        </w:rPr>
        <w:t>ma</w:t>
      </w:r>
      <w:r w:rsidR="007E3F58" w:rsidRPr="003B6F05">
        <w:rPr>
          <w:rFonts w:ascii="Segoe UI Historic" w:hAnsi="Segoe UI Historic" w:cs="Segoe UI Historic"/>
        </w:rPr>
        <w:t>ze game</w:t>
      </w:r>
      <w:r w:rsidR="006E0103">
        <w:rPr>
          <w:rFonts w:ascii="Segoe UI Historic" w:hAnsi="Segoe UI Historic" w:cs="Segoe UI Historic"/>
        </w:rPr>
        <w:t xml:space="preserve"> (PC)</w:t>
      </w:r>
    </w:p>
    <w:p w14:paraId="38B20A89" w14:textId="77777777" w:rsidR="007E3F58" w:rsidRPr="00C47354" w:rsidRDefault="007E3F58" w:rsidP="00693678">
      <w:pPr>
        <w:ind w:leftChars="100" w:left="220"/>
        <w:rPr>
          <w:rFonts w:ascii="Segoe UI Historic" w:hAnsi="Segoe UI Historic" w:cs="Segoe UI Historic"/>
        </w:rPr>
      </w:pPr>
      <w:r w:rsidRPr="00C47354">
        <w:rPr>
          <w:rFonts w:ascii="Segoe UI Historic" w:hAnsi="Segoe UI Historic" w:cs="Segoe UI Historic"/>
          <w:noProof/>
        </w:rPr>
        <w:drawing>
          <wp:inline distT="0" distB="0" distL="0" distR="0" wp14:anchorId="48F89CD6" wp14:editId="04A58AB3">
            <wp:extent cx="2950234" cy="1659506"/>
            <wp:effectExtent l="0" t="0" r="2540" b="0"/>
            <wp:docPr id="17" name="圖片 17" descr="一張含有 文字, 螢幕擷取畫面, 電子用品,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文字, 螢幕擷取畫面, 電子用品, 電腦 的圖片&#10;&#10;自動產生的描述"/>
                    <pic:cNvPicPr/>
                  </pic:nvPicPr>
                  <pic:blipFill>
                    <a:blip r:embed="rId27"/>
                    <a:stretch>
                      <a:fillRect/>
                    </a:stretch>
                  </pic:blipFill>
                  <pic:spPr>
                    <a:xfrm>
                      <a:off x="0" y="0"/>
                      <a:ext cx="2977219" cy="1674685"/>
                    </a:xfrm>
                    <a:prstGeom prst="rect">
                      <a:avLst/>
                    </a:prstGeom>
                  </pic:spPr>
                </pic:pic>
              </a:graphicData>
            </a:graphic>
          </wp:inline>
        </w:drawing>
      </w:r>
      <w:r w:rsidRPr="00C47354">
        <w:rPr>
          <w:rFonts w:ascii="Segoe UI Historic" w:hAnsi="Segoe UI Historic" w:cs="Segoe UI Historic"/>
          <w:noProof/>
        </w:rPr>
        <w:drawing>
          <wp:inline distT="0" distB="0" distL="0" distR="0" wp14:anchorId="5DC6970B" wp14:editId="269D6CAC">
            <wp:extent cx="2967487" cy="1669211"/>
            <wp:effectExtent l="0" t="0" r="4445" b="7620"/>
            <wp:docPr id="18" name="圖片 18" descr="一張含有 文字, 螢幕擷取畫面, 電子用品,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螢幕擷取畫面, 電子用品, 顯示 的圖片&#10;&#10;自動產生的描述"/>
                    <pic:cNvPicPr/>
                  </pic:nvPicPr>
                  <pic:blipFill>
                    <a:blip r:embed="rId28"/>
                    <a:stretch>
                      <a:fillRect/>
                    </a:stretch>
                  </pic:blipFill>
                  <pic:spPr>
                    <a:xfrm>
                      <a:off x="0" y="0"/>
                      <a:ext cx="3025557" cy="1701875"/>
                    </a:xfrm>
                    <a:prstGeom prst="rect">
                      <a:avLst/>
                    </a:prstGeom>
                  </pic:spPr>
                </pic:pic>
              </a:graphicData>
            </a:graphic>
          </wp:inline>
        </w:drawing>
      </w:r>
    </w:p>
    <w:p w14:paraId="35222291" w14:textId="10915A8B" w:rsidR="00355BF1" w:rsidRPr="00355BF1" w:rsidRDefault="00355BF1" w:rsidP="00693678">
      <w:pPr>
        <w:spacing w:after="0" w:line="240" w:lineRule="auto"/>
        <w:ind w:leftChars="100" w:left="220"/>
        <w:rPr>
          <w:lang w:val="en-US"/>
        </w:rPr>
      </w:pPr>
      <w:r w:rsidRPr="00355BF1">
        <w:rPr>
          <w:lang w:val="en-US"/>
        </w:rPr>
        <w:t>This is my 3D labyrinth game prototype. This map was created using the modelling software SketchUp. The model had been successfully imported into Unity. Except for the texture, the model is totally compatible with Unity Engine. </w:t>
      </w:r>
      <w:ins w:id="532" w:author="從 117.0 的變更" w:date="2023-03-17T14:13:00Z">
        <w:r w:rsidR="008D6813">
          <w:rPr>
            <w:lang w:val="en-US"/>
          </w:rPr>
          <w:t xml:space="preserve">However, </w:t>
        </w:r>
      </w:ins>
      <w:del w:id="533" w:author="從 117.0 的變更" w:date="2023-03-17T14:13:00Z">
        <w:r w:rsidRPr="00355BF1">
          <w:rPr>
            <w:lang w:val="en-US"/>
          </w:rPr>
          <w:delText>I'm thinking of making </w:delText>
        </w:r>
      </w:del>
      <w:r w:rsidRPr="00355BF1">
        <w:rPr>
          <w:lang w:val="en-US"/>
        </w:rPr>
        <w:t>a native Unity model</w:t>
      </w:r>
      <w:ins w:id="534" w:author="從 117.0 的變更" w:date="2023-03-17T14:13:00Z">
        <w:r w:rsidR="008D6813">
          <w:rPr>
            <w:lang w:val="en-US"/>
          </w:rPr>
          <w:t xml:space="preserve"> needed to be replaced </w:t>
        </w:r>
        <w:r w:rsidRPr="00355BF1">
          <w:rPr>
            <w:lang w:val="en-US"/>
          </w:rPr>
          <w:t>so</w:t>
        </w:r>
      </w:ins>
      <w:del w:id="535" w:author="從 117.0 的變更" w:date="2023-03-17T14:13:00Z">
        <w:r w:rsidRPr="00355BF1">
          <w:rPr>
            <w:lang w:val="en-US"/>
          </w:rPr>
          <w:delText> so that</w:delText>
        </w:r>
      </w:del>
      <w:r w:rsidRPr="00355BF1">
        <w:rPr>
          <w:lang w:val="en-US"/>
        </w:rPr>
        <w:t> I may apply texture to different parts of the model. This prototype includes the Main Menu, Pause Menu, Login and Registration Menu, and Inventory UI. This basically entirely covers the Interface of my game.</w:t>
      </w:r>
    </w:p>
    <w:p w14:paraId="2F097CB7" w14:textId="02688B15" w:rsidR="008A701F" w:rsidRPr="00355BF1" w:rsidRDefault="000458E4" w:rsidP="00693678">
      <w:pPr>
        <w:ind w:leftChars="100" w:left="220"/>
        <w:rPr>
          <w:lang w:val="en-US"/>
        </w:rPr>
      </w:pPr>
      <w:r w:rsidRPr="000458E4">
        <w:rPr>
          <w:lang w:val="en-US"/>
        </w:rPr>
        <w:t>The setting function for customising the game in player presence is operational. There are multiple tabs for various setting categories. The joystick size and rotation sensitivity may be adjusted using the slider. To make this game mobile device suitable, the movement is modified from the sample game, and a joystick and detect screen touch input are added to make the game more touch-friendly. The joystick allows the character to move/walk and spin around by moving inside the right half of the screen. The prototype game, like the demo game, has animation.</w:t>
      </w:r>
    </w:p>
    <w:p w14:paraId="23E7A60D" w14:textId="77777777" w:rsidR="008A701F" w:rsidRPr="008A701F" w:rsidRDefault="008A701F" w:rsidP="00693678">
      <w:pPr>
        <w:ind w:leftChars="100" w:left="220"/>
      </w:pPr>
    </w:p>
    <w:p w14:paraId="4BD0336A" w14:textId="76840441" w:rsidR="00395FF4" w:rsidRDefault="00395FF4" w:rsidP="00693678">
      <w:pPr>
        <w:pStyle w:val="2"/>
        <w:ind w:leftChars="100" w:left="220"/>
      </w:pPr>
      <w:bookmarkStart w:id="536" w:name="_Toc129599034"/>
      <w:r w:rsidRPr="00C47354">
        <w:t>1.2.10 Analysis Data Dictionary/ Possible Variable &amp; Methods</w:t>
      </w:r>
      <w:bookmarkEnd w:id="536"/>
    </w:p>
    <w:tbl>
      <w:tblPr>
        <w:tblW w:w="5000" w:type="pct"/>
        <w:tblInd w:w="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035"/>
        <w:gridCol w:w="3072"/>
        <w:gridCol w:w="1133"/>
        <w:gridCol w:w="572"/>
        <w:gridCol w:w="1722"/>
        <w:gridCol w:w="1816"/>
      </w:tblGrid>
      <w:tr w:rsidR="00CA2674" w:rsidRPr="00CC15D4" w14:paraId="6B869BBF" w14:textId="77777777" w:rsidTr="00693678">
        <w:trPr>
          <w:trHeight w:val="20"/>
        </w:trPr>
        <w:tc>
          <w:tcPr>
            <w:tcW w:w="553" w:type="pct"/>
            <w:vAlign w:val="center"/>
          </w:tcPr>
          <w:p w14:paraId="4ABB5715" w14:textId="77777777" w:rsidR="00B77EAC" w:rsidRPr="00CA2674" w:rsidRDefault="00B77EAC" w:rsidP="00CA2674">
            <w:pPr>
              <w:jc w:val="center"/>
              <w:rPr>
                <w:rFonts w:ascii="Segoe UI Historic" w:hAnsi="Segoe UI Historic" w:cs="Segoe UI Historic"/>
              </w:rPr>
            </w:pPr>
            <w:r w:rsidRPr="00CA2674">
              <w:rPr>
                <w:rFonts w:ascii="Segoe UI Historic" w:hAnsi="Segoe UI Historic" w:cs="Segoe UI Historic"/>
              </w:rPr>
              <w:t>Field Name</w:t>
            </w:r>
          </w:p>
        </w:tc>
        <w:tc>
          <w:tcPr>
            <w:tcW w:w="1643" w:type="pct"/>
            <w:vAlign w:val="center"/>
          </w:tcPr>
          <w:p w14:paraId="10089A52" w14:textId="77777777" w:rsidR="00B77EAC" w:rsidRPr="00CA2674" w:rsidRDefault="00B77EAC" w:rsidP="00CA2674">
            <w:pPr>
              <w:jc w:val="center"/>
              <w:rPr>
                <w:rFonts w:ascii="Segoe UI Historic" w:hAnsi="Segoe UI Historic" w:cs="Segoe UI Historic"/>
              </w:rPr>
            </w:pPr>
            <w:r w:rsidRPr="00CA2674">
              <w:rPr>
                <w:rFonts w:ascii="Segoe UI Historic" w:hAnsi="Segoe UI Historic" w:cs="Segoe UI Historic"/>
              </w:rPr>
              <w:t>Field Purpose</w:t>
            </w:r>
          </w:p>
        </w:tc>
        <w:tc>
          <w:tcPr>
            <w:tcW w:w="606" w:type="pct"/>
            <w:vAlign w:val="center"/>
          </w:tcPr>
          <w:p w14:paraId="3514FF86" w14:textId="77777777" w:rsidR="00B77EAC" w:rsidRPr="00CA2674" w:rsidRDefault="00B77EAC" w:rsidP="00CA2674">
            <w:pPr>
              <w:jc w:val="center"/>
              <w:rPr>
                <w:rFonts w:ascii="Segoe UI Historic" w:hAnsi="Segoe UI Historic" w:cs="Segoe UI Historic"/>
              </w:rPr>
            </w:pPr>
            <w:r w:rsidRPr="00CA2674">
              <w:rPr>
                <w:rFonts w:ascii="Segoe UI Historic" w:hAnsi="Segoe UI Historic" w:cs="Segoe UI Historic"/>
              </w:rPr>
              <w:t>Field Type</w:t>
            </w:r>
          </w:p>
        </w:tc>
        <w:tc>
          <w:tcPr>
            <w:tcW w:w="306" w:type="pct"/>
            <w:vAlign w:val="center"/>
          </w:tcPr>
          <w:p w14:paraId="019B9951" w14:textId="77777777" w:rsidR="00B77EAC" w:rsidRPr="00CA2674" w:rsidRDefault="00B77EAC" w:rsidP="00CA2674">
            <w:pPr>
              <w:jc w:val="center"/>
              <w:rPr>
                <w:rFonts w:ascii="Segoe UI Historic" w:hAnsi="Segoe UI Historic" w:cs="Segoe UI Historic"/>
              </w:rPr>
            </w:pPr>
            <w:r w:rsidRPr="00CA2674">
              <w:rPr>
                <w:rFonts w:ascii="Segoe UI Historic" w:hAnsi="Segoe UI Historic" w:cs="Segoe UI Historic"/>
              </w:rPr>
              <w:t>Field Size</w:t>
            </w:r>
          </w:p>
        </w:tc>
        <w:tc>
          <w:tcPr>
            <w:tcW w:w="921" w:type="pct"/>
            <w:vAlign w:val="center"/>
          </w:tcPr>
          <w:p w14:paraId="49555F8A" w14:textId="77777777" w:rsidR="00B77EAC" w:rsidRPr="00CA2674" w:rsidRDefault="00B77EAC" w:rsidP="00CA2674">
            <w:pPr>
              <w:jc w:val="center"/>
              <w:rPr>
                <w:rFonts w:ascii="Segoe UI Historic" w:hAnsi="Segoe UI Historic" w:cs="Segoe UI Historic"/>
              </w:rPr>
            </w:pPr>
            <w:r w:rsidRPr="00CA2674">
              <w:rPr>
                <w:rFonts w:ascii="Segoe UI Historic" w:hAnsi="Segoe UI Historic" w:cs="Segoe UI Historic"/>
              </w:rPr>
              <w:t>Example Data</w:t>
            </w:r>
          </w:p>
        </w:tc>
        <w:tc>
          <w:tcPr>
            <w:tcW w:w="971" w:type="pct"/>
            <w:vAlign w:val="center"/>
          </w:tcPr>
          <w:p w14:paraId="6B3F03ED" w14:textId="77777777" w:rsidR="00B77EAC" w:rsidRPr="00CA2674" w:rsidRDefault="00B77EAC" w:rsidP="00CA2674">
            <w:pPr>
              <w:ind w:left="426"/>
              <w:jc w:val="center"/>
              <w:rPr>
                <w:rFonts w:ascii="Segoe UI Historic" w:hAnsi="Segoe UI Historic" w:cs="Segoe UI Historic"/>
              </w:rPr>
            </w:pPr>
            <w:r w:rsidRPr="00CA2674">
              <w:rPr>
                <w:rFonts w:ascii="Segoe UI Historic" w:hAnsi="Segoe UI Historic" w:cs="Segoe UI Historic"/>
              </w:rPr>
              <w:t>Validation</w:t>
            </w:r>
          </w:p>
        </w:tc>
      </w:tr>
      <w:tr w:rsidR="00CA2674" w:rsidRPr="00CC15D4" w14:paraId="028701C5" w14:textId="77777777" w:rsidTr="00693678">
        <w:trPr>
          <w:trHeight w:val="20"/>
        </w:trPr>
        <w:tc>
          <w:tcPr>
            <w:tcW w:w="553" w:type="pct"/>
            <w:vAlign w:val="center"/>
          </w:tcPr>
          <w:p w14:paraId="7222024F" w14:textId="4310270A" w:rsidR="000E4D8A" w:rsidRPr="00CA2674" w:rsidRDefault="00EA08C4" w:rsidP="00CA2674">
            <w:pPr>
              <w:jc w:val="center"/>
              <w:rPr>
                <w:rFonts w:ascii="Segoe UI Historic" w:hAnsi="Segoe UI Historic" w:cs="Segoe UI Historic"/>
              </w:rPr>
            </w:pPr>
            <w:r w:rsidRPr="00CA2674">
              <w:rPr>
                <w:rFonts w:ascii="Segoe UI Historic" w:hAnsi="Segoe UI Historic" w:cs="Segoe UI Historic"/>
              </w:rPr>
              <w:t>Record_ID</w:t>
            </w:r>
          </w:p>
        </w:tc>
        <w:tc>
          <w:tcPr>
            <w:tcW w:w="1643" w:type="pct"/>
            <w:vAlign w:val="center"/>
          </w:tcPr>
          <w:p w14:paraId="1DBF90FB" w14:textId="0A08CC6C" w:rsidR="000E4D8A" w:rsidRPr="00CA2674" w:rsidRDefault="00EF59C8" w:rsidP="00CA2674">
            <w:pPr>
              <w:jc w:val="center"/>
              <w:rPr>
                <w:rFonts w:ascii="Segoe UI Historic" w:hAnsi="Segoe UI Historic" w:cs="Segoe UI Historic"/>
              </w:rPr>
            </w:pPr>
            <w:r w:rsidRPr="00CA2674">
              <w:rPr>
                <w:rFonts w:ascii="Segoe UI Historic" w:hAnsi="Segoe UI Historic" w:cs="Segoe UI Historic"/>
              </w:rPr>
              <w:t>Index of all dat</w:t>
            </w:r>
            <w:r w:rsidR="00083E05" w:rsidRPr="00CA2674">
              <w:rPr>
                <w:rFonts w:ascii="Segoe UI Historic" w:hAnsi="Segoe UI Historic" w:cs="Segoe UI Historic"/>
              </w:rPr>
              <w:t>a</w:t>
            </w:r>
          </w:p>
        </w:tc>
        <w:tc>
          <w:tcPr>
            <w:tcW w:w="606" w:type="pct"/>
            <w:vAlign w:val="center"/>
          </w:tcPr>
          <w:p w14:paraId="59299F76" w14:textId="768D5405" w:rsidR="000E4D8A" w:rsidRPr="00CA2674" w:rsidRDefault="000E4D8A" w:rsidP="00CA2674">
            <w:pPr>
              <w:jc w:val="center"/>
              <w:rPr>
                <w:rFonts w:ascii="Segoe UI Historic" w:hAnsi="Segoe UI Historic" w:cs="Segoe UI Historic"/>
              </w:rPr>
            </w:pPr>
            <w:r w:rsidRPr="00CA2674">
              <w:rPr>
                <w:rFonts w:ascii="Segoe UI Historic" w:hAnsi="Segoe UI Historic" w:cs="Segoe UI Historic"/>
              </w:rPr>
              <w:t>Int</w:t>
            </w:r>
          </w:p>
        </w:tc>
        <w:tc>
          <w:tcPr>
            <w:tcW w:w="306" w:type="pct"/>
            <w:vAlign w:val="center"/>
          </w:tcPr>
          <w:p w14:paraId="2CD74723" w14:textId="0FEF17EE" w:rsidR="000E4D8A" w:rsidRPr="00CA2674" w:rsidRDefault="000E4D8A" w:rsidP="00CA2674">
            <w:pPr>
              <w:jc w:val="center"/>
              <w:rPr>
                <w:rFonts w:ascii="Segoe UI Historic" w:hAnsi="Segoe UI Historic" w:cs="Segoe UI Historic"/>
              </w:rPr>
            </w:pPr>
            <w:r w:rsidRPr="00CA2674">
              <w:rPr>
                <w:rFonts w:ascii="Segoe UI Historic" w:hAnsi="Segoe UI Historic" w:cs="Segoe UI Historic" w:hint="eastAsia"/>
              </w:rPr>
              <w:t>1</w:t>
            </w:r>
            <w:r w:rsidRPr="00CA2674">
              <w:rPr>
                <w:rFonts w:ascii="Segoe UI Historic" w:hAnsi="Segoe UI Historic" w:cs="Segoe UI Historic"/>
              </w:rPr>
              <w:t>1</w:t>
            </w:r>
          </w:p>
        </w:tc>
        <w:tc>
          <w:tcPr>
            <w:tcW w:w="921" w:type="pct"/>
            <w:vAlign w:val="center"/>
          </w:tcPr>
          <w:p w14:paraId="59D0D850" w14:textId="62358B91" w:rsidR="000E4D8A" w:rsidRPr="00CA2674" w:rsidRDefault="00DA0EB6" w:rsidP="00CA2674">
            <w:pPr>
              <w:jc w:val="center"/>
              <w:rPr>
                <w:rFonts w:ascii="Segoe UI Historic" w:hAnsi="Segoe UI Historic" w:cs="Segoe UI Historic"/>
              </w:rPr>
            </w:pPr>
            <w:r w:rsidRPr="00CA2674">
              <w:rPr>
                <w:rFonts w:ascii="Segoe UI Historic" w:hAnsi="Segoe UI Historic" w:cs="Segoe UI Historic" w:hint="eastAsia"/>
              </w:rPr>
              <w:t>0</w:t>
            </w:r>
            <w:r w:rsidRPr="00CA2674">
              <w:rPr>
                <w:rFonts w:ascii="Segoe UI Historic" w:hAnsi="Segoe UI Historic" w:cs="Segoe UI Historic"/>
              </w:rPr>
              <w:t>,1,2</w:t>
            </w:r>
          </w:p>
        </w:tc>
        <w:tc>
          <w:tcPr>
            <w:tcW w:w="971" w:type="pct"/>
            <w:vAlign w:val="center"/>
          </w:tcPr>
          <w:p w14:paraId="3C0763A8" w14:textId="3D576E5E" w:rsidR="000E4D8A" w:rsidRPr="00CA2674" w:rsidRDefault="000E4D8A" w:rsidP="00CA2674">
            <w:pPr>
              <w:jc w:val="center"/>
              <w:rPr>
                <w:rFonts w:ascii="Segoe UI Historic" w:hAnsi="Segoe UI Historic" w:cs="Segoe UI Historic"/>
              </w:rPr>
            </w:pPr>
            <w:r w:rsidRPr="00CA2674">
              <w:rPr>
                <w:rFonts w:ascii="Segoe UI Historic" w:hAnsi="Segoe UI Historic" w:cs="Segoe UI Historic" w:hint="eastAsia"/>
              </w:rPr>
              <w:t>P</w:t>
            </w:r>
            <w:r w:rsidRPr="00CA2674">
              <w:rPr>
                <w:rFonts w:ascii="Segoe UI Historic" w:hAnsi="Segoe UI Historic" w:cs="Segoe UI Historic"/>
              </w:rPr>
              <w:t>rimary Key, Unique</w:t>
            </w:r>
          </w:p>
        </w:tc>
      </w:tr>
      <w:tr w:rsidR="00CA2674" w:rsidRPr="00CC15D4" w14:paraId="37467E10" w14:textId="77777777" w:rsidTr="00693678">
        <w:trPr>
          <w:trHeight w:val="137"/>
        </w:trPr>
        <w:tc>
          <w:tcPr>
            <w:tcW w:w="553" w:type="pct"/>
            <w:vAlign w:val="center"/>
          </w:tcPr>
          <w:p w14:paraId="2611E9F2" w14:textId="09E04023" w:rsidR="00B77EAC" w:rsidRPr="00CA2674" w:rsidRDefault="004261A2" w:rsidP="00CA2674">
            <w:pPr>
              <w:jc w:val="center"/>
              <w:rPr>
                <w:rFonts w:ascii="Segoe UI Historic" w:hAnsi="Segoe UI Historic" w:cs="Segoe UI Historic"/>
              </w:rPr>
            </w:pPr>
            <w:r>
              <w:rPr>
                <w:rFonts w:ascii="Segoe UI Historic" w:hAnsi="Segoe UI Historic" w:cs="Segoe UI Historic"/>
              </w:rPr>
              <w:t>email</w:t>
            </w:r>
          </w:p>
        </w:tc>
        <w:tc>
          <w:tcPr>
            <w:tcW w:w="1643" w:type="pct"/>
            <w:vAlign w:val="center"/>
          </w:tcPr>
          <w:p w14:paraId="1848B0A0" w14:textId="53C1CE18" w:rsidR="00B77EAC" w:rsidRPr="00CA2674" w:rsidRDefault="00EA08C4" w:rsidP="00CA2674">
            <w:pPr>
              <w:jc w:val="center"/>
              <w:rPr>
                <w:rFonts w:ascii="Segoe UI Historic" w:hAnsi="Segoe UI Historic" w:cs="Segoe UI Historic"/>
              </w:rPr>
            </w:pPr>
            <w:r w:rsidRPr="00CA2674">
              <w:rPr>
                <w:rFonts w:ascii="Segoe UI Historic" w:hAnsi="Segoe UI Historic" w:cs="Segoe UI Historic"/>
              </w:rPr>
              <w:t>The login detail of user</w:t>
            </w:r>
          </w:p>
        </w:tc>
        <w:tc>
          <w:tcPr>
            <w:tcW w:w="606" w:type="pct"/>
            <w:vAlign w:val="center"/>
          </w:tcPr>
          <w:p w14:paraId="37AC9715" w14:textId="77777777" w:rsidR="00B77EAC" w:rsidRPr="00CA2674" w:rsidRDefault="00B77EAC" w:rsidP="00CA2674">
            <w:pPr>
              <w:jc w:val="center"/>
              <w:rPr>
                <w:rFonts w:ascii="Segoe UI Historic" w:hAnsi="Segoe UI Historic" w:cs="Segoe UI Historic"/>
              </w:rPr>
            </w:pPr>
            <w:r w:rsidRPr="00CA2674">
              <w:rPr>
                <w:rFonts w:ascii="Segoe UI Historic" w:hAnsi="Segoe UI Historic" w:cs="Segoe UI Historic"/>
              </w:rPr>
              <w:t>String</w:t>
            </w:r>
          </w:p>
        </w:tc>
        <w:tc>
          <w:tcPr>
            <w:tcW w:w="306" w:type="pct"/>
            <w:vAlign w:val="center"/>
          </w:tcPr>
          <w:p w14:paraId="732CD9DE" w14:textId="7A38F4AC" w:rsidR="00B77EAC" w:rsidRPr="00CA2674" w:rsidRDefault="00CE4237" w:rsidP="00CA2674">
            <w:pPr>
              <w:jc w:val="center"/>
              <w:rPr>
                <w:rFonts w:ascii="Segoe UI Historic" w:hAnsi="Segoe UI Historic" w:cs="Segoe UI Historic"/>
              </w:rPr>
            </w:pPr>
            <w:r w:rsidRPr="00CA2674">
              <w:rPr>
                <w:rFonts w:ascii="Segoe UI Historic" w:hAnsi="Segoe UI Historic" w:cs="Segoe UI Historic"/>
              </w:rPr>
              <w:t>255</w:t>
            </w:r>
          </w:p>
        </w:tc>
        <w:tc>
          <w:tcPr>
            <w:tcW w:w="921" w:type="pct"/>
            <w:vAlign w:val="center"/>
          </w:tcPr>
          <w:p w14:paraId="1AAF004E" w14:textId="0F67840D" w:rsidR="00B77EAC" w:rsidRPr="00CA2674" w:rsidRDefault="00B44D35" w:rsidP="00CA2674">
            <w:pPr>
              <w:jc w:val="center"/>
              <w:rPr>
                <w:rFonts w:ascii="Segoe UI Historic" w:hAnsi="Segoe UI Historic" w:cs="Segoe UI Historic"/>
              </w:rPr>
            </w:pPr>
            <w:hyperlink r:id="rId29" w:history="1">
              <w:r w:rsidR="00DA0EB6" w:rsidRPr="00CA2674">
                <w:rPr>
                  <w:rFonts w:ascii="Segoe UI Historic" w:hAnsi="Segoe UI Historic" w:cs="Segoe UI Historic"/>
                </w:rPr>
                <w:t>admin@shalev.ml</w:t>
              </w:r>
            </w:hyperlink>
          </w:p>
        </w:tc>
        <w:tc>
          <w:tcPr>
            <w:tcW w:w="971" w:type="pct"/>
            <w:vAlign w:val="center"/>
          </w:tcPr>
          <w:p w14:paraId="46AB5E1E" w14:textId="4E147221" w:rsidR="00B77EAC" w:rsidRPr="00CA2674" w:rsidRDefault="00B77EAC" w:rsidP="00CA2674">
            <w:pPr>
              <w:jc w:val="center"/>
              <w:rPr>
                <w:rFonts w:ascii="Segoe UI Historic" w:hAnsi="Segoe UI Historic" w:cs="Segoe UI Historic"/>
              </w:rPr>
            </w:pPr>
            <w:r w:rsidRPr="00CA2674">
              <w:rPr>
                <w:rFonts w:ascii="Segoe UI Historic" w:hAnsi="Segoe UI Historic" w:cs="Segoe UI Historic"/>
              </w:rPr>
              <w:t>Not blank</w:t>
            </w:r>
            <w:r w:rsidR="00EA08C4" w:rsidRPr="00CA2674">
              <w:rPr>
                <w:rFonts w:ascii="Segoe UI Historic" w:hAnsi="Segoe UI Historic" w:cs="Segoe UI Historic"/>
              </w:rPr>
              <w:t>, Unique</w:t>
            </w:r>
          </w:p>
        </w:tc>
      </w:tr>
      <w:tr w:rsidR="00CA2674" w:rsidRPr="00CC15D4" w14:paraId="614C50BA" w14:textId="77777777" w:rsidTr="00693678">
        <w:trPr>
          <w:trHeight w:val="20"/>
        </w:trPr>
        <w:tc>
          <w:tcPr>
            <w:tcW w:w="553" w:type="pct"/>
            <w:vAlign w:val="center"/>
          </w:tcPr>
          <w:p w14:paraId="339C2BB1" w14:textId="71E7968A" w:rsidR="003A3A17" w:rsidRPr="00CA2674" w:rsidRDefault="004261A2" w:rsidP="00CA2674">
            <w:pPr>
              <w:jc w:val="center"/>
              <w:rPr>
                <w:rFonts w:ascii="Segoe UI Historic" w:hAnsi="Segoe UI Historic" w:cs="Segoe UI Historic"/>
              </w:rPr>
            </w:pPr>
            <w:r>
              <w:rPr>
                <w:rFonts w:ascii="Segoe UI Historic" w:hAnsi="Segoe UI Historic" w:cs="Segoe UI Historic"/>
              </w:rPr>
              <w:t>password</w:t>
            </w:r>
          </w:p>
        </w:tc>
        <w:tc>
          <w:tcPr>
            <w:tcW w:w="1643" w:type="pct"/>
            <w:vAlign w:val="center"/>
          </w:tcPr>
          <w:p w14:paraId="0944FB9F" w14:textId="6A0C8851" w:rsidR="003A3A17" w:rsidRPr="00CA2674" w:rsidRDefault="00EA08C4" w:rsidP="00CA2674">
            <w:pPr>
              <w:jc w:val="center"/>
              <w:rPr>
                <w:rFonts w:ascii="Segoe UI Historic" w:hAnsi="Segoe UI Historic" w:cs="Segoe UI Historic"/>
              </w:rPr>
            </w:pPr>
            <w:r w:rsidRPr="00CA2674">
              <w:rPr>
                <w:rFonts w:ascii="Segoe UI Historic" w:hAnsi="Segoe UI Historic" w:cs="Segoe UI Historic"/>
              </w:rPr>
              <w:t>Login to verify user</w:t>
            </w:r>
          </w:p>
        </w:tc>
        <w:tc>
          <w:tcPr>
            <w:tcW w:w="606" w:type="pct"/>
            <w:vAlign w:val="center"/>
          </w:tcPr>
          <w:p w14:paraId="3675BFD4" w14:textId="4C1C1FD5" w:rsidR="003A3A17" w:rsidRPr="00CA2674" w:rsidRDefault="00CE4237" w:rsidP="00CA2674">
            <w:pPr>
              <w:jc w:val="center"/>
              <w:rPr>
                <w:rFonts w:ascii="Segoe UI Historic" w:hAnsi="Segoe UI Historic" w:cs="Segoe UI Historic"/>
              </w:rPr>
            </w:pPr>
            <w:r w:rsidRPr="00CA2674">
              <w:rPr>
                <w:rFonts w:ascii="Segoe UI Historic" w:hAnsi="Segoe UI Historic" w:cs="Segoe UI Historic"/>
              </w:rPr>
              <w:t>Varchar</w:t>
            </w:r>
          </w:p>
        </w:tc>
        <w:tc>
          <w:tcPr>
            <w:tcW w:w="306" w:type="pct"/>
            <w:vAlign w:val="center"/>
          </w:tcPr>
          <w:p w14:paraId="5E4D0347" w14:textId="08D12F41" w:rsidR="003A3A17" w:rsidRPr="00CA2674" w:rsidRDefault="00CE4237" w:rsidP="00CA2674">
            <w:pPr>
              <w:jc w:val="center"/>
              <w:rPr>
                <w:rFonts w:ascii="Segoe UI Historic" w:hAnsi="Segoe UI Historic" w:cs="Segoe UI Historic"/>
              </w:rPr>
            </w:pPr>
            <w:r w:rsidRPr="00CA2674">
              <w:rPr>
                <w:rFonts w:ascii="Segoe UI Historic" w:hAnsi="Segoe UI Historic" w:cs="Segoe UI Historic" w:hint="eastAsia"/>
              </w:rPr>
              <w:t>2</w:t>
            </w:r>
            <w:r w:rsidRPr="00CA2674">
              <w:rPr>
                <w:rFonts w:ascii="Segoe UI Historic" w:hAnsi="Segoe UI Historic" w:cs="Segoe UI Historic"/>
              </w:rPr>
              <w:t>55</w:t>
            </w:r>
          </w:p>
        </w:tc>
        <w:tc>
          <w:tcPr>
            <w:tcW w:w="921" w:type="pct"/>
            <w:vAlign w:val="center"/>
          </w:tcPr>
          <w:p w14:paraId="4B839DC6" w14:textId="5D7A242C" w:rsidR="003A3A17" w:rsidRPr="00CA2674" w:rsidRDefault="00DA0EB6" w:rsidP="00CA2674">
            <w:pPr>
              <w:jc w:val="center"/>
              <w:rPr>
                <w:rFonts w:ascii="Segoe UI Historic" w:hAnsi="Segoe UI Historic" w:cs="Segoe UI Historic"/>
              </w:rPr>
            </w:pPr>
            <w:r w:rsidRPr="00CA2674">
              <w:rPr>
                <w:rFonts w:ascii="Segoe UI Historic" w:hAnsi="Segoe UI Historic" w:cs="Segoe UI Historic" w:hint="eastAsia"/>
              </w:rPr>
              <w:t>S</w:t>
            </w:r>
            <w:r w:rsidRPr="00CA2674">
              <w:rPr>
                <w:rFonts w:ascii="Segoe UI Historic" w:hAnsi="Segoe UI Historic" w:cs="Segoe UI Historic"/>
              </w:rPr>
              <w:t>s12354678</w:t>
            </w:r>
          </w:p>
        </w:tc>
        <w:tc>
          <w:tcPr>
            <w:tcW w:w="971" w:type="pct"/>
            <w:vAlign w:val="center"/>
          </w:tcPr>
          <w:p w14:paraId="13488CC0" w14:textId="7FFB889F" w:rsidR="003A3A17" w:rsidRPr="00CA2674" w:rsidRDefault="000E4D8A" w:rsidP="00CA2674">
            <w:pPr>
              <w:jc w:val="center"/>
              <w:rPr>
                <w:rFonts w:ascii="Segoe UI Historic" w:hAnsi="Segoe UI Historic" w:cs="Segoe UI Historic"/>
              </w:rPr>
            </w:pPr>
            <w:r w:rsidRPr="00CA2674">
              <w:rPr>
                <w:rFonts w:ascii="Segoe UI Historic" w:hAnsi="Segoe UI Historic" w:cs="Segoe UI Historic" w:hint="eastAsia"/>
              </w:rPr>
              <w:t>N</w:t>
            </w:r>
            <w:r w:rsidRPr="00CA2674">
              <w:rPr>
                <w:rFonts w:ascii="Segoe UI Historic" w:hAnsi="Segoe UI Historic" w:cs="Segoe UI Historic"/>
              </w:rPr>
              <w:t>ot Null</w:t>
            </w:r>
          </w:p>
        </w:tc>
      </w:tr>
      <w:tr w:rsidR="00CA2674" w:rsidRPr="00CC15D4" w14:paraId="79452634" w14:textId="77777777" w:rsidTr="00693678">
        <w:trPr>
          <w:trHeight w:val="20"/>
        </w:trPr>
        <w:tc>
          <w:tcPr>
            <w:tcW w:w="553" w:type="pct"/>
            <w:vAlign w:val="center"/>
          </w:tcPr>
          <w:p w14:paraId="32D94985" w14:textId="6119D453" w:rsidR="003A3A17" w:rsidRPr="00CA2674" w:rsidRDefault="004261A2" w:rsidP="00CA2674">
            <w:pPr>
              <w:jc w:val="center"/>
              <w:rPr>
                <w:rFonts w:ascii="Segoe UI Historic" w:hAnsi="Segoe UI Historic" w:cs="Segoe UI Historic"/>
              </w:rPr>
            </w:pPr>
            <w:r>
              <w:rPr>
                <w:rFonts w:ascii="Segoe UI Historic" w:hAnsi="Segoe UI Historic" w:cs="Segoe UI Historic"/>
              </w:rPr>
              <w:t>username</w:t>
            </w:r>
          </w:p>
        </w:tc>
        <w:tc>
          <w:tcPr>
            <w:tcW w:w="1643" w:type="pct"/>
            <w:vAlign w:val="center"/>
          </w:tcPr>
          <w:p w14:paraId="54E645D0" w14:textId="52033369" w:rsidR="003A3A17" w:rsidRPr="00CA2674" w:rsidRDefault="00F62003" w:rsidP="00CA2674">
            <w:pPr>
              <w:jc w:val="center"/>
              <w:rPr>
                <w:rFonts w:ascii="Segoe UI Historic" w:hAnsi="Segoe UI Historic" w:cs="Segoe UI Historic"/>
              </w:rPr>
            </w:pPr>
            <w:r w:rsidRPr="00CA2674">
              <w:rPr>
                <w:rFonts w:ascii="Segoe UI Historic" w:hAnsi="Segoe UI Historic" w:cs="Segoe UI Historic"/>
              </w:rPr>
              <w:t>Display playerName on leaderboard</w:t>
            </w:r>
          </w:p>
        </w:tc>
        <w:tc>
          <w:tcPr>
            <w:tcW w:w="606" w:type="pct"/>
            <w:vAlign w:val="center"/>
          </w:tcPr>
          <w:p w14:paraId="211115E1" w14:textId="2ECA5D2B" w:rsidR="003A3A17" w:rsidRPr="00CA2674" w:rsidRDefault="00CE4237" w:rsidP="00CA2674">
            <w:pPr>
              <w:jc w:val="center"/>
              <w:rPr>
                <w:rFonts w:ascii="Segoe UI Historic" w:hAnsi="Segoe UI Historic" w:cs="Segoe UI Historic"/>
              </w:rPr>
            </w:pPr>
            <w:r w:rsidRPr="00CA2674">
              <w:rPr>
                <w:rFonts w:ascii="Segoe UI Historic" w:hAnsi="Segoe UI Historic" w:cs="Segoe UI Historic"/>
              </w:rPr>
              <w:t>String</w:t>
            </w:r>
          </w:p>
        </w:tc>
        <w:tc>
          <w:tcPr>
            <w:tcW w:w="306" w:type="pct"/>
            <w:vAlign w:val="center"/>
          </w:tcPr>
          <w:p w14:paraId="27811FFF" w14:textId="5138BDAB" w:rsidR="003A3A17" w:rsidRPr="00CA2674" w:rsidRDefault="00CE4237" w:rsidP="00CA2674">
            <w:pPr>
              <w:jc w:val="center"/>
              <w:rPr>
                <w:rFonts w:ascii="Segoe UI Historic" w:hAnsi="Segoe UI Historic" w:cs="Segoe UI Historic"/>
              </w:rPr>
            </w:pPr>
            <w:r w:rsidRPr="00CA2674">
              <w:rPr>
                <w:rFonts w:ascii="Segoe UI Historic" w:hAnsi="Segoe UI Historic" w:cs="Segoe UI Historic" w:hint="eastAsia"/>
              </w:rPr>
              <w:t>2</w:t>
            </w:r>
            <w:r w:rsidRPr="00CA2674">
              <w:rPr>
                <w:rFonts w:ascii="Segoe UI Historic" w:hAnsi="Segoe UI Historic" w:cs="Segoe UI Historic"/>
              </w:rPr>
              <w:t>55</w:t>
            </w:r>
          </w:p>
        </w:tc>
        <w:tc>
          <w:tcPr>
            <w:tcW w:w="921" w:type="pct"/>
            <w:vAlign w:val="center"/>
          </w:tcPr>
          <w:p w14:paraId="1FB54983" w14:textId="300FCFEA" w:rsidR="003A3A17" w:rsidRPr="00CA2674" w:rsidRDefault="003E3581" w:rsidP="00CA2674">
            <w:pPr>
              <w:jc w:val="center"/>
              <w:rPr>
                <w:rFonts w:ascii="Segoe UI Historic" w:hAnsi="Segoe UI Historic" w:cs="Segoe UI Historic"/>
              </w:rPr>
            </w:pPr>
            <w:r w:rsidRPr="00CA2674">
              <w:rPr>
                <w:rFonts w:ascii="Segoe UI Historic" w:hAnsi="Segoe UI Historic" w:cs="Segoe UI Historic"/>
              </w:rPr>
              <w:t>Shalev Lau</w:t>
            </w:r>
          </w:p>
        </w:tc>
        <w:tc>
          <w:tcPr>
            <w:tcW w:w="971" w:type="pct"/>
            <w:vAlign w:val="center"/>
          </w:tcPr>
          <w:p w14:paraId="08D1F232" w14:textId="733437CA" w:rsidR="003A3A17" w:rsidRPr="00CA2674" w:rsidRDefault="000E4D8A" w:rsidP="00CA2674">
            <w:pPr>
              <w:jc w:val="center"/>
              <w:rPr>
                <w:rFonts w:ascii="Segoe UI Historic" w:hAnsi="Segoe UI Historic" w:cs="Segoe UI Historic"/>
              </w:rPr>
            </w:pPr>
            <w:r w:rsidRPr="00CA2674">
              <w:rPr>
                <w:rFonts w:ascii="Segoe UI Historic" w:hAnsi="Segoe UI Historic" w:cs="Segoe UI Historic" w:hint="eastAsia"/>
              </w:rPr>
              <w:t>N</w:t>
            </w:r>
            <w:r w:rsidRPr="00CA2674">
              <w:rPr>
                <w:rFonts w:ascii="Segoe UI Historic" w:hAnsi="Segoe UI Historic" w:cs="Segoe UI Historic"/>
              </w:rPr>
              <w:t>ot Null</w:t>
            </w:r>
            <w:r w:rsidR="00EA08C4" w:rsidRPr="00CA2674">
              <w:rPr>
                <w:rFonts w:ascii="Segoe UI Historic" w:hAnsi="Segoe UI Historic" w:cs="Segoe UI Historic"/>
              </w:rPr>
              <w:t>, Unique</w:t>
            </w:r>
          </w:p>
        </w:tc>
      </w:tr>
      <w:tr w:rsidR="00CA2674" w:rsidRPr="00CC15D4" w14:paraId="7B8D4F30" w14:textId="77777777" w:rsidTr="00693678">
        <w:trPr>
          <w:trHeight w:val="243"/>
        </w:trPr>
        <w:tc>
          <w:tcPr>
            <w:tcW w:w="553" w:type="pct"/>
            <w:vAlign w:val="center"/>
          </w:tcPr>
          <w:p w14:paraId="39593A13" w14:textId="290E22F1" w:rsidR="003A3A17" w:rsidRPr="00CA2674" w:rsidRDefault="004261A2" w:rsidP="00CA2674">
            <w:pPr>
              <w:jc w:val="center"/>
              <w:rPr>
                <w:rFonts w:ascii="Segoe UI Historic" w:hAnsi="Segoe UI Historic" w:cs="Segoe UI Historic"/>
              </w:rPr>
            </w:pPr>
            <w:r>
              <w:rPr>
                <w:rFonts w:ascii="Segoe UI Historic" w:hAnsi="Segoe UI Historic" w:cs="Segoe UI Historic"/>
              </w:rPr>
              <w:t>levelName</w:t>
            </w:r>
          </w:p>
        </w:tc>
        <w:tc>
          <w:tcPr>
            <w:tcW w:w="1643" w:type="pct"/>
            <w:vAlign w:val="center"/>
          </w:tcPr>
          <w:p w14:paraId="2F15BB87" w14:textId="56A2FC63" w:rsidR="003A3A17" w:rsidRPr="00CA2674" w:rsidRDefault="00636C87" w:rsidP="00CA2674">
            <w:pPr>
              <w:jc w:val="center"/>
              <w:rPr>
                <w:rFonts w:ascii="Segoe UI Historic" w:hAnsi="Segoe UI Historic" w:cs="Segoe UI Historic"/>
              </w:rPr>
            </w:pPr>
            <w:r w:rsidRPr="00CA2674">
              <w:rPr>
                <w:rFonts w:ascii="Segoe UI Historic" w:hAnsi="Segoe UI Historic" w:cs="Segoe UI Historic" w:hint="eastAsia"/>
              </w:rPr>
              <w:t>T</w:t>
            </w:r>
            <w:r w:rsidRPr="00CA2674">
              <w:rPr>
                <w:rFonts w:ascii="Segoe UI Historic" w:hAnsi="Segoe UI Historic" w:cs="Segoe UI Historic"/>
              </w:rPr>
              <w:t xml:space="preserve">he </w:t>
            </w:r>
            <w:r w:rsidR="00F62003" w:rsidRPr="00CA2674">
              <w:rPr>
                <w:rFonts w:ascii="Segoe UI Historic" w:hAnsi="Segoe UI Historic" w:cs="Segoe UI Historic"/>
              </w:rPr>
              <w:t>level name</w:t>
            </w:r>
          </w:p>
        </w:tc>
        <w:tc>
          <w:tcPr>
            <w:tcW w:w="606" w:type="pct"/>
            <w:vAlign w:val="center"/>
          </w:tcPr>
          <w:p w14:paraId="6FC7EE9A" w14:textId="71FDBD71" w:rsidR="003A3A17" w:rsidRPr="00CA2674" w:rsidRDefault="00CE4237" w:rsidP="00CA2674">
            <w:pPr>
              <w:jc w:val="center"/>
              <w:rPr>
                <w:rFonts w:ascii="Segoe UI Historic" w:hAnsi="Segoe UI Historic" w:cs="Segoe UI Historic"/>
              </w:rPr>
            </w:pPr>
            <w:r w:rsidRPr="00CA2674">
              <w:rPr>
                <w:rFonts w:ascii="Segoe UI Historic" w:hAnsi="Segoe UI Historic" w:cs="Segoe UI Historic" w:hint="eastAsia"/>
              </w:rPr>
              <w:t>s</w:t>
            </w:r>
            <w:r w:rsidRPr="00CA2674">
              <w:rPr>
                <w:rFonts w:ascii="Segoe UI Historic" w:hAnsi="Segoe UI Historic" w:cs="Segoe UI Historic"/>
              </w:rPr>
              <w:t>tring</w:t>
            </w:r>
          </w:p>
        </w:tc>
        <w:tc>
          <w:tcPr>
            <w:tcW w:w="306" w:type="pct"/>
            <w:vAlign w:val="center"/>
          </w:tcPr>
          <w:p w14:paraId="64196B80" w14:textId="2CB15081" w:rsidR="003A3A17" w:rsidRPr="00CA2674" w:rsidRDefault="000E4D8A" w:rsidP="00CA2674">
            <w:pPr>
              <w:jc w:val="center"/>
              <w:rPr>
                <w:rFonts w:ascii="Segoe UI Historic" w:hAnsi="Segoe UI Historic" w:cs="Segoe UI Historic"/>
              </w:rPr>
            </w:pPr>
            <w:r w:rsidRPr="00CA2674">
              <w:rPr>
                <w:rFonts w:ascii="Segoe UI Historic" w:hAnsi="Segoe UI Historic" w:cs="Segoe UI Historic" w:hint="eastAsia"/>
              </w:rPr>
              <w:t>5</w:t>
            </w:r>
            <w:r w:rsidRPr="00CA2674">
              <w:rPr>
                <w:rFonts w:ascii="Segoe UI Historic" w:hAnsi="Segoe UI Historic" w:cs="Segoe UI Historic"/>
              </w:rPr>
              <w:t>0</w:t>
            </w:r>
          </w:p>
        </w:tc>
        <w:tc>
          <w:tcPr>
            <w:tcW w:w="921" w:type="pct"/>
            <w:vAlign w:val="center"/>
          </w:tcPr>
          <w:p w14:paraId="3E3DFA85" w14:textId="77A71611" w:rsidR="003A3A17" w:rsidRPr="00CA2674" w:rsidRDefault="003E3581" w:rsidP="00CA2674">
            <w:pPr>
              <w:jc w:val="center"/>
              <w:rPr>
                <w:rFonts w:ascii="Segoe UI Historic" w:hAnsi="Segoe UI Historic" w:cs="Segoe UI Historic"/>
              </w:rPr>
            </w:pPr>
            <w:r w:rsidRPr="00CA2674">
              <w:rPr>
                <w:rFonts w:ascii="Segoe UI Historic" w:hAnsi="Segoe UI Historic" w:cs="Segoe UI Historic"/>
              </w:rPr>
              <w:t>Easy</w:t>
            </w:r>
          </w:p>
        </w:tc>
        <w:tc>
          <w:tcPr>
            <w:tcW w:w="971" w:type="pct"/>
            <w:vAlign w:val="center"/>
          </w:tcPr>
          <w:p w14:paraId="6AC0A52B" w14:textId="1C652CAA" w:rsidR="003A3A17" w:rsidRPr="00CA2674" w:rsidRDefault="000E4D8A" w:rsidP="00CA2674">
            <w:pPr>
              <w:jc w:val="center"/>
              <w:rPr>
                <w:rFonts w:ascii="Segoe UI Historic" w:hAnsi="Segoe UI Historic" w:cs="Segoe UI Historic"/>
              </w:rPr>
            </w:pPr>
            <w:r w:rsidRPr="00CA2674">
              <w:rPr>
                <w:rFonts w:ascii="Segoe UI Historic" w:hAnsi="Segoe UI Historic" w:cs="Segoe UI Historic" w:hint="eastAsia"/>
              </w:rPr>
              <w:t>N</w:t>
            </w:r>
            <w:r w:rsidRPr="00CA2674">
              <w:rPr>
                <w:rFonts w:ascii="Segoe UI Historic" w:hAnsi="Segoe UI Historic" w:cs="Segoe UI Historic"/>
              </w:rPr>
              <w:t>ot Null</w:t>
            </w:r>
          </w:p>
        </w:tc>
      </w:tr>
      <w:tr w:rsidR="00CA2674" w:rsidRPr="00CC15D4" w14:paraId="6AD17445" w14:textId="77777777" w:rsidTr="00693678">
        <w:trPr>
          <w:trHeight w:val="20"/>
        </w:trPr>
        <w:tc>
          <w:tcPr>
            <w:tcW w:w="553" w:type="pct"/>
            <w:vAlign w:val="center"/>
          </w:tcPr>
          <w:p w14:paraId="071E433C" w14:textId="1C5D09C5" w:rsidR="003A3A17" w:rsidRPr="00CA2674" w:rsidRDefault="004261A2" w:rsidP="00CA2674">
            <w:pPr>
              <w:jc w:val="center"/>
              <w:rPr>
                <w:rFonts w:ascii="Segoe UI Historic" w:hAnsi="Segoe UI Historic" w:cs="Segoe UI Historic"/>
              </w:rPr>
            </w:pPr>
            <w:r>
              <w:rPr>
                <w:rFonts w:ascii="Segoe UI Historic" w:hAnsi="Segoe UI Historic" w:cs="Segoe UI Historic"/>
              </w:rPr>
              <w:t>multiplier</w:t>
            </w:r>
          </w:p>
        </w:tc>
        <w:tc>
          <w:tcPr>
            <w:tcW w:w="1643" w:type="pct"/>
            <w:vAlign w:val="center"/>
          </w:tcPr>
          <w:p w14:paraId="2F060700" w14:textId="0448BCEA" w:rsidR="003A3A17" w:rsidRPr="00CA2674" w:rsidRDefault="00636C87" w:rsidP="00CA2674">
            <w:pPr>
              <w:jc w:val="center"/>
              <w:rPr>
                <w:rFonts w:ascii="Segoe UI Historic" w:hAnsi="Segoe UI Historic" w:cs="Segoe UI Historic"/>
              </w:rPr>
            </w:pPr>
            <w:r w:rsidRPr="00CA2674">
              <w:rPr>
                <w:rFonts w:ascii="Segoe UI Historic" w:hAnsi="Segoe UI Historic" w:cs="Segoe UI Historic" w:hint="eastAsia"/>
              </w:rPr>
              <w:t>T</w:t>
            </w:r>
            <w:r w:rsidRPr="00CA2674">
              <w:rPr>
                <w:rFonts w:ascii="Segoe UI Historic" w:hAnsi="Segoe UI Historic" w:cs="Segoe UI Historic"/>
              </w:rPr>
              <w:t>he reward of difficulties</w:t>
            </w:r>
          </w:p>
        </w:tc>
        <w:tc>
          <w:tcPr>
            <w:tcW w:w="606" w:type="pct"/>
            <w:vAlign w:val="center"/>
          </w:tcPr>
          <w:p w14:paraId="1547594E" w14:textId="2CE0C5BC" w:rsidR="003A3A17" w:rsidRPr="00CA2674" w:rsidRDefault="00911D34" w:rsidP="00CA2674">
            <w:pPr>
              <w:jc w:val="center"/>
              <w:rPr>
                <w:rFonts w:ascii="Segoe UI Historic" w:hAnsi="Segoe UI Historic" w:cs="Segoe UI Historic"/>
              </w:rPr>
            </w:pPr>
            <w:r w:rsidRPr="00CA2674">
              <w:rPr>
                <w:rFonts w:ascii="Segoe UI Historic" w:hAnsi="Segoe UI Historic" w:cs="Segoe UI Historic" w:hint="eastAsia"/>
              </w:rPr>
              <w:t>f</w:t>
            </w:r>
            <w:r w:rsidRPr="00CA2674">
              <w:rPr>
                <w:rFonts w:ascii="Segoe UI Historic" w:hAnsi="Segoe UI Historic" w:cs="Segoe UI Historic"/>
              </w:rPr>
              <w:t>loat</w:t>
            </w:r>
          </w:p>
        </w:tc>
        <w:tc>
          <w:tcPr>
            <w:tcW w:w="306" w:type="pct"/>
            <w:vAlign w:val="center"/>
          </w:tcPr>
          <w:p w14:paraId="6D39B1B1" w14:textId="36A9ACBE" w:rsidR="003A3A17" w:rsidRPr="00CA2674" w:rsidRDefault="00AC2743" w:rsidP="00CA2674">
            <w:pPr>
              <w:jc w:val="center"/>
              <w:rPr>
                <w:rFonts w:ascii="Segoe UI Historic" w:hAnsi="Segoe UI Historic" w:cs="Segoe UI Historic"/>
              </w:rPr>
            </w:pPr>
            <w:r w:rsidRPr="00CA2674">
              <w:rPr>
                <w:rFonts w:ascii="Segoe UI Historic" w:hAnsi="Segoe UI Historic" w:cs="Segoe UI Historic" w:hint="eastAsia"/>
              </w:rPr>
              <w:t>1</w:t>
            </w:r>
            <w:r w:rsidRPr="00CA2674">
              <w:rPr>
                <w:rFonts w:ascii="Segoe UI Historic" w:hAnsi="Segoe UI Historic" w:cs="Segoe UI Historic"/>
              </w:rPr>
              <w:t>1</w:t>
            </w:r>
          </w:p>
        </w:tc>
        <w:tc>
          <w:tcPr>
            <w:tcW w:w="921" w:type="pct"/>
            <w:vAlign w:val="center"/>
          </w:tcPr>
          <w:p w14:paraId="5962C185" w14:textId="4BDA1EEF" w:rsidR="003A3A17" w:rsidRPr="00CA2674" w:rsidRDefault="003E3581" w:rsidP="00CA2674">
            <w:pPr>
              <w:jc w:val="center"/>
              <w:rPr>
                <w:rFonts w:ascii="Segoe UI Historic" w:hAnsi="Segoe UI Historic" w:cs="Segoe UI Historic"/>
              </w:rPr>
            </w:pPr>
            <w:r w:rsidRPr="00CA2674">
              <w:rPr>
                <w:rFonts w:ascii="Segoe UI Historic" w:hAnsi="Segoe UI Historic" w:cs="Segoe UI Historic" w:hint="eastAsia"/>
              </w:rPr>
              <w:t>1</w:t>
            </w:r>
            <w:r w:rsidRPr="00CA2674">
              <w:rPr>
                <w:rFonts w:ascii="Segoe UI Historic" w:hAnsi="Segoe UI Historic" w:cs="Segoe UI Historic"/>
              </w:rPr>
              <w:t>.4</w:t>
            </w:r>
          </w:p>
        </w:tc>
        <w:tc>
          <w:tcPr>
            <w:tcW w:w="971" w:type="pct"/>
            <w:vAlign w:val="center"/>
          </w:tcPr>
          <w:p w14:paraId="3CA6ECA6" w14:textId="3852B823" w:rsidR="003A3A17" w:rsidRPr="00CA2674" w:rsidRDefault="000E4D8A" w:rsidP="00CA2674">
            <w:pPr>
              <w:jc w:val="center"/>
              <w:rPr>
                <w:rFonts w:ascii="Segoe UI Historic" w:hAnsi="Segoe UI Historic" w:cs="Segoe UI Historic"/>
              </w:rPr>
            </w:pPr>
            <w:r w:rsidRPr="00CA2674">
              <w:rPr>
                <w:rFonts w:ascii="Segoe UI Historic" w:hAnsi="Segoe UI Historic" w:cs="Segoe UI Historic" w:hint="eastAsia"/>
              </w:rPr>
              <w:t>N</w:t>
            </w:r>
            <w:r w:rsidRPr="00CA2674">
              <w:rPr>
                <w:rFonts w:ascii="Segoe UI Historic" w:hAnsi="Segoe UI Historic" w:cs="Segoe UI Historic"/>
              </w:rPr>
              <w:t>ot Null</w:t>
            </w:r>
          </w:p>
        </w:tc>
      </w:tr>
      <w:tr w:rsidR="00CA2674" w:rsidRPr="00CC15D4" w14:paraId="63DD8CBA" w14:textId="77777777" w:rsidTr="00693678">
        <w:trPr>
          <w:trHeight w:val="20"/>
        </w:trPr>
        <w:tc>
          <w:tcPr>
            <w:tcW w:w="553" w:type="pct"/>
            <w:vAlign w:val="center"/>
          </w:tcPr>
          <w:p w14:paraId="2D2ED034" w14:textId="76B8F9ED" w:rsidR="003A3A17" w:rsidRPr="00CA2674" w:rsidRDefault="004261A2" w:rsidP="00CA2674">
            <w:pPr>
              <w:jc w:val="center"/>
              <w:rPr>
                <w:rFonts w:ascii="Segoe UI Historic" w:hAnsi="Segoe UI Historic" w:cs="Segoe UI Historic"/>
              </w:rPr>
            </w:pPr>
            <w:r>
              <w:rPr>
                <w:rFonts w:ascii="Segoe UI Historic" w:hAnsi="Segoe UI Historic" w:cs="Segoe UI Historic"/>
              </w:rPr>
              <w:t>score</w:t>
            </w:r>
          </w:p>
        </w:tc>
        <w:tc>
          <w:tcPr>
            <w:tcW w:w="1643" w:type="pct"/>
            <w:vAlign w:val="center"/>
          </w:tcPr>
          <w:p w14:paraId="77F61FBF" w14:textId="6CEC63BA" w:rsidR="003A3A17" w:rsidRPr="00CA2674" w:rsidRDefault="00636C87" w:rsidP="00CA2674">
            <w:pPr>
              <w:jc w:val="center"/>
              <w:rPr>
                <w:rFonts w:ascii="Segoe UI Historic" w:hAnsi="Segoe UI Historic" w:cs="Segoe UI Historic"/>
              </w:rPr>
            </w:pPr>
            <w:r w:rsidRPr="00CA2674">
              <w:rPr>
                <w:rFonts w:ascii="Segoe UI Historic" w:hAnsi="Segoe UI Historic" w:cs="Segoe UI Historic" w:hint="eastAsia"/>
              </w:rPr>
              <w:t>T</w:t>
            </w:r>
            <w:r w:rsidRPr="00CA2674">
              <w:rPr>
                <w:rFonts w:ascii="Segoe UI Historic" w:hAnsi="Segoe UI Historic" w:cs="Segoe UI Historic"/>
              </w:rPr>
              <w:t>he number of monster player has killed</w:t>
            </w:r>
          </w:p>
        </w:tc>
        <w:tc>
          <w:tcPr>
            <w:tcW w:w="606" w:type="pct"/>
            <w:vAlign w:val="center"/>
          </w:tcPr>
          <w:p w14:paraId="382CDFD1" w14:textId="61C81D00" w:rsidR="003A3A17" w:rsidRPr="00CA2674" w:rsidRDefault="000E4D8A" w:rsidP="00CA2674">
            <w:pPr>
              <w:jc w:val="center"/>
              <w:rPr>
                <w:rFonts w:ascii="Segoe UI Historic" w:hAnsi="Segoe UI Historic" w:cs="Segoe UI Historic"/>
              </w:rPr>
            </w:pPr>
            <w:r w:rsidRPr="00CA2674">
              <w:rPr>
                <w:rFonts w:ascii="Segoe UI Historic" w:hAnsi="Segoe UI Historic" w:cs="Segoe UI Historic"/>
              </w:rPr>
              <w:t>Int</w:t>
            </w:r>
          </w:p>
        </w:tc>
        <w:tc>
          <w:tcPr>
            <w:tcW w:w="306" w:type="pct"/>
            <w:vAlign w:val="center"/>
          </w:tcPr>
          <w:p w14:paraId="2C933177" w14:textId="1803936C" w:rsidR="003A3A17" w:rsidRPr="00CA2674" w:rsidRDefault="000E4D8A" w:rsidP="00CA2674">
            <w:pPr>
              <w:jc w:val="center"/>
              <w:rPr>
                <w:rFonts w:ascii="Segoe UI Historic" w:hAnsi="Segoe UI Historic" w:cs="Segoe UI Historic"/>
              </w:rPr>
            </w:pPr>
            <w:r w:rsidRPr="00CA2674">
              <w:rPr>
                <w:rFonts w:ascii="Segoe UI Historic" w:hAnsi="Segoe UI Historic" w:cs="Segoe UI Historic"/>
              </w:rPr>
              <w:t>11</w:t>
            </w:r>
          </w:p>
        </w:tc>
        <w:tc>
          <w:tcPr>
            <w:tcW w:w="921" w:type="pct"/>
            <w:vAlign w:val="center"/>
          </w:tcPr>
          <w:p w14:paraId="25DD6239" w14:textId="40C69719" w:rsidR="003A3A17" w:rsidRPr="00CA2674" w:rsidRDefault="00636C87" w:rsidP="00CA2674">
            <w:pPr>
              <w:jc w:val="center"/>
              <w:rPr>
                <w:rFonts w:ascii="Segoe UI Historic" w:hAnsi="Segoe UI Historic" w:cs="Segoe UI Historic"/>
              </w:rPr>
            </w:pPr>
            <w:r w:rsidRPr="00CA2674">
              <w:rPr>
                <w:rFonts w:ascii="Segoe UI Historic" w:hAnsi="Segoe UI Historic" w:cs="Segoe UI Historic" w:hint="eastAsia"/>
              </w:rPr>
              <w:t>8</w:t>
            </w:r>
          </w:p>
        </w:tc>
        <w:tc>
          <w:tcPr>
            <w:tcW w:w="971" w:type="pct"/>
            <w:vAlign w:val="center"/>
          </w:tcPr>
          <w:p w14:paraId="390DDCD4" w14:textId="315B2AA6" w:rsidR="003A3A17" w:rsidRPr="00CA2674" w:rsidRDefault="000E4D8A" w:rsidP="00CA2674">
            <w:pPr>
              <w:jc w:val="center"/>
              <w:rPr>
                <w:rFonts w:ascii="Segoe UI Historic" w:hAnsi="Segoe UI Historic" w:cs="Segoe UI Historic"/>
              </w:rPr>
            </w:pPr>
            <w:r w:rsidRPr="00CA2674">
              <w:rPr>
                <w:rFonts w:ascii="Segoe UI Historic" w:hAnsi="Segoe UI Historic" w:cs="Segoe UI Historic" w:hint="eastAsia"/>
              </w:rPr>
              <w:t>N</w:t>
            </w:r>
            <w:r w:rsidRPr="00CA2674">
              <w:rPr>
                <w:rFonts w:ascii="Segoe UI Historic" w:hAnsi="Segoe UI Historic" w:cs="Segoe UI Historic"/>
              </w:rPr>
              <w:t>ot Null</w:t>
            </w:r>
          </w:p>
        </w:tc>
      </w:tr>
      <w:tr w:rsidR="00CA2674" w:rsidRPr="00CC15D4" w14:paraId="3ABF3C61" w14:textId="77777777" w:rsidTr="00693678">
        <w:trPr>
          <w:trHeight w:val="20"/>
        </w:trPr>
        <w:tc>
          <w:tcPr>
            <w:tcW w:w="553" w:type="pct"/>
            <w:vAlign w:val="center"/>
          </w:tcPr>
          <w:p w14:paraId="414A59A7" w14:textId="23C6F426" w:rsidR="003A3A17" w:rsidRPr="00CA2674" w:rsidRDefault="004261A2" w:rsidP="00CA2674">
            <w:pPr>
              <w:jc w:val="center"/>
              <w:rPr>
                <w:rFonts w:ascii="Segoe UI Historic" w:hAnsi="Segoe UI Historic" w:cs="Segoe UI Historic"/>
              </w:rPr>
            </w:pPr>
            <w:r>
              <w:rPr>
                <w:rFonts w:ascii="Segoe UI Historic" w:hAnsi="Segoe UI Historic" w:cs="Segoe UI Historic"/>
              </w:rPr>
              <w:t>time</w:t>
            </w:r>
          </w:p>
        </w:tc>
        <w:tc>
          <w:tcPr>
            <w:tcW w:w="1643" w:type="pct"/>
            <w:vAlign w:val="center"/>
          </w:tcPr>
          <w:p w14:paraId="5C5E2878" w14:textId="683BDD35" w:rsidR="003A3A17" w:rsidRPr="00CA2674" w:rsidRDefault="00636C87" w:rsidP="00CA2674">
            <w:pPr>
              <w:jc w:val="center"/>
              <w:rPr>
                <w:rFonts w:ascii="Segoe UI Historic" w:hAnsi="Segoe UI Historic" w:cs="Segoe UI Historic"/>
              </w:rPr>
            </w:pPr>
            <w:r w:rsidRPr="00CA2674">
              <w:rPr>
                <w:rFonts w:ascii="Segoe UI Historic" w:hAnsi="Segoe UI Historic" w:cs="Segoe UI Historic" w:hint="eastAsia"/>
              </w:rPr>
              <w:t>T</w:t>
            </w:r>
            <w:r w:rsidRPr="00CA2674">
              <w:rPr>
                <w:rFonts w:ascii="Segoe UI Historic" w:hAnsi="Segoe UI Historic" w:cs="Segoe UI Historic"/>
              </w:rPr>
              <w:t>ime required to solve the maze</w:t>
            </w:r>
          </w:p>
        </w:tc>
        <w:tc>
          <w:tcPr>
            <w:tcW w:w="606" w:type="pct"/>
            <w:vAlign w:val="center"/>
          </w:tcPr>
          <w:p w14:paraId="23436467" w14:textId="09EEEBF2" w:rsidR="003A3A17" w:rsidRPr="00CA2674" w:rsidRDefault="000E4D8A" w:rsidP="00CA2674">
            <w:pPr>
              <w:jc w:val="center"/>
              <w:rPr>
                <w:rFonts w:ascii="Segoe UI Historic" w:hAnsi="Segoe UI Historic" w:cs="Segoe UI Historic"/>
              </w:rPr>
            </w:pPr>
            <w:r w:rsidRPr="00CA2674">
              <w:rPr>
                <w:rFonts w:ascii="Segoe UI Historic" w:hAnsi="Segoe UI Historic" w:cs="Segoe UI Historic" w:hint="eastAsia"/>
              </w:rPr>
              <w:t>i</w:t>
            </w:r>
            <w:r w:rsidRPr="00CA2674">
              <w:rPr>
                <w:rFonts w:ascii="Segoe UI Historic" w:hAnsi="Segoe UI Historic" w:cs="Segoe UI Historic"/>
              </w:rPr>
              <w:t>nt</w:t>
            </w:r>
          </w:p>
        </w:tc>
        <w:tc>
          <w:tcPr>
            <w:tcW w:w="306" w:type="pct"/>
            <w:vAlign w:val="center"/>
          </w:tcPr>
          <w:p w14:paraId="6B6F90F7" w14:textId="086F20EF" w:rsidR="003A3A17" w:rsidRPr="00CA2674" w:rsidRDefault="00AC2743" w:rsidP="00CA2674">
            <w:pPr>
              <w:jc w:val="center"/>
              <w:rPr>
                <w:rFonts w:ascii="Segoe UI Historic" w:hAnsi="Segoe UI Historic" w:cs="Segoe UI Historic"/>
              </w:rPr>
            </w:pPr>
            <w:r w:rsidRPr="00CA2674">
              <w:rPr>
                <w:rFonts w:ascii="Segoe UI Historic" w:hAnsi="Segoe UI Historic" w:cs="Segoe UI Historic" w:hint="eastAsia"/>
              </w:rPr>
              <w:t>1</w:t>
            </w:r>
            <w:r w:rsidRPr="00CA2674">
              <w:rPr>
                <w:rFonts w:ascii="Segoe UI Historic" w:hAnsi="Segoe UI Historic" w:cs="Segoe UI Historic"/>
              </w:rPr>
              <w:t>1</w:t>
            </w:r>
          </w:p>
        </w:tc>
        <w:tc>
          <w:tcPr>
            <w:tcW w:w="921" w:type="pct"/>
            <w:vAlign w:val="center"/>
          </w:tcPr>
          <w:p w14:paraId="321953DC" w14:textId="0917F772" w:rsidR="003A3A17" w:rsidRPr="00CA2674" w:rsidRDefault="00636C87" w:rsidP="00CA2674">
            <w:pPr>
              <w:jc w:val="center"/>
              <w:rPr>
                <w:rFonts w:ascii="Segoe UI Historic" w:hAnsi="Segoe UI Historic" w:cs="Segoe UI Historic"/>
              </w:rPr>
            </w:pPr>
            <w:r w:rsidRPr="00CA2674">
              <w:rPr>
                <w:rFonts w:ascii="Segoe UI Historic" w:hAnsi="Segoe UI Historic" w:cs="Segoe UI Historic" w:hint="eastAsia"/>
              </w:rPr>
              <w:t>5</w:t>
            </w:r>
            <w:r w:rsidRPr="00CA2674">
              <w:rPr>
                <w:rFonts w:ascii="Segoe UI Historic" w:hAnsi="Segoe UI Historic" w:cs="Segoe UI Historic"/>
              </w:rPr>
              <w:t>0</w:t>
            </w:r>
          </w:p>
        </w:tc>
        <w:tc>
          <w:tcPr>
            <w:tcW w:w="971" w:type="pct"/>
            <w:vAlign w:val="center"/>
          </w:tcPr>
          <w:p w14:paraId="10B2E9C7" w14:textId="49642B45" w:rsidR="003A3A17" w:rsidRPr="00CA2674" w:rsidRDefault="000E4D8A" w:rsidP="00CA2674">
            <w:pPr>
              <w:jc w:val="center"/>
              <w:rPr>
                <w:rFonts w:ascii="Segoe UI Historic" w:hAnsi="Segoe UI Historic" w:cs="Segoe UI Historic"/>
              </w:rPr>
            </w:pPr>
            <w:r w:rsidRPr="00CA2674">
              <w:rPr>
                <w:rFonts w:ascii="Segoe UI Historic" w:hAnsi="Segoe UI Historic" w:cs="Segoe UI Historic" w:hint="eastAsia"/>
              </w:rPr>
              <w:t>N</w:t>
            </w:r>
            <w:r w:rsidRPr="00CA2674">
              <w:rPr>
                <w:rFonts w:ascii="Segoe UI Historic" w:hAnsi="Segoe UI Historic" w:cs="Segoe UI Historic"/>
              </w:rPr>
              <w:t>ot Null</w:t>
            </w:r>
          </w:p>
        </w:tc>
      </w:tr>
    </w:tbl>
    <w:p w14:paraId="24221639" w14:textId="77777777" w:rsidR="00B77EAC" w:rsidRPr="00B77EAC" w:rsidRDefault="00B77EAC" w:rsidP="00693678">
      <w:pPr>
        <w:ind w:leftChars="100" w:left="220"/>
      </w:pPr>
    </w:p>
    <w:p w14:paraId="75369AA6" w14:textId="66E6D95E" w:rsidR="00711309" w:rsidRDefault="00711309" w:rsidP="00693678">
      <w:pPr>
        <w:pStyle w:val="2"/>
        <w:ind w:leftChars="100" w:left="220"/>
      </w:pPr>
      <w:bookmarkStart w:id="537" w:name="_Toc129599035"/>
      <w:r w:rsidRPr="00C47354">
        <w:t>1.2.11 Data File Size /Volume</w:t>
      </w:r>
      <w:bookmarkEnd w:id="537"/>
      <w:r w:rsidRPr="00C47354">
        <w:t xml:space="preserve"> </w:t>
      </w:r>
    </w:p>
    <w:p w14:paraId="412DDADE" w14:textId="77777777" w:rsidR="0054280B" w:rsidRPr="0054280B" w:rsidRDefault="0054280B" w:rsidP="00693678">
      <w:pPr>
        <w:ind w:leftChars="100" w:left="220"/>
      </w:pPr>
    </w:p>
    <w:p w14:paraId="4D9E2AC1" w14:textId="1B69275D" w:rsidR="00B62940" w:rsidRPr="00BA2746" w:rsidRDefault="00982024" w:rsidP="00693678">
      <w:pPr>
        <w:pStyle w:val="2"/>
        <w:spacing w:before="0" w:line="240" w:lineRule="auto"/>
        <w:ind w:leftChars="100" w:left="220"/>
      </w:pPr>
      <w:bookmarkStart w:id="538" w:name="_Toc129599036"/>
      <w:r w:rsidRPr="00C47354">
        <w:t>1.3</w:t>
      </w:r>
      <w:r w:rsidR="00F15041" w:rsidRPr="00C47354">
        <w:t xml:space="preserve"> </w:t>
      </w:r>
      <w:r w:rsidR="004D2B0B" w:rsidRPr="00C47354">
        <w:t xml:space="preserve">Specific </w:t>
      </w:r>
      <w:r w:rsidR="00F15041" w:rsidRPr="00C47354">
        <w:t>Objective</w:t>
      </w:r>
      <w:bookmarkStart w:id="539" w:name="_Toc114648283"/>
      <w:r w:rsidR="004D2B0B" w:rsidRPr="00C47354">
        <w:t xml:space="preserve"> //measurable //achievable //validation</w:t>
      </w:r>
      <w:r w:rsidR="004D2B0B">
        <w:t xml:space="preserve"> – should need</w:t>
      </w:r>
      <w:bookmarkEnd w:id="538"/>
      <w:bookmarkEnd w:id="539"/>
    </w:p>
    <w:p w14:paraId="2DF415D3" w14:textId="6379E8C5" w:rsidR="002D5A7C" w:rsidRDefault="00B62940" w:rsidP="00693678">
      <w:pPr>
        <w:pStyle w:val="3"/>
        <w:ind w:leftChars="100" w:left="220"/>
        <w:rPr>
          <w:rFonts w:cs="Segoe UI Historic"/>
        </w:rPr>
      </w:pPr>
      <w:bookmarkStart w:id="540" w:name="_Toc129599037"/>
      <w:r>
        <w:rPr>
          <w:rFonts w:cs="Segoe UI Historic"/>
        </w:rPr>
        <w:t>1.3.</w:t>
      </w:r>
      <w:r w:rsidR="00E12D2C">
        <w:rPr>
          <w:rFonts w:cs="Segoe UI Historic"/>
        </w:rPr>
        <w:t>1</w:t>
      </w:r>
      <w:r w:rsidR="00867AE5" w:rsidRPr="00C47354">
        <w:rPr>
          <w:rFonts w:cs="Segoe UI Historic"/>
        </w:rPr>
        <w:t xml:space="preserve"> </w:t>
      </w:r>
      <w:r w:rsidR="00BA2746">
        <w:rPr>
          <w:rFonts w:cs="Segoe UI Historic"/>
        </w:rPr>
        <w:t>Splash Screen</w:t>
      </w:r>
      <w:bookmarkEnd w:id="540"/>
    </w:p>
    <w:p w14:paraId="7EDAD96C" w14:textId="2A78BC88" w:rsidR="0062477D" w:rsidRPr="004D2B0B" w:rsidRDefault="00BA2746" w:rsidP="007B3B65">
      <w:pPr>
        <w:pStyle w:val="ad"/>
        <w:numPr>
          <w:ilvl w:val="0"/>
          <w:numId w:val="19"/>
        </w:numPr>
        <w:spacing w:after="0"/>
        <w:ind w:leftChars="318" w:left="1180"/>
        <w:rPr>
          <w:rFonts w:ascii="Segoe UI Historic" w:hAnsi="Segoe UI Historic" w:cs="Segoe UI Historic"/>
        </w:rPr>
      </w:pPr>
      <w:r w:rsidRPr="004D2B0B">
        <w:rPr>
          <w:rFonts w:ascii="Segoe UI Historic" w:hAnsi="Segoe UI Historic" w:cs="Segoe UI Historic"/>
        </w:rPr>
        <w:t xml:space="preserve">The name </w:t>
      </w:r>
      <w:r w:rsidR="007705D4" w:rsidRPr="004D2B0B">
        <w:rPr>
          <w:rFonts w:ascii="Segoe UI Historic" w:hAnsi="Segoe UI Historic" w:cs="Segoe UI Historic"/>
        </w:rPr>
        <w:t>of the game</w:t>
      </w:r>
      <w:r w:rsidR="00FC6215" w:rsidRPr="004D2B0B">
        <w:rPr>
          <w:rFonts w:ascii="Segoe UI Historic" w:hAnsi="Segoe UI Historic" w:cs="Segoe UI Historic"/>
        </w:rPr>
        <w:t xml:space="preserve"> should be </w:t>
      </w:r>
      <w:r w:rsidR="00E8137C" w:rsidRPr="004D2B0B">
        <w:rPr>
          <w:rFonts w:ascii="Segoe UI Historic" w:hAnsi="Segoe UI Historic" w:cs="Segoe UI Historic"/>
        </w:rPr>
        <w:t>appeared</w:t>
      </w:r>
      <w:r w:rsidR="00FC6215" w:rsidRPr="004D2B0B">
        <w:rPr>
          <w:rFonts w:ascii="Segoe UI Historic" w:hAnsi="Segoe UI Historic" w:cs="Segoe UI Historic"/>
        </w:rPr>
        <w:t xml:space="preserve"> before the game </w:t>
      </w:r>
      <w:r w:rsidR="00C24B47" w:rsidRPr="004D2B0B">
        <w:rPr>
          <w:rFonts w:ascii="Segoe UI Historic" w:hAnsi="Segoe UI Historic" w:cs="Segoe UI Historic"/>
        </w:rPr>
        <w:t>start</w:t>
      </w:r>
    </w:p>
    <w:p w14:paraId="13DF4005" w14:textId="3E1C83C4" w:rsidR="00C24B47" w:rsidRPr="004D2B0B" w:rsidRDefault="0062477D" w:rsidP="007B3B65">
      <w:pPr>
        <w:pStyle w:val="ad"/>
        <w:numPr>
          <w:ilvl w:val="0"/>
          <w:numId w:val="19"/>
        </w:numPr>
        <w:ind w:leftChars="318" w:left="1180"/>
        <w:rPr>
          <w:rFonts w:ascii="Segoe UI Historic" w:hAnsi="Segoe UI Historic" w:cs="Segoe UI Historic"/>
        </w:rPr>
      </w:pPr>
      <w:r w:rsidRPr="004D2B0B">
        <w:rPr>
          <w:rFonts w:ascii="Segoe UI Historic" w:hAnsi="Segoe UI Historic" w:cs="Segoe UI Historic"/>
        </w:rPr>
        <w:t xml:space="preserve">The </w:t>
      </w:r>
      <w:r w:rsidR="0009029F" w:rsidRPr="004D2B0B">
        <w:rPr>
          <w:rFonts w:ascii="Segoe UI Historic" w:hAnsi="Segoe UI Historic" w:cs="Segoe UI Historic"/>
        </w:rPr>
        <w:t>name of the producer sh</w:t>
      </w:r>
      <w:r w:rsidR="00942911" w:rsidRPr="004D2B0B">
        <w:rPr>
          <w:rFonts w:ascii="Segoe UI Historic" w:hAnsi="Segoe UI Historic" w:cs="Segoe UI Historic"/>
        </w:rPr>
        <w:t>ould be appeared before the game start</w:t>
      </w:r>
    </w:p>
    <w:p w14:paraId="6FC9495F" w14:textId="39F84E7E" w:rsidR="002374BB" w:rsidRPr="004D2B0B" w:rsidRDefault="002374BB" w:rsidP="007B3B65">
      <w:pPr>
        <w:pStyle w:val="ad"/>
        <w:numPr>
          <w:ilvl w:val="0"/>
          <w:numId w:val="19"/>
        </w:numPr>
        <w:ind w:leftChars="318" w:left="1180"/>
        <w:rPr>
          <w:rFonts w:ascii="Segoe UI Historic" w:hAnsi="Segoe UI Historic" w:cs="Segoe UI Historic"/>
        </w:rPr>
      </w:pPr>
      <w:r w:rsidRPr="004D2B0B">
        <w:rPr>
          <w:rFonts w:ascii="Segoe UI Historic" w:hAnsi="Segoe UI Historic" w:cs="Segoe UI Historic"/>
        </w:rPr>
        <w:t xml:space="preserve">A warning of copyright of the game needed to be shown in </w:t>
      </w:r>
      <w:r w:rsidR="00E12D2C" w:rsidRPr="004D2B0B">
        <w:rPr>
          <w:rFonts w:ascii="Segoe UI Historic" w:hAnsi="Segoe UI Historic" w:cs="Segoe UI Historic"/>
        </w:rPr>
        <w:t>the loading screen</w:t>
      </w:r>
    </w:p>
    <w:p w14:paraId="74FA5F7A" w14:textId="2A91FA9A" w:rsidR="00C24B47" w:rsidRPr="004D2B0B" w:rsidRDefault="00C24B47" w:rsidP="007B3B65">
      <w:pPr>
        <w:pStyle w:val="ad"/>
        <w:numPr>
          <w:ilvl w:val="0"/>
          <w:numId w:val="19"/>
        </w:numPr>
        <w:ind w:leftChars="318" w:left="1180"/>
        <w:rPr>
          <w:rFonts w:ascii="Segoe UI Historic" w:hAnsi="Segoe UI Historic" w:cs="Segoe UI Historic"/>
        </w:rPr>
      </w:pPr>
      <w:r w:rsidRPr="004D2B0B">
        <w:rPr>
          <w:rFonts w:ascii="Segoe UI Historic" w:hAnsi="Segoe UI Historic" w:cs="Segoe UI Historic"/>
        </w:rPr>
        <w:t>A Loading Screen shoul</w:t>
      </w:r>
      <w:r w:rsidR="00760486" w:rsidRPr="004D2B0B">
        <w:rPr>
          <w:rFonts w:ascii="Segoe UI Historic" w:hAnsi="Segoe UI Historic" w:cs="Segoe UI Historic"/>
        </w:rPr>
        <w:t>d be showed after the names above is shown</w:t>
      </w:r>
    </w:p>
    <w:p w14:paraId="0D9CEA94" w14:textId="3457E3CB" w:rsidR="00760486" w:rsidRPr="004D2B0B" w:rsidRDefault="00760486" w:rsidP="007B3B65">
      <w:pPr>
        <w:pStyle w:val="ad"/>
        <w:numPr>
          <w:ilvl w:val="0"/>
          <w:numId w:val="19"/>
        </w:numPr>
        <w:ind w:leftChars="318" w:left="1180"/>
        <w:rPr>
          <w:rFonts w:ascii="Segoe UI Historic" w:hAnsi="Segoe UI Historic" w:cs="Segoe UI Historic"/>
        </w:rPr>
      </w:pPr>
      <w:r w:rsidRPr="004D2B0B">
        <w:rPr>
          <w:rFonts w:ascii="Segoe UI Historic" w:hAnsi="Segoe UI Historic" w:cs="Segoe UI Historic"/>
        </w:rPr>
        <w:t xml:space="preserve">Loading Screen </w:t>
      </w:r>
      <w:r w:rsidR="00A3078A" w:rsidRPr="004D2B0B">
        <w:rPr>
          <w:rFonts w:ascii="Segoe UI Historic" w:hAnsi="Segoe UI Historic" w:cs="Segoe UI Historic"/>
        </w:rPr>
        <w:t>need</w:t>
      </w:r>
      <w:r w:rsidR="001E4381" w:rsidRPr="004D2B0B">
        <w:rPr>
          <w:rFonts w:ascii="Segoe UI Historic" w:hAnsi="Segoe UI Historic" w:cs="Segoe UI Historic"/>
        </w:rPr>
        <w:t xml:space="preserve">s </w:t>
      </w:r>
      <w:r w:rsidR="00A3078A" w:rsidRPr="004D2B0B">
        <w:rPr>
          <w:rFonts w:ascii="Segoe UI Historic" w:hAnsi="Segoe UI Historic" w:cs="Segoe UI Historic"/>
        </w:rPr>
        <w:t xml:space="preserve">to </w:t>
      </w:r>
      <w:r w:rsidR="00D13DB3" w:rsidRPr="004D2B0B">
        <w:rPr>
          <w:rFonts w:ascii="Segoe UI Historic" w:hAnsi="Segoe UI Historic" w:cs="Segoe UI Historic"/>
        </w:rPr>
        <w:t>be</w:t>
      </w:r>
      <w:r w:rsidR="006778A5" w:rsidRPr="004D2B0B">
        <w:rPr>
          <w:rFonts w:ascii="Segoe UI Historic" w:hAnsi="Segoe UI Historic" w:cs="Segoe UI Historic"/>
        </w:rPr>
        <w:t xml:space="preserve"> clickable</w:t>
      </w:r>
      <w:r w:rsidR="00A3078A" w:rsidRPr="004D2B0B">
        <w:rPr>
          <w:rFonts w:ascii="Segoe UI Historic" w:hAnsi="Segoe UI Historic" w:cs="Segoe UI Historic"/>
        </w:rPr>
        <w:t xml:space="preserve"> after the names shown</w:t>
      </w:r>
    </w:p>
    <w:p w14:paraId="48F4A987" w14:textId="07321747" w:rsidR="005B0B56" w:rsidRPr="004D2B0B" w:rsidRDefault="005B0B56" w:rsidP="007B3B65">
      <w:pPr>
        <w:pStyle w:val="ad"/>
        <w:numPr>
          <w:ilvl w:val="0"/>
          <w:numId w:val="19"/>
        </w:numPr>
        <w:ind w:leftChars="318" w:left="1180"/>
        <w:rPr>
          <w:rFonts w:ascii="Segoe UI Historic" w:hAnsi="Segoe UI Historic" w:cs="Segoe UI Historic"/>
        </w:rPr>
      </w:pPr>
      <w:r w:rsidRPr="004D2B0B">
        <w:rPr>
          <w:rFonts w:ascii="Segoe UI Historic" w:hAnsi="Segoe UI Historic" w:cs="Segoe UI Historic"/>
        </w:rPr>
        <w:t>Main Menu should be loaded after the loading screen is clicked</w:t>
      </w:r>
    </w:p>
    <w:p w14:paraId="09AD6CDB" w14:textId="418F9C8F" w:rsidR="005B0B56" w:rsidRDefault="00E12D2C" w:rsidP="00693678">
      <w:pPr>
        <w:ind w:leftChars="100" w:left="220"/>
        <w:rPr>
          <w:rFonts w:ascii="Segoe UI Historic" w:hAnsi="Segoe UI Historic" w:cs="Segoe UI Historic"/>
        </w:rPr>
      </w:pPr>
      <w:r>
        <w:rPr>
          <w:rFonts w:ascii="Segoe UI Historic" w:hAnsi="Segoe UI Historic" w:cs="Segoe UI Historic"/>
        </w:rPr>
        <w:t>1.3.</w:t>
      </w:r>
      <w:r w:rsidR="00E75299">
        <w:rPr>
          <w:rFonts w:ascii="Segoe UI Historic" w:hAnsi="Segoe UI Historic" w:cs="Segoe UI Historic"/>
        </w:rPr>
        <w:t>2</w:t>
      </w:r>
      <w:r>
        <w:rPr>
          <w:rFonts w:ascii="Segoe UI Historic" w:hAnsi="Segoe UI Historic" w:cs="Segoe UI Historic"/>
        </w:rPr>
        <w:t xml:space="preserve"> Main Menu</w:t>
      </w:r>
    </w:p>
    <w:p w14:paraId="518D6197" w14:textId="389C7378" w:rsidR="00E12D2C" w:rsidRPr="00E75299" w:rsidRDefault="00C43A88" w:rsidP="007B3B65">
      <w:pPr>
        <w:pStyle w:val="ad"/>
        <w:numPr>
          <w:ilvl w:val="2"/>
          <w:numId w:val="20"/>
        </w:numPr>
        <w:ind w:leftChars="318" w:left="1180"/>
        <w:rPr>
          <w:rFonts w:ascii="Segoe UI Historic" w:hAnsi="Segoe UI Historic" w:cs="Segoe UI Historic"/>
        </w:rPr>
      </w:pPr>
      <w:r w:rsidRPr="00E75299">
        <w:rPr>
          <w:rFonts w:ascii="Segoe UI Historic" w:hAnsi="Segoe UI Historic" w:cs="Segoe UI Historic"/>
        </w:rPr>
        <w:t>A introduction image should fade out</w:t>
      </w:r>
      <w:r w:rsidR="004D2B0B" w:rsidRPr="00E75299">
        <w:rPr>
          <w:rFonts w:ascii="Segoe UI Historic" w:hAnsi="Segoe UI Historic" w:cs="Segoe UI Historic"/>
        </w:rPr>
        <w:t xml:space="preserve"> before the Main Menu is shown</w:t>
      </w:r>
    </w:p>
    <w:p w14:paraId="1C664BDF" w14:textId="78380602" w:rsidR="002A2088" w:rsidRPr="00E75299" w:rsidRDefault="002A2088" w:rsidP="007B3B65">
      <w:pPr>
        <w:pStyle w:val="ad"/>
        <w:numPr>
          <w:ilvl w:val="2"/>
          <w:numId w:val="20"/>
        </w:numPr>
        <w:ind w:leftChars="318" w:left="1180"/>
        <w:rPr>
          <w:rFonts w:ascii="Segoe UI Historic" w:hAnsi="Segoe UI Historic" w:cs="Segoe UI Historic"/>
        </w:rPr>
      </w:pPr>
      <w:r w:rsidRPr="00E75299">
        <w:rPr>
          <w:rFonts w:ascii="Segoe UI Historic" w:hAnsi="Segoe UI Historic" w:cs="Segoe UI Historic"/>
        </w:rPr>
        <w:t xml:space="preserve">A pop-up screen should be pop up to alert player </w:t>
      </w:r>
      <w:r w:rsidR="00207EEE" w:rsidRPr="00E75299">
        <w:rPr>
          <w:rFonts w:ascii="Segoe UI Historic" w:hAnsi="Segoe UI Historic" w:cs="Segoe UI Historic"/>
        </w:rPr>
        <w:t>to login to save the progress into the Leaderboard</w:t>
      </w:r>
    </w:p>
    <w:p w14:paraId="2F6A1F56" w14:textId="7E4DF425" w:rsidR="00597A32" w:rsidRPr="00E75299" w:rsidRDefault="00597A32" w:rsidP="007B3B65">
      <w:pPr>
        <w:pStyle w:val="ad"/>
        <w:numPr>
          <w:ilvl w:val="2"/>
          <w:numId w:val="20"/>
        </w:numPr>
        <w:ind w:leftChars="318" w:left="1180"/>
        <w:rPr>
          <w:rFonts w:ascii="Segoe UI Historic" w:hAnsi="Segoe UI Historic" w:cs="Segoe UI Historic"/>
        </w:rPr>
      </w:pPr>
      <w:r w:rsidRPr="00E75299">
        <w:rPr>
          <w:rFonts w:ascii="Segoe UI Historic" w:hAnsi="Segoe UI Historic" w:cs="Segoe UI Historic"/>
        </w:rPr>
        <w:t xml:space="preserve">There should be 5 buttons on the screen, including Continue, Start Game, </w:t>
      </w:r>
      <w:r w:rsidR="00095FBD" w:rsidRPr="00E75299">
        <w:rPr>
          <w:rFonts w:ascii="Segoe UI Historic" w:hAnsi="Segoe UI Historic" w:cs="Segoe UI Historic"/>
        </w:rPr>
        <w:t xml:space="preserve">Leaderboard, Setting and </w:t>
      </w:r>
      <w:r w:rsidR="00D26756" w:rsidRPr="00E75299">
        <w:rPr>
          <w:rFonts w:ascii="Segoe UI Historic" w:hAnsi="Segoe UI Historic" w:cs="Segoe UI Historic"/>
        </w:rPr>
        <w:t>Quit</w:t>
      </w:r>
    </w:p>
    <w:p w14:paraId="32E7956D" w14:textId="022AE071" w:rsidR="00E75299" w:rsidRPr="00E75299" w:rsidRDefault="00E75299" w:rsidP="007B3B65">
      <w:pPr>
        <w:pStyle w:val="ad"/>
        <w:numPr>
          <w:ilvl w:val="2"/>
          <w:numId w:val="20"/>
        </w:numPr>
        <w:ind w:leftChars="318" w:left="1180"/>
        <w:rPr>
          <w:rFonts w:ascii="Segoe UI Historic" w:hAnsi="Segoe UI Historic" w:cs="Segoe UI Historic"/>
        </w:rPr>
      </w:pPr>
      <w:r w:rsidRPr="00E75299">
        <w:rPr>
          <w:rFonts w:ascii="Segoe UI Historic" w:hAnsi="Segoe UI Historic" w:cs="Segoe UI Historic"/>
        </w:rPr>
        <w:t>All 5 buttons</w:t>
      </w:r>
      <w:r>
        <w:rPr>
          <w:rFonts w:ascii="Segoe UI Historic" w:hAnsi="Segoe UI Historic" w:cs="Segoe UI Historic"/>
        </w:rPr>
        <w:t xml:space="preserve"> listed in 1.3.2c should be </w:t>
      </w:r>
      <w:r w:rsidR="004E710B">
        <w:rPr>
          <w:rFonts w:ascii="Segoe UI Historic" w:hAnsi="Segoe UI Historic" w:cs="Segoe UI Historic"/>
        </w:rPr>
        <w:t>able to open different panel when clicked</w:t>
      </w:r>
    </w:p>
    <w:p w14:paraId="5DEE6D02" w14:textId="69882829" w:rsidR="00D26756" w:rsidRPr="00E75299" w:rsidRDefault="00D26756" w:rsidP="007B3B65">
      <w:pPr>
        <w:pStyle w:val="ad"/>
        <w:numPr>
          <w:ilvl w:val="2"/>
          <w:numId w:val="20"/>
        </w:numPr>
        <w:ind w:leftChars="318" w:left="1180"/>
        <w:rPr>
          <w:rFonts w:ascii="Segoe UI Historic" w:hAnsi="Segoe UI Historic" w:cs="Segoe UI Historic"/>
        </w:rPr>
      </w:pPr>
      <w:r w:rsidRPr="00E75299">
        <w:rPr>
          <w:rFonts w:ascii="Segoe UI Historic" w:hAnsi="Segoe UI Historic" w:cs="Segoe UI Historic"/>
        </w:rPr>
        <w:t>The continue button should be disable if the game haven’t run before</w:t>
      </w:r>
    </w:p>
    <w:p w14:paraId="38435A5A" w14:textId="70813948" w:rsidR="00D26756" w:rsidRDefault="00824EDF" w:rsidP="007B3B65">
      <w:pPr>
        <w:pStyle w:val="ad"/>
        <w:numPr>
          <w:ilvl w:val="2"/>
          <w:numId w:val="20"/>
        </w:numPr>
        <w:ind w:leftChars="318" w:left="1180"/>
        <w:rPr>
          <w:rFonts w:ascii="Segoe UI Historic" w:hAnsi="Segoe UI Historic" w:cs="Segoe UI Historic"/>
        </w:rPr>
      </w:pPr>
      <w:r w:rsidRPr="00E75299">
        <w:rPr>
          <w:rFonts w:ascii="Segoe UI Historic" w:hAnsi="Segoe UI Historic" w:cs="Segoe UI Historic"/>
        </w:rPr>
        <w:t xml:space="preserve">Login state should be on main menu remind </w:t>
      </w:r>
      <w:r w:rsidR="002A2088" w:rsidRPr="00E75299">
        <w:rPr>
          <w:rFonts w:ascii="Segoe UI Historic" w:hAnsi="Segoe UI Historic" w:cs="Segoe UI Historic"/>
        </w:rPr>
        <w:t xml:space="preserve">the player which account it is </w:t>
      </w:r>
      <w:r w:rsidR="004E710B">
        <w:rPr>
          <w:rFonts w:ascii="Segoe UI Historic" w:hAnsi="Segoe UI Historic" w:cs="Segoe UI Historic"/>
        </w:rPr>
        <w:t>logged in</w:t>
      </w:r>
    </w:p>
    <w:p w14:paraId="287F6390" w14:textId="4869A96E" w:rsidR="004E710B" w:rsidRDefault="00A8543D" w:rsidP="00693678">
      <w:pPr>
        <w:ind w:leftChars="100" w:left="220"/>
        <w:rPr>
          <w:rFonts w:ascii="Segoe UI Historic" w:hAnsi="Segoe UI Historic" w:cs="Segoe UI Historic"/>
        </w:rPr>
      </w:pPr>
      <w:r>
        <w:rPr>
          <w:rFonts w:ascii="Segoe UI Historic" w:hAnsi="Segoe UI Historic" w:cs="Segoe UI Historic"/>
        </w:rPr>
        <w:t>1.3.3 Setting Sc</w:t>
      </w:r>
      <w:r w:rsidR="00B20878">
        <w:rPr>
          <w:rFonts w:ascii="Segoe UI Historic" w:hAnsi="Segoe UI Historic" w:cs="Segoe UI Historic"/>
        </w:rPr>
        <w:t>reen</w:t>
      </w:r>
    </w:p>
    <w:p w14:paraId="1895BB8D" w14:textId="3EE37557" w:rsidR="00B20878" w:rsidRPr="00F71019" w:rsidRDefault="00B20878" w:rsidP="007B3B65">
      <w:pPr>
        <w:pStyle w:val="ad"/>
        <w:numPr>
          <w:ilvl w:val="2"/>
          <w:numId w:val="21"/>
        </w:numPr>
        <w:ind w:leftChars="318" w:left="1180"/>
        <w:rPr>
          <w:rFonts w:ascii="Segoe UI Historic" w:hAnsi="Segoe UI Historic" w:cs="Segoe UI Historic"/>
        </w:rPr>
      </w:pPr>
      <w:r w:rsidRPr="00F71019">
        <w:rPr>
          <w:rFonts w:ascii="Segoe UI Historic" w:hAnsi="Segoe UI Historic" w:cs="Segoe UI Historic"/>
        </w:rPr>
        <w:t>Login Screen should pop up to convenience people to log</w:t>
      </w:r>
      <w:r w:rsidR="00190859" w:rsidRPr="00F71019">
        <w:rPr>
          <w:rFonts w:ascii="Segoe UI Historic" w:hAnsi="Segoe UI Historic" w:cs="Segoe UI Historic"/>
        </w:rPr>
        <w:t>in</w:t>
      </w:r>
    </w:p>
    <w:p w14:paraId="0B329095" w14:textId="3FAFCDEC" w:rsidR="00190859" w:rsidRPr="00F71019" w:rsidRDefault="00190859" w:rsidP="007B3B65">
      <w:pPr>
        <w:pStyle w:val="ad"/>
        <w:numPr>
          <w:ilvl w:val="2"/>
          <w:numId w:val="21"/>
        </w:numPr>
        <w:ind w:leftChars="318" w:left="1180"/>
        <w:rPr>
          <w:rFonts w:ascii="Segoe UI Historic" w:hAnsi="Segoe UI Historic" w:cs="Segoe UI Historic"/>
        </w:rPr>
      </w:pPr>
      <w:r w:rsidRPr="00F71019">
        <w:rPr>
          <w:rFonts w:ascii="Segoe UI Historic" w:hAnsi="Segoe UI Historic" w:cs="Segoe UI Historic"/>
        </w:rPr>
        <w:t>The Setting Screen should have 5 categories, including Audio, Video, Control, Graphics and Login</w:t>
      </w:r>
    </w:p>
    <w:p w14:paraId="0DE3D5BB" w14:textId="615E0F56" w:rsidR="0095221C" w:rsidRPr="00F71019" w:rsidRDefault="00A82ADB" w:rsidP="007B3B65">
      <w:pPr>
        <w:pStyle w:val="ad"/>
        <w:numPr>
          <w:ilvl w:val="2"/>
          <w:numId w:val="21"/>
        </w:numPr>
        <w:ind w:leftChars="318" w:left="1180"/>
        <w:rPr>
          <w:rFonts w:ascii="Segoe UI Historic" w:hAnsi="Segoe UI Historic" w:cs="Segoe UI Historic"/>
        </w:rPr>
      </w:pPr>
      <w:r w:rsidRPr="00F71019">
        <w:rPr>
          <w:rFonts w:ascii="Segoe UI Historic" w:hAnsi="Segoe UI Historic" w:cs="Segoe UI Historic"/>
        </w:rPr>
        <w:t>All 5 categories</w:t>
      </w:r>
      <w:r w:rsidR="00144F0E">
        <w:rPr>
          <w:rFonts w:ascii="Segoe UI Historic" w:hAnsi="Segoe UI Historic" w:cs="Segoe UI Historic"/>
        </w:rPr>
        <w:t xml:space="preserve"> tabs</w:t>
      </w:r>
      <w:r w:rsidRPr="00F71019">
        <w:rPr>
          <w:rFonts w:ascii="Segoe UI Historic" w:hAnsi="Segoe UI Historic" w:cs="Segoe UI Historic"/>
        </w:rPr>
        <w:t xml:space="preserve"> listed in 1.3.3b will show corresponding</w:t>
      </w:r>
      <w:r w:rsidR="0095221C" w:rsidRPr="00F71019">
        <w:rPr>
          <w:rFonts w:ascii="Segoe UI Historic" w:hAnsi="Segoe UI Historic" w:cs="Segoe UI Historic"/>
        </w:rPr>
        <w:t xml:space="preserve"> setting</w:t>
      </w:r>
      <w:r w:rsidRPr="00F71019">
        <w:rPr>
          <w:rFonts w:ascii="Segoe UI Historic" w:hAnsi="Segoe UI Historic" w:cs="Segoe UI Historic"/>
        </w:rPr>
        <w:t xml:space="preserve"> catego</w:t>
      </w:r>
      <w:r w:rsidR="0095221C" w:rsidRPr="00F71019">
        <w:rPr>
          <w:rFonts w:ascii="Segoe UI Historic" w:hAnsi="Segoe UI Historic" w:cs="Segoe UI Historic"/>
        </w:rPr>
        <w:t>ry</w:t>
      </w:r>
    </w:p>
    <w:p w14:paraId="4FB14C23" w14:textId="1CE1DCF9" w:rsidR="00386093" w:rsidRPr="00F71019" w:rsidRDefault="00386093" w:rsidP="007B3B65">
      <w:pPr>
        <w:pStyle w:val="ad"/>
        <w:numPr>
          <w:ilvl w:val="2"/>
          <w:numId w:val="21"/>
        </w:numPr>
        <w:ind w:leftChars="318" w:left="1180"/>
        <w:rPr>
          <w:rFonts w:ascii="Segoe UI Historic" w:hAnsi="Segoe UI Historic" w:cs="Segoe UI Historic"/>
        </w:rPr>
      </w:pPr>
      <w:r w:rsidRPr="00F71019">
        <w:rPr>
          <w:rFonts w:ascii="Segoe UI Historic" w:hAnsi="Segoe UI Historic" w:cs="Segoe UI Historic"/>
        </w:rPr>
        <w:t xml:space="preserve">Default value </w:t>
      </w:r>
      <w:r w:rsidR="00035D46" w:rsidRPr="00F71019">
        <w:rPr>
          <w:rFonts w:ascii="Segoe UI Historic" w:hAnsi="Segoe UI Historic" w:cs="Segoe UI Historic"/>
        </w:rPr>
        <w:t xml:space="preserve">should be set before </w:t>
      </w:r>
      <w:r w:rsidR="0094042A" w:rsidRPr="00F71019">
        <w:rPr>
          <w:rFonts w:ascii="Segoe UI Historic" w:hAnsi="Segoe UI Historic" w:cs="Segoe UI Historic"/>
        </w:rPr>
        <w:t>if setting is never open/ configured before</w:t>
      </w:r>
      <w:r w:rsidRPr="00F71019">
        <w:rPr>
          <w:rFonts w:ascii="Segoe UI Historic" w:hAnsi="Segoe UI Historic" w:cs="Segoe UI Historic"/>
        </w:rPr>
        <w:t xml:space="preserve"> </w:t>
      </w:r>
    </w:p>
    <w:p w14:paraId="231920EA" w14:textId="638C3375" w:rsidR="0095221C" w:rsidRPr="00F71019" w:rsidRDefault="0082087E" w:rsidP="007B3B65">
      <w:pPr>
        <w:pStyle w:val="ad"/>
        <w:numPr>
          <w:ilvl w:val="2"/>
          <w:numId w:val="21"/>
        </w:numPr>
        <w:ind w:leftChars="318" w:left="1180"/>
        <w:rPr>
          <w:rFonts w:ascii="Segoe UI Historic" w:hAnsi="Segoe UI Historic" w:cs="Segoe UI Historic"/>
        </w:rPr>
      </w:pPr>
      <w:r w:rsidRPr="00F71019">
        <w:rPr>
          <w:rFonts w:ascii="Segoe UI Historic" w:hAnsi="Segoe UI Historic" w:cs="Segoe UI Historic"/>
        </w:rPr>
        <w:t>Video Option should contains the Field of View of camera</w:t>
      </w:r>
      <w:r w:rsidR="00DF0AEC" w:rsidRPr="00F71019">
        <w:rPr>
          <w:rFonts w:ascii="Segoe UI Historic" w:hAnsi="Segoe UI Historic" w:cs="Segoe UI Historic"/>
        </w:rPr>
        <w:t xml:space="preserve">  and minimap setting</w:t>
      </w:r>
    </w:p>
    <w:p w14:paraId="52CF87CC" w14:textId="10DF71AF" w:rsidR="00A03A2F" w:rsidRPr="00F71019" w:rsidRDefault="00A03A2F" w:rsidP="007B3B65">
      <w:pPr>
        <w:pStyle w:val="ad"/>
        <w:numPr>
          <w:ilvl w:val="2"/>
          <w:numId w:val="21"/>
        </w:numPr>
        <w:ind w:leftChars="318" w:left="1180"/>
        <w:rPr>
          <w:rFonts w:ascii="Segoe UI Historic" w:hAnsi="Segoe UI Historic" w:cs="Segoe UI Historic"/>
        </w:rPr>
      </w:pPr>
      <w:r w:rsidRPr="00F71019">
        <w:rPr>
          <w:rFonts w:ascii="Segoe UI Historic" w:hAnsi="Segoe UI Historic" w:cs="Segoe UI Historic" w:hint="eastAsia"/>
        </w:rPr>
        <w:t>A</w:t>
      </w:r>
      <w:r w:rsidRPr="00F71019">
        <w:rPr>
          <w:rFonts w:ascii="Segoe UI Historic" w:hAnsi="Segoe UI Historic" w:cs="Segoe UI Historic"/>
        </w:rPr>
        <w:t>udio Option should contain SFX and Music Volume</w:t>
      </w:r>
      <w:r w:rsidR="00DF0AEC" w:rsidRPr="00F71019">
        <w:rPr>
          <w:rFonts w:ascii="Segoe UI Historic" w:hAnsi="Segoe UI Historic" w:cs="Segoe UI Historic"/>
        </w:rPr>
        <w:t xml:space="preserve"> Setting</w:t>
      </w:r>
    </w:p>
    <w:p w14:paraId="3234108E" w14:textId="365002F2" w:rsidR="00A03A2F" w:rsidRPr="00F71019" w:rsidRDefault="00A03A2F" w:rsidP="007B3B65">
      <w:pPr>
        <w:pStyle w:val="ad"/>
        <w:numPr>
          <w:ilvl w:val="2"/>
          <w:numId w:val="21"/>
        </w:numPr>
        <w:ind w:leftChars="318" w:left="1180"/>
        <w:rPr>
          <w:rFonts w:ascii="Segoe UI Historic" w:hAnsi="Segoe UI Historic" w:cs="Segoe UI Historic"/>
        </w:rPr>
      </w:pPr>
      <w:r w:rsidRPr="00F71019">
        <w:rPr>
          <w:rFonts w:ascii="Segoe UI Historic" w:hAnsi="Segoe UI Historic" w:cs="Segoe UI Historic" w:hint="eastAsia"/>
        </w:rPr>
        <w:t>G</w:t>
      </w:r>
      <w:r w:rsidRPr="00F71019">
        <w:rPr>
          <w:rFonts w:ascii="Segoe UI Historic" w:hAnsi="Segoe UI Historic" w:cs="Segoe UI Historic"/>
        </w:rPr>
        <w:t>raphics Option should contain</w:t>
      </w:r>
      <w:r w:rsidR="00DF0AEC" w:rsidRPr="00F71019">
        <w:rPr>
          <w:rFonts w:ascii="Segoe UI Historic" w:hAnsi="Segoe UI Historic" w:cs="Segoe UI Historic"/>
        </w:rPr>
        <w:t xml:space="preserve"> settings of</w:t>
      </w:r>
      <w:r w:rsidRPr="00F71019">
        <w:rPr>
          <w:rFonts w:ascii="Segoe UI Historic" w:hAnsi="Segoe UI Historic" w:cs="Segoe UI Historic"/>
        </w:rPr>
        <w:t xml:space="preserve"> </w:t>
      </w:r>
      <w:r w:rsidR="00DF0AEC" w:rsidRPr="00F71019">
        <w:rPr>
          <w:rFonts w:ascii="Segoe UI Historic" w:hAnsi="Segoe UI Historic" w:cs="Segoe UI Historic"/>
        </w:rPr>
        <w:t>Quality level and brightness</w:t>
      </w:r>
    </w:p>
    <w:p w14:paraId="6D626A21" w14:textId="77777777" w:rsidR="00F71019" w:rsidRDefault="00DF0AEC" w:rsidP="007B3B65">
      <w:pPr>
        <w:pStyle w:val="ad"/>
        <w:numPr>
          <w:ilvl w:val="2"/>
          <w:numId w:val="21"/>
        </w:numPr>
        <w:ind w:leftChars="318" w:left="1180"/>
        <w:rPr>
          <w:rFonts w:ascii="Segoe UI Historic" w:hAnsi="Segoe UI Historic" w:cs="Segoe UI Historic"/>
        </w:rPr>
      </w:pPr>
      <w:r w:rsidRPr="00F71019">
        <w:rPr>
          <w:rFonts w:ascii="Segoe UI Historic" w:hAnsi="Segoe UI Historic" w:cs="Segoe UI Historic" w:hint="eastAsia"/>
        </w:rPr>
        <w:t>C</w:t>
      </w:r>
      <w:r w:rsidRPr="00F71019">
        <w:rPr>
          <w:rFonts w:ascii="Segoe UI Historic" w:hAnsi="Segoe UI Historic" w:cs="Segoe UI Historic"/>
        </w:rPr>
        <w:t>ontrol Option should contain settings of the size of joystick and Sensitivity of turning around</w:t>
      </w:r>
    </w:p>
    <w:p w14:paraId="636F66DA" w14:textId="3A9DDB67" w:rsidR="004B5469" w:rsidRDefault="00F71019" w:rsidP="007B3B65">
      <w:pPr>
        <w:pStyle w:val="ad"/>
        <w:numPr>
          <w:ilvl w:val="2"/>
          <w:numId w:val="21"/>
        </w:numPr>
        <w:ind w:leftChars="318" w:left="1180"/>
        <w:rPr>
          <w:rFonts w:ascii="Segoe UI Historic" w:hAnsi="Segoe UI Historic" w:cs="Segoe UI Historic"/>
        </w:rPr>
      </w:pPr>
      <w:r>
        <w:rPr>
          <w:rFonts w:ascii="Segoe UI Historic" w:hAnsi="Segoe UI Historic" w:cs="Segoe UI Historic"/>
        </w:rPr>
        <w:t>S</w:t>
      </w:r>
      <w:r w:rsidR="00386093" w:rsidRPr="00F71019">
        <w:rPr>
          <w:rFonts w:ascii="Segoe UI Historic" w:hAnsi="Segoe UI Historic" w:cs="Segoe UI Historic"/>
        </w:rPr>
        <w:t>ettings value should be loaded after the Setting Panel is closed</w:t>
      </w:r>
    </w:p>
    <w:p w14:paraId="54F6C394" w14:textId="266280FB" w:rsidR="004B5469" w:rsidRDefault="004B5469" w:rsidP="007B3B65">
      <w:pPr>
        <w:pStyle w:val="ad"/>
        <w:numPr>
          <w:ilvl w:val="2"/>
          <w:numId w:val="21"/>
        </w:numPr>
        <w:ind w:leftChars="318" w:left="1180"/>
        <w:rPr>
          <w:rFonts w:ascii="Segoe UI Historic" w:hAnsi="Segoe UI Historic" w:cs="Segoe UI Historic"/>
        </w:rPr>
      </w:pPr>
      <w:r>
        <w:rPr>
          <w:rFonts w:ascii="Segoe UI Historic" w:hAnsi="Segoe UI Historic" w:cs="Segoe UI Historic"/>
        </w:rPr>
        <w:t xml:space="preserve">Value of settings should be saved in order to retrieve on next </w:t>
      </w:r>
      <w:r w:rsidR="00A45337">
        <w:rPr>
          <w:rFonts w:ascii="Segoe UI Historic" w:hAnsi="Segoe UI Historic" w:cs="Segoe UI Historic"/>
        </w:rPr>
        <w:t>game runs</w:t>
      </w:r>
    </w:p>
    <w:p w14:paraId="2BFAD7A1" w14:textId="2C555025" w:rsidR="00A45337" w:rsidRDefault="00A45337" w:rsidP="00693678">
      <w:pPr>
        <w:ind w:leftChars="100" w:left="220"/>
        <w:rPr>
          <w:rFonts w:ascii="Segoe UI Historic" w:hAnsi="Segoe UI Historic" w:cs="Segoe UI Historic"/>
        </w:rPr>
      </w:pPr>
      <w:r>
        <w:rPr>
          <w:rFonts w:ascii="Segoe UI Historic" w:hAnsi="Segoe UI Historic" w:cs="Segoe UI Historic" w:hint="eastAsia"/>
        </w:rPr>
        <w:t>1</w:t>
      </w:r>
      <w:r>
        <w:rPr>
          <w:rFonts w:ascii="Segoe UI Historic" w:hAnsi="Segoe UI Historic" w:cs="Segoe UI Historic"/>
        </w:rPr>
        <w:t>.3.4 Quit Panel</w:t>
      </w:r>
    </w:p>
    <w:p w14:paraId="5FF07581" w14:textId="3B71F354" w:rsidR="00A45337" w:rsidRPr="001302DF" w:rsidRDefault="00A45337" w:rsidP="007B3B65">
      <w:pPr>
        <w:pStyle w:val="ad"/>
        <w:numPr>
          <w:ilvl w:val="2"/>
          <w:numId w:val="22"/>
        </w:numPr>
        <w:ind w:leftChars="318" w:left="1180"/>
        <w:rPr>
          <w:rFonts w:ascii="Segoe UI Historic" w:hAnsi="Segoe UI Historic" w:cs="Segoe UI Historic"/>
        </w:rPr>
      </w:pPr>
      <w:r w:rsidRPr="001302DF">
        <w:rPr>
          <w:rFonts w:ascii="Segoe UI Historic" w:hAnsi="Segoe UI Historic" w:cs="Segoe UI Historic"/>
        </w:rPr>
        <w:t xml:space="preserve">The quit panel should show 2 buttons including Quit Button and </w:t>
      </w:r>
      <w:r w:rsidR="00A85BE3" w:rsidRPr="001302DF">
        <w:rPr>
          <w:rFonts w:ascii="Segoe UI Historic" w:hAnsi="Segoe UI Historic" w:cs="Segoe UI Historic"/>
        </w:rPr>
        <w:t>a Cancel Button</w:t>
      </w:r>
    </w:p>
    <w:p w14:paraId="3E2AE789" w14:textId="735DC1B6" w:rsidR="00A85BE3" w:rsidRPr="001302DF" w:rsidRDefault="00A85BE3" w:rsidP="007B3B65">
      <w:pPr>
        <w:pStyle w:val="ad"/>
        <w:numPr>
          <w:ilvl w:val="2"/>
          <w:numId w:val="22"/>
        </w:numPr>
        <w:ind w:leftChars="318" w:left="1180"/>
        <w:rPr>
          <w:rFonts w:ascii="Segoe UI Historic" w:hAnsi="Segoe UI Historic" w:cs="Segoe UI Historic"/>
        </w:rPr>
      </w:pPr>
      <w:r w:rsidRPr="001302DF">
        <w:rPr>
          <w:rFonts w:ascii="Segoe UI Historic" w:hAnsi="Segoe UI Historic" w:cs="Segoe UI Historic"/>
        </w:rPr>
        <w:t xml:space="preserve">The game should be quitted after </w:t>
      </w:r>
      <w:r w:rsidR="009A29AC" w:rsidRPr="001302DF">
        <w:rPr>
          <w:rFonts w:ascii="Segoe UI Historic" w:hAnsi="Segoe UI Historic" w:cs="Segoe UI Historic"/>
        </w:rPr>
        <w:t>Quit Button mentioned in 1.3.4a is clicked</w:t>
      </w:r>
    </w:p>
    <w:p w14:paraId="5E8DAE0B" w14:textId="7576B6A0" w:rsidR="00C31138" w:rsidRPr="001302DF" w:rsidRDefault="00C31138" w:rsidP="007B3B65">
      <w:pPr>
        <w:pStyle w:val="ad"/>
        <w:numPr>
          <w:ilvl w:val="2"/>
          <w:numId w:val="22"/>
        </w:numPr>
        <w:ind w:leftChars="318" w:left="1180"/>
        <w:rPr>
          <w:rFonts w:ascii="Segoe UI Historic" w:hAnsi="Segoe UI Historic" w:cs="Segoe UI Historic"/>
        </w:rPr>
      </w:pPr>
      <w:r w:rsidRPr="001302DF">
        <w:rPr>
          <w:rFonts w:ascii="Segoe UI Historic" w:hAnsi="Segoe UI Historic" w:cs="Segoe UI Historic"/>
        </w:rPr>
        <w:t>When cancel button is clicked,</w:t>
      </w:r>
      <w:r w:rsidR="007D6A09" w:rsidRPr="001302DF">
        <w:rPr>
          <w:rFonts w:ascii="Segoe UI Historic" w:hAnsi="Segoe UI Historic" w:cs="Segoe UI Historic"/>
        </w:rPr>
        <w:t xml:space="preserve"> quit panel is disabled and return </w:t>
      </w:r>
      <w:r w:rsidR="00514D64" w:rsidRPr="001302DF">
        <w:rPr>
          <w:rFonts w:ascii="Segoe UI Historic" w:hAnsi="Segoe UI Historic" w:cs="Segoe UI Historic"/>
        </w:rPr>
        <w:t>to main menu</w:t>
      </w:r>
      <w:r w:rsidRPr="001302DF">
        <w:rPr>
          <w:rFonts w:ascii="Segoe UI Historic" w:hAnsi="Segoe UI Historic" w:cs="Segoe UI Historic"/>
        </w:rPr>
        <w:t xml:space="preserve"> </w:t>
      </w:r>
    </w:p>
    <w:p w14:paraId="4D94B873" w14:textId="6A3F5D11" w:rsidR="00DC383A" w:rsidRDefault="00DE2FE3" w:rsidP="00693678">
      <w:pPr>
        <w:ind w:leftChars="100" w:left="220"/>
        <w:rPr>
          <w:rFonts w:ascii="Segoe UI Historic" w:hAnsi="Segoe UI Historic" w:cs="Segoe UI Historic"/>
        </w:rPr>
      </w:pPr>
      <w:r>
        <w:rPr>
          <w:rFonts w:ascii="Segoe UI Historic" w:hAnsi="Segoe UI Historic" w:cs="Segoe UI Historic" w:hint="eastAsia"/>
        </w:rPr>
        <w:t>1</w:t>
      </w:r>
      <w:r>
        <w:rPr>
          <w:rFonts w:ascii="Segoe UI Historic" w:hAnsi="Segoe UI Historic" w:cs="Segoe UI Historic"/>
        </w:rPr>
        <w:t>.3.5 LeaderBoard</w:t>
      </w:r>
    </w:p>
    <w:p w14:paraId="1BE24053" w14:textId="015C5CAC" w:rsidR="00DE2FE3" w:rsidRPr="00E85344" w:rsidRDefault="0017794B" w:rsidP="007B3B65">
      <w:pPr>
        <w:pStyle w:val="ad"/>
        <w:numPr>
          <w:ilvl w:val="2"/>
          <w:numId w:val="23"/>
        </w:numPr>
        <w:rPr>
          <w:rFonts w:ascii="Segoe UI Historic" w:hAnsi="Segoe UI Historic" w:cs="Segoe UI Historic"/>
        </w:rPr>
      </w:pPr>
      <w:r w:rsidRPr="00E85344">
        <w:rPr>
          <w:rFonts w:ascii="Segoe UI Historic" w:hAnsi="Segoe UI Historic" w:cs="Segoe UI Historic"/>
        </w:rPr>
        <w:t xml:space="preserve">A leaderboard </w:t>
      </w:r>
      <w:r w:rsidR="00FA7861" w:rsidRPr="00E85344">
        <w:rPr>
          <w:rFonts w:ascii="Segoe UI Historic" w:hAnsi="Segoe UI Historic" w:cs="Segoe UI Historic"/>
        </w:rPr>
        <w:t>panel and 4 selection column</w:t>
      </w:r>
      <w:r w:rsidR="003620E5" w:rsidRPr="00E85344">
        <w:rPr>
          <w:rFonts w:ascii="Segoe UI Historic" w:hAnsi="Segoe UI Historic" w:cs="Segoe UI Historic"/>
        </w:rPr>
        <w:t>s including player username, level, score and time used</w:t>
      </w:r>
      <w:r w:rsidR="00FA7861" w:rsidRPr="00E85344">
        <w:rPr>
          <w:rFonts w:ascii="Segoe UI Historic" w:hAnsi="Segoe UI Historic" w:cs="Segoe UI Historic"/>
        </w:rPr>
        <w:t xml:space="preserve"> needs to be available for player click</w:t>
      </w:r>
    </w:p>
    <w:p w14:paraId="7B802D51" w14:textId="44D1ED57" w:rsidR="0017794B" w:rsidRPr="00E85344" w:rsidRDefault="00260824" w:rsidP="007B3B65">
      <w:pPr>
        <w:pStyle w:val="ad"/>
        <w:numPr>
          <w:ilvl w:val="2"/>
          <w:numId w:val="23"/>
        </w:numPr>
        <w:rPr>
          <w:rFonts w:ascii="Segoe UI Historic" w:hAnsi="Segoe UI Historic" w:cs="Segoe UI Historic"/>
        </w:rPr>
      </w:pPr>
      <w:r w:rsidRPr="00E85344">
        <w:rPr>
          <w:rFonts w:ascii="Segoe UI Historic" w:hAnsi="Segoe UI Historic" w:cs="Segoe UI Historic"/>
        </w:rPr>
        <w:t>An instruction will pop up</w:t>
      </w:r>
      <w:r w:rsidR="001227C1" w:rsidRPr="00E85344">
        <w:rPr>
          <w:rFonts w:ascii="Segoe UI Historic" w:hAnsi="Segoe UI Historic" w:cs="Segoe UI Historic"/>
        </w:rPr>
        <w:t xml:space="preserve"> talking about the sorting and </w:t>
      </w:r>
      <w:r w:rsidR="00284CA9" w:rsidRPr="00E85344">
        <w:rPr>
          <w:rFonts w:ascii="Segoe UI Historic" w:hAnsi="Segoe UI Historic" w:cs="Segoe UI Historic"/>
        </w:rPr>
        <w:t>statistic player can access</w:t>
      </w:r>
    </w:p>
    <w:p w14:paraId="4D42DBA2" w14:textId="595EFA25" w:rsidR="00303192" w:rsidRPr="00E85344" w:rsidRDefault="00284CA9" w:rsidP="007B3B65">
      <w:pPr>
        <w:pStyle w:val="ad"/>
        <w:numPr>
          <w:ilvl w:val="2"/>
          <w:numId w:val="23"/>
        </w:numPr>
        <w:rPr>
          <w:rFonts w:ascii="Segoe UI Historic" w:hAnsi="Segoe UI Historic" w:cs="Segoe UI Historic"/>
        </w:rPr>
      </w:pPr>
      <w:r w:rsidRPr="00E85344">
        <w:rPr>
          <w:rFonts w:ascii="Segoe UI Historic" w:hAnsi="Segoe UI Historic" w:cs="Segoe UI Historic"/>
        </w:rPr>
        <w:t xml:space="preserve">Different column will be sort using merge sort based on </w:t>
      </w:r>
      <w:r w:rsidR="002E21C2" w:rsidRPr="00E85344">
        <w:rPr>
          <w:rFonts w:ascii="Segoe UI Historic" w:hAnsi="Segoe UI Historic" w:cs="Segoe UI Historic"/>
        </w:rPr>
        <w:t>user selection</w:t>
      </w:r>
    </w:p>
    <w:p w14:paraId="7B00E1D4" w14:textId="2BB45679" w:rsidR="003D6395" w:rsidRDefault="002E21C2" w:rsidP="003D6395">
      <w:pPr>
        <w:pStyle w:val="ad"/>
        <w:numPr>
          <w:ilvl w:val="2"/>
          <w:numId w:val="23"/>
        </w:numPr>
        <w:rPr>
          <w:rFonts w:ascii="Segoe UI Historic" w:hAnsi="Segoe UI Historic" w:cs="Segoe UI Historic"/>
        </w:rPr>
      </w:pPr>
      <w:r w:rsidRPr="00E85344">
        <w:rPr>
          <w:rFonts w:ascii="Segoe UI Historic" w:hAnsi="Segoe UI Historic" w:cs="Segoe UI Historic"/>
        </w:rPr>
        <w:t>Leaderboard data need to be automatically update</w:t>
      </w:r>
    </w:p>
    <w:p w14:paraId="3BECC95D" w14:textId="0C4A94D7" w:rsidR="00622288" w:rsidRDefault="00622288" w:rsidP="00693678">
      <w:pPr>
        <w:ind w:leftChars="100" w:left="220"/>
        <w:rPr>
          <w:rFonts w:ascii="Segoe UI Historic" w:hAnsi="Segoe UI Historic" w:cs="Segoe UI Historic"/>
        </w:rPr>
      </w:pPr>
      <w:r>
        <w:rPr>
          <w:rFonts w:ascii="Segoe UI Historic" w:hAnsi="Segoe UI Historic" w:cs="Segoe UI Historic" w:hint="eastAsia"/>
        </w:rPr>
        <w:t>1</w:t>
      </w:r>
      <w:r>
        <w:rPr>
          <w:rFonts w:ascii="Segoe UI Historic" w:hAnsi="Segoe UI Historic" w:cs="Segoe UI Historic"/>
        </w:rPr>
        <w:t xml:space="preserve">.3.6 </w:t>
      </w:r>
      <w:r w:rsidR="00F66027">
        <w:rPr>
          <w:rFonts w:ascii="Segoe UI Historic" w:hAnsi="Segoe UI Historic" w:cs="Segoe UI Historic"/>
        </w:rPr>
        <w:t>Login &amp; Register</w:t>
      </w:r>
    </w:p>
    <w:p w14:paraId="47007A9C" w14:textId="749F92C7" w:rsidR="00F66027" w:rsidRDefault="009F5BF0" w:rsidP="00693678">
      <w:pPr>
        <w:ind w:leftChars="100" w:left="220"/>
        <w:rPr>
          <w:rFonts w:ascii="Segoe UI Historic" w:hAnsi="Segoe UI Historic" w:cs="Segoe UI Historic"/>
        </w:rPr>
      </w:pPr>
      <w:r>
        <w:rPr>
          <w:rFonts w:ascii="Segoe UI Historic" w:hAnsi="Segoe UI Historic" w:cs="Segoe UI Historic"/>
        </w:rPr>
        <w:tab/>
        <w:t>1.3.6.1</w:t>
      </w:r>
      <w:r w:rsidR="00B53600">
        <w:rPr>
          <w:rFonts w:ascii="Segoe UI Historic" w:hAnsi="Segoe UI Historic" w:cs="Segoe UI Historic"/>
        </w:rPr>
        <w:t xml:space="preserve"> Login</w:t>
      </w:r>
    </w:p>
    <w:p w14:paraId="22EAE617" w14:textId="5F7BAE82" w:rsidR="00B53600" w:rsidRDefault="00B53600" w:rsidP="00693678">
      <w:pPr>
        <w:ind w:leftChars="100" w:left="220"/>
        <w:rPr>
          <w:rFonts w:ascii="Segoe UI Historic" w:hAnsi="Segoe UI Historic" w:cs="Segoe UI Historic"/>
        </w:rPr>
      </w:pPr>
      <w:r>
        <w:rPr>
          <w:rFonts w:ascii="Segoe UI Historic" w:hAnsi="Segoe UI Historic" w:cs="Segoe UI Historic"/>
        </w:rPr>
        <w:tab/>
        <w:t>1.3.6.2 Register</w:t>
      </w:r>
    </w:p>
    <w:p w14:paraId="5BEF7D7E" w14:textId="6B1576D1" w:rsidR="00B53600" w:rsidRDefault="00B53600" w:rsidP="00693678">
      <w:pPr>
        <w:ind w:leftChars="100" w:left="220"/>
        <w:rPr>
          <w:rFonts w:ascii="Segoe UI Historic" w:hAnsi="Segoe UI Historic" w:cs="Segoe UI Historic"/>
        </w:rPr>
      </w:pPr>
      <w:r>
        <w:rPr>
          <w:rFonts w:ascii="Segoe UI Historic" w:hAnsi="Segoe UI Historic" w:cs="Segoe UI Historic"/>
        </w:rPr>
        <w:tab/>
        <w:t xml:space="preserve">1.3.6.3 </w:t>
      </w:r>
      <w:r w:rsidR="00555282">
        <w:rPr>
          <w:rFonts w:ascii="Segoe UI Historic" w:hAnsi="Segoe UI Historic" w:cs="Segoe UI Historic"/>
        </w:rPr>
        <w:t>Welcome</w:t>
      </w:r>
      <w:r w:rsidR="00687407">
        <w:rPr>
          <w:rFonts w:ascii="Segoe UI Historic" w:hAnsi="Segoe UI Historic" w:cs="Segoe UI Historic"/>
        </w:rPr>
        <w:t xml:space="preserve"> back</w:t>
      </w:r>
    </w:p>
    <w:p w14:paraId="64ECA4AC" w14:textId="6065C96A" w:rsidR="00303192" w:rsidRDefault="009122B7" w:rsidP="00693678">
      <w:pPr>
        <w:ind w:leftChars="100" w:left="220"/>
        <w:rPr>
          <w:rFonts w:ascii="Segoe UI Historic" w:hAnsi="Segoe UI Historic" w:cs="Segoe UI Historic"/>
        </w:rPr>
      </w:pPr>
      <w:r>
        <w:rPr>
          <w:rFonts w:ascii="Segoe UI Historic" w:hAnsi="Segoe UI Historic" w:cs="Segoe UI Historic" w:hint="eastAsia"/>
        </w:rPr>
        <w:t>1</w:t>
      </w:r>
      <w:r>
        <w:rPr>
          <w:rFonts w:ascii="Segoe UI Historic" w:hAnsi="Segoe UI Historic" w:cs="Segoe UI Historic"/>
        </w:rPr>
        <w:t xml:space="preserve">.3.6 </w:t>
      </w:r>
      <w:r w:rsidR="00715D10">
        <w:rPr>
          <w:rFonts w:ascii="Segoe UI Historic" w:hAnsi="Segoe UI Historic" w:cs="Segoe UI Historic"/>
        </w:rPr>
        <w:t>Level System</w:t>
      </w:r>
    </w:p>
    <w:p w14:paraId="4BF58EB6" w14:textId="67E395AF" w:rsidR="009122B7" w:rsidRDefault="009122B7" w:rsidP="00693678">
      <w:pPr>
        <w:ind w:leftChars="100" w:left="220"/>
        <w:rPr>
          <w:rFonts w:ascii="Segoe UI Historic" w:hAnsi="Segoe UI Historic" w:cs="Segoe UI Historic"/>
        </w:rPr>
      </w:pPr>
      <w:r>
        <w:rPr>
          <w:rFonts w:ascii="Segoe UI Historic" w:hAnsi="Segoe UI Historic" w:cs="Segoe UI Historic" w:hint="eastAsia"/>
        </w:rPr>
        <w:t>1</w:t>
      </w:r>
      <w:r>
        <w:rPr>
          <w:rFonts w:ascii="Segoe UI Historic" w:hAnsi="Segoe UI Historic" w:cs="Segoe UI Historic"/>
        </w:rPr>
        <w:t xml:space="preserve">.3.7 Start Game Save </w:t>
      </w:r>
      <w:r w:rsidR="00A121B4">
        <w:rPr>
          <w:rFonts w:ascii="Segoe UI Historic" w:hAnsi="Segoe UI Historic" w:cs="Segoe UI Historic"/>
        </w:rPr>
        <w:t>Slot</w:t>
      </w:r>
      <w:r>
        <w:rPr>
          <w:rFonts w:ascii="Segoe UI Historic" w:hAnsi="Segoe UI Historic" w:cs="Segoe UI Historic"/>
        </w:rPr>
        <w:t xml:space="preserve"> Selection</w:t>
      </w:r>
      <w:r w:rsidR="00A121B4">
        <w:rPr>
          <w:rFonts w:ascii="Segoe UI Historic" w:hAnsi="Segoe UI Historic" w:cs="Segoe UI Historic"/>
        </w:rPr>
        <w:t xml:space="preserve"> Panel</w:t>
      </w:r>
    </w:p>
    <w:p w14:paraId="60A57A51" w14:textId="3E2F6CAA" w:rsidR="0025488C" w:rsidRDefault="00F7548A" w:rsidP="00693678">
      <w:pPr>
        <w:ind w:leftChars="100" w:left="220"/>
        <w:rPr>
          <w:rFonts w:ascii="Segoe UI Historic" w:hAnsi="Segoe UI Historic" w:cs="Segoe UI Historic"/>
        </w:rPr>
      </w:pPr>
      <w:r>
        <w:rPr>
          <w:rFonts w:ascii="Segoe UI Historic" w:hAnsi="Segoe UI Historic" w:cs="Segoe UI Historic"/>
        </w:rPr>
        <w:tab/>
        <w:t xml:space="preserve">Pop up will show </w:t>
      </w:r>
      <w:r w:rsidR="0025488C">
        <w:rPr>
          <w:rFonts w:ascii="Segoe UI Historic" w:hAnsi="Segoe UI Historic" w:cs="Segoe UI Historic"/>
        </w:rPr>
        <w:t>the detail of last play and the current score and time used to spend on the game</w:t>
      </w:r>
    </w:p>
    <w:p w14:paraId="3C6881F6" w14:textId="4DBF2C22" w:rsidR="0025488C" w:rsidRDefault="0025488C" w:rsidP="00693678">
      <w:pPr>
        <w:ind w:leftChars="100" w:left="220"/>
        <w:rPr>
          <w:rFonts w:ascii="Segoe UI Historic" w:hAnsi="Segoe UI Historic" w:cs="Segoe UI Historic"/>
        </w:rPr>
      </w:pPr>
      <w:r>
        <w:rPr>
          <w:rFonts w:ascii="Segoe UI Historic" w:hAnsi="Segoe UI Historic" w:cs="Segoe UI Historic"/>
        </w:rPr>
        <w:tab/>
        <w:t xml:space="preserve">Game Save Status can be delete </w:t>
      </w:r>
      <w:r w:rsidR="00E27BF1">
        <w:rPr>
          <w:rFonts w:ascii="Segoe UI Historic" w:hAnsi="Segoe UI Historic" w:cs="Segoe UI Historic"/>
        </w:rPr>
        <w:t>through a cross button and the continue button will be disable if deleted successfully</w:t>
      </w:r>
    </w:p>
    <w:p w14:paraId="3A0CF622" w14:textId="677965B7" w:rsidR="00E27BF1" w:rsidRDefault="00E27BF1" w:rsidP="00693678">
      <w:pPr>
        <w:ind w:leftChars="100" w:left="220"/>
        <w:rPr>
          <w:rFonts w:ascii="Segoe UI Historic" w:hAnsi="Segoe UI Historic" w:cs="Segoe UI Historic"/>
        </w:rPr>
      </w:pPr>
      <w:r>
        <w:rPr>
          <w:rFonts w:ascii="Segoe UI Historic" w:hAnsi="Segoe UI Historic" w:cs="Segoe UI Historic"/>
        </w:rPr>
        <w:tab/>
      </w:r>
      <w:r w:rsidR="002C03A1">
        <w:rPr>
          <w:rFonts w:ascii="Segoe UI Historic" w:hAnsi="Segoe UI Historic" w:cs="Segoe UI Historic"/>
        </w:rPr>
        <w:t>Game will start when either slot is clicked either going to animation or gameplay</w:t>
      </w:r>
    </w:p>
    <w:p w14:paraId="0FD97FEB" w14:textId="3B187A3B" w:rsidR="00A121B4" w:rsidRDefault="00A121B4" w:rsidP="00693678">
      <w:pPr>
        <w:ind w:leftChars="100" w:left="220"/>
        <w:rPr>
          <w:rFonts w:ascii="Segoe UI Historic" w:hAnsi="Segoe UI Historic" w:cs="Segoe UI Historic"/>
        </w:rPr>
      </w:pPr>
      <w:r>
        <w:rPr>
          <w:rFonts w:ascii="Segoe UI Historic" w:hAnsi="Segoe UI Historic" w:cs="Segoe UI Historic"/>
        </w:rPr>
        <w:t>1.3.8 First Time</w:t>
      </w:r>
    </w:p>
    <w:p w14:paraId="334B2EA9" w14:textId="77777777" w:rsidR="00A1580B" w:rsidRDefault="00A1580B" w:rsidP="00693678">
      <w:pPr>
        <w:ind w:leftChars="100" w:left="220"/>
        <w:rPr>
          <w:ins w:id="541" w:author="從 117.0 的變更" w:date="2023-03-17T14:13:00Z"/>
          <w:rFonts w:ascii="Segoe UI Historic" w:hAnsi="Segoe UI Historic" w:cs="Segoe UI Historic" w:hint="eastAsia"/>
        </w:rPr>
      </w:pPr>
      <w:ins w:id="542" w:author="從 117.0 的變更" w:date="2023-03-17T14:13:00Z">
        <w:r>
          <w:rPr>
            <w:rFonts w:ascii="Segoe UI Historic" w:hAnsi="Segoe UI Historic" w:cs="Segoe UI Historic"/>
          </w:rPr>
          <w:tab/>
          <w:t>Switch between the 1</w:t>
        </w:r>
        <w:r w:rsidRPr="00A1580B">
          <w:rPr>
            <w:rFonts w:ascii="Segoe UI Historic" w:hAnsi="Segoe UI Historic" w:cs="Segoe UI Historic"/>
            <w:vertAlign w:val="superscript"/>
          </w:rPr>
          <w:t>st</w:t>
        </w:r>
        <w:r>
          <w:rPr>
            <w:rFonts w:ascii="Segoe UI Historic" w:hAnsi="Segoe UI Historic" w:cs="Segoe UI Historic"/>
          </w:rPr>
          <w:t xml:space="preserve"> and 3</w:t>
        </w:r>
        <w:r w:rsidRPr="00A1580B">
          <w:rPr>
            <w:rFonts w:ascii="Segoe UI Historic" w:hAnsi="Segoe UI Historic" w:cs="Segoe UI Historic"/>
            <w:vertAlign w:val="superscript"/>
          </w:rPr>
          <w:t>rd</w:t>
        </w:r>
        <w:r>
          <w:rPr>
            <w:rFonts w:ascii="Segoe UI Historic" w:hAnsi="Segoe UI Historic" w:cs="Segoe UI Historic"/>
          </w:rPr>
          <w:t xml:space="preserve"> person camera</w:t>
        </w:r>
      </w:ins>
    </w:p>
    <w:p w14:paraId="3515EA9F" w14:textId="35082088" w:rsidR="001A3718" w:rsidRDefault="001A3718" w:rsidP="00693678">
      <w:pPr>
        <w:ind w:leftChars="100" w:left="220"/>
        <w:rPr>
          <w:rFonts w:ascii="Segoe UI Historic" w:hAnsi="Segoe UI Historic" w:cs="Segoe UI Historic"/>
        </w:rPr>
      </w:pPr>
      <w:r>
        <w:rPr>
          <w:rFonts w:ascii="Segoe UI Historic" w:hAnsi="Segoe UI Historic" w:cs="Segoe UI Historic" w:hint="eastAsia"/>
        </w:rPr>
        <w:t>G</w:t>
      </w:r>
      <w:r>
        <w:rPr>
          <w:rFonts w:ascii="Segoe UI Historic" w:hAnsi="Segoe UI Historic" w:cs="Segoe UI Historic"/>
        </w:rPr>
        <w:t>ameSave</w:t>
      </w:r>
    </w:p>
    <w:p w14:paraId="13D4C1EC" w14:textId="0D604447" w:rsidR="007F1359" w:rsidRDefault="007F1359" w:rsidP="00693678">
      <w:pPr>
        <w:ind w:leftChars="100" w:left="220"/>
        <w:rPr>
          <w:rFonts w:ascii="Segoe UI Historic" w:hAnsi="Segoe UI Historic" w:cs="Segoe UI Historic"/>
        </w:rPr>
      </w:pPr>
      <w:r>
        <w:rPr>
          <w:rFonts w:ascii="Segoe UI Historic" w:hAnsi="Segoe UI Historic" w:cs="Segoe UI Historic"/>
        </w:rPr>
        <w:tab/>
        <w:t>Player Position</w:t>
      </w:r>
    </w:p>
    <w:p w14:paraId="41281589" w14:textId="21CD807F" w:rsidR="007F1359" w:rsidRDefault="007F1359" w:rsidP="00693678">
      <w:pPr>
        <w:ind w:leftChars="100" w:left="220"/>
        <w:rPr>
          <w:rFonts w:ascii="Segoe UI Historic" w:hAnsi="Segoe UI Historic" w:cs="Segoe UI Historic"/>
        </w:rPr>
      </w:pPr>
      <w:r>
        <w:rPr>
          <w:rFonts w:ascii="Segoe UI Historic" w:hAnsi="Segoe UI Historic" w:cs="Segoe UI Historic"/>
        </w:rPr>
        <w:tab/>
        <w:t>Maze location/ layout need to stay the same</w:t>
      </w:r>
      <w:r w:rsidR="00F3247D">
        <w:rPr>
          <w:rFonts w:ascii="Segoe UI Historic" w:hAnsi="Segoe UI Historic" w:cs="Segoe UI Historic"/>
        </w:rPr>
        <w:t xml:space="preserve"> as previous game session</w:t>
      </w:r>
    </w:p>
    <w:p w14:paraId="2403A562" w14:textId="6860ACAC" w:rsidR="003C281A" w:rsidRDefault="003C281A" w:rsidP="00693678">
      <w:pPr>
        <w:ind w:leftChars="100" w:left="220"/>
        <w:rPr>
          <w:rFonts w:ascii="Segoe UI Historic" w:hAnsi="Segoe UI Historic" w:cs="Segoe UI Historic"/>
        </w:rPr>
      </w:pPr>
      <w:r>
        <w:rPr>
          <w:rFonts w:ascii="Segoe UI Historic" w:hAnsi="Segoe UI Historic" w:cs="Segoe UI Historic" w:hint="eastAsia"/>
        </w:rPr>
        <w:t>1</w:t>
      </w:r>
      <w:r>
        <w:rPr>
          <w:rFonts w:ascii="Segoe UI Historic" w:hAnsi="Segoe UI Historic" w:cs="Segoe UI Historic"/>
        </w:rPr>
        <w:t>.3</w:t>
      </w:r>
      <w:r w:rsidR="008E79EA">
        <w:rPr>
          <w:rFonts w:ascii="Segoe UI Historic" w:hAnsi="Segoe UI Historic" w:cs="Segoe UI Historic"/>
        </w:rPr>
        <w:t>.9 Inventory</w:t>
      </w:r>
    </w:p>
    <w:p w14:paraId="5FCD40F6" w14:textId="77056F74" w:rsidR="00BD76D9" w:rsidRDefault="00BD76D9" w:rsidP="00693678">
      <w:pPr>
        <w:ind w:leftChars="100" w:left="220"/>
        <w:rPr>
          <w:rFonts w:ascii="Segoe UI Historic" w:hAnsi="Segoe UI Historic" w:cs="Segoe UI Historic"/>
        </w:rPr>
      </w:pPr>
      <w:r>
        <w:rPr>
          <w:rFonts w:ascii="Segoe UI Historic" w:hAnsi="Segoe UI Historic" w:cs="Segoe UI Historic"/>
        </w:rPr>
        <w:tab/>
        <w:t xml:space="preserve">A inventory panel should be open when </w:t>
      </w:r>
    </w:p>
    <w:p w14:paraId="2691BABD" w14:textId="79785F22" w:rsidR="007F1359" w:rsidRDefault="007F1359" w:rsidP="00693678">
      <w:pPr>
        <w:ind w:leftChars="100" w:left="220"/>
        <w:rPr>
          <w:rFonts w:ascii="Segoe UI Historic" w:hAnsi="Segoe UI Historic" w:cs="Segoe UI Historic"/>
        </w:rPr>
      </w:pPr>
      <w:r>
        <w:rPr>
          <w:rFonts w:ascii="Segoe UI Historic" w:hAnsi="Segoe UI Historic" w:cs="Segoe UI Historic"/>
        </w:rPr>
        <w:tab/>
        <w:t>Search</w:t>
      </w:r>
    </w:p>
    <w:p w14:paraId="19E688AD" w14:textId="598DEE9F" w:rsidR="007F1359" w:rsidRDefault="007F1359" w:rsidP="00693678">
      <w:pPr>
        <w:ind w:leftChars="100" w:left="220"/>
        <w:rPr>
          <w:rFonts w:ascii="Segoe UI Historic" w:hAnsi="Segoe UI Historic" w:cs="Segoe UI Historic"/>
        </w:rPr>
      </w:pPr>
      <w:r>
        <w:rPr>
          <w:rFonts w:ascii="Segoe UI Historic" w:hAnsi="Segoe UI Historic" w:cs="Segoe UI Historic"/>
        </w:rPr>
        <w:tab/>
        <w:t>Sort</w:t>
      </w:r>
    </w:p>
    <w:p w14:paraId="6649CAA8" w14:textId="77777777" w:rsidR="004445C2" w:rsidRDefault="004445C2" w:rsidP="00693678">
      <w:pPr>
        <w:ind w:leftChars="100" w:left="220"/>
        <w:rPr>
          <w:ins w:id="543" w:author="從 117.0 的變更" w:date="2023-03-17T14:13:00Z"/>
          <w:rFonts w:ascii="Segoe UI Historic" w:hAnsi="Segoe UI Historic" w:cs="Segoe UI Historic"/>
        </w:rPr>
      </w:pPr>
      <w:ins w:id="544" w:author="從 117.0 的變更" w:date="2023-03-17T14:13:00Z">
        <w:r>
          <w:rPr>
            <w:rFonts w:ascii="Segoe UI Historic" w:hAnsi="Segoe UI Historic" w:cs="Segoe UI Historic"/>
          </w:rPr>
          <w:tab/>
          <w:t>Craft</w:t>
        </w:r>
      </w:ins>
    </w:p>
    <w:p w14:paraId="37F070E3" w14:textId="77777777" w:rsidR="003A09C9" w:rsidRDefault="004445C2" w:rsidP="003A09C9">
      <w:pPr>
        <w:ind w:leftChars="100" w:left="220"/>
        <w:rPr>
          <w:ins w:id="545" w:author="從 117.0 的變更" w:date="2023-03-17T14:13:00Z"/>
          <w:rFonts w:ascii="Segoe UI Historic" w:hAnsi="Segoe UI Historic" w:cs="Segoe UI Historic"/>
        </w:rPr>
      </w:pPr>
      <w:ins w:id="546" w:author="從 117.0 的變更" w:date="2023-03-17T14:13:00Z">
        <w:r>
          <w:rPr>
            <w:rFonts w:ascii="Segoe UI Historic" w:hAnsi="Segoe UI Historic" w:cs="Segoe UI Historic"/>
          </w:rPr>
          <w:tab/>
          <w:t>Support undo crafting</w:t>
        </w:r>
      </w:ins>
    </w:p>
    <w:p w14:paraId="1E2796D9" w14:textId="77777777" w:rsidR="003A09C9" w:rsidRDefault="003A09C9" w:rsidP="003A09C9">
      <w:pPr>
        <w:ind w:leftChars="100" w:left="220"/>
        <w:rPr>
          <w:ins w:id="547" w:author="從 117.0 的變更" w:date="2023-03-17T14:13:00Z"/>
          <w:rFonts w:ascii="Segoe UI Historic" w:hAnsi="Segoe UI Historic" w:cs="Segoe UI Historic"/>
        </w:rPr>
      </w:pPr>
      <w:ins w:id="548" w:author="從 117.0 的變更" w:date="2023-03-17T14:13:00Z">
        <w:r>
          <w:rPr>
            <w:rFonts w:ascii="Segoe UI Historic" w:hAnsi="Segoe UI Historic" w:cs="Segoe UI Historic" w:hint="eastAsia"/>
          </w:rPr>
          <w:t>A</w:t>
        </w:r>
        <w:r>
          <w:rPr>
            <w:rFonts w:ascii="Segoe UI Historic" w:hAnsi="Segoe UI Historic" w:cs="Segoe UI Historic"/>
          </w:rPr>
          <w:t xml:space="preserve">chievement system is available to reward player who achieve </w:t>
        </w:r>
        <w:r w:rsidR="0064079F">
          <w:rPr>
            <w:rFonts w:ascii="Segoe UI Historic" w:hAnsi="Segoe UI Historic" w:cs="Segoe UI Historic"/>
          </w:rPr>
          <w:t>hardly achievement item</w:t>
        </w:r>
      </w:ins>
    </w:p>
    <w:p w14:paraId="6FD2C943" w14:textId="77777777" w:rsidR="0064079F" w:rsidRDefault="0064079F" w:rsidP="003A09C9">
      <w:pPr>
        <w:ind w:leftChars="100" w:left="220"/>
        <w:rPr>
          <w:ins w:id="549" w:author="從 117.0 的變更" w:date="2023-03-17T14:13:00Z"/>
          <w:rFonts w:ascii="Segoe UI Historic" w:hAnsi="Segoe UI Historic" w:cs="Segoe UI Historic"/>
        </w:rPr>
      </w:pPr>
      <w:ins w:id="550" w:author="從 117.0 的變更" w:date="2023-03-17T14:13:00Z">
        <w:r>
          <w:rPr>
            <w:rFonts w:ascii="Segoe UI Historic" w:hAnsi="Segoe UI Historic" w:cs="Segoe UI Historic" w:hint="eastAsia"/>
          </w:rPr>
          <w:t>N</w:t>
        </w:r>
        <w:r>
          <w:rPr>
            <w:rFonts w:ascii="Segoe UI Historic" w:hAnsi="Segoe UI Historic" w:cs="Segoe UI Historic"/>
          </w:rPr>
          <w:t>otification</w:t>
        </w:r>
      </w:ins>
    </w:p>
    <w:p w14:paraId="048005A8" w14:textId="77777777" w:rsidR="0064079F" w:rsidRDefault="0064079F" w:rsidP="003A09C9">
      <w:pPr>
        <w:ind w:leftChars="100" w:left="220"/>
        <w:rPr>
          <w:ins w:id="551" w:author="從 117.0 的變更" w:date="2023-03-17T14:13:00Z"/>
          <w:rFonts w:ascii="Segoe UI Historic" w:hAnsi="Segoe UI Historic" w:cs="Segoe UI Historic" w:hint="eastAsia"/>
        </w:rPr>
      </w:pPr>
      <w:ins w:id="552" w:author="從 117.0 的變更" w:date="2023-03-17T14:13:00Z">
        <w:r>
          <w:rPr>
            <w:rFonts w:ascii="Segoe UI Historic" w:hAnsi="Segoe UI Historic" w:cs="Segoe UI Historic"/>
          </w:rPr>
          <w:tab/>
          <w:t>Pop up and banner notification</w:t>
        </w:r>
      </w:ins>
    </w:p>
    <w:p w14:paraId="269370A4" w14:textId="320CC56C" w:rsidR="00CA2674" w:rsidRDefault="00CA2674" w:rsidP="00693678">
      <w:pPr>
        <w:ind w:leftChars="100" w:left="220"/>
        <w:rPr>
          <w:rFonts w:ascii="Segoe UI Historic" w:hAnsi="Segoe UI Historic" w:cs="Segoe UI Historic"/>
        </w:rPr>
      </w:pPr>
      <w:r>
        <w:rPr>
          <w:rFonts w:ascii="Segoe UI Historic" w:hAnsi="Segoe UI Historic" w:cs="Segoe UI Historic"/>
        </w:rPr>
        <w:t>Pickup</w:t>
      </w:r>
    </w:p>
    <w:p w14:paraId="2EFE8864" w14:textId="02B11EBC" w:rsidR="006B5C71" w:rsidRDefault="006B5C71" w:rsidP="00693678">
      <w:pPr>
        <w:ind w:leftChars="100" w:left="220"/>
        <w:rPr>
          <w:rFonts w:ascii="Segoe UI Historic" w:hAnsi="Segoe UI Historic" w:cs="Segoe UI Historic"/>
        </w:rPr>
      </w:pPr>
      <w:r>
        <w:rPr>
          <w:rFonts w:ascii="Segoe UI Historic" w:hAnsi="Segoe UI Historic" w:cs="Segoe UI Historic"/>
        </w:rPr>
        <w:tab/>
        <w:t xml:space="preserve">When the </w:t>
      </w:r>
      <w:r w:rsidR="00BD76D9">
        <w:rPr>
          <w:rFonts w:ascii="Segoe UI Historic" w:hAnsi="Segoe UI Historic" w:cs="Segoe UI Historic"/>
        </w:rPr>
        <w:t xml:space="preserve">player enter to the item trigger a </w:t>
      </w:r>
    </w:p>
    <w:p w14:paraId="5FF4D4AF" w14:textId="6B66F459" w:rsidR="0071510A" w:rsidRDefault="0071510A" w:rsidP="00693678">
      <w:pPr>
        <w:ind w:leftChars="100" w:left="220"/>
        <w:rPr>
          <w:rFonts w:ascii="Segoe UI Historic" w:hAnsi="Segoe UI Historic" w:cs="Segoe UI Historic"/>
        </w:rPr>
      </w:pPr>
      <w:r>
        <w:rPr>
          <w:rFonts w:ascii="Segoe UI Historic" w:hAnsi="Segoe UI Historic" w:cs="Segoe UI Historic"/>
        </w:rPr>
        <w:tab/>
        <w:t>Item drop</w:t>
      </w:r>
    </w:p>
    <w:p w14:paraId="3D56F6CD" w14:textId="6E420D4F" w:rsidR="00B709CE" w:rsidRDefault="0071510A" w:rsidP="00693678">
      <w:pPr>
        <w:ind w:leftChars="100" w:left="220"/>
        <w:rPr>
          <w:rFonts w:ascii="Segoe UI Historic" w:hAnsi="Segoe UI Historic" w:cs="Segoe UI Historic"/>
        </w:rPr>
      </w:pPr>
      <w:r>
        <w:rPr>
          <w:rFonts w:ascii="Segoe UI Historic" w:hAnsi="Segoe UI Historic" w:cs="Segoe UI Historic"/>
        </w:rPr>
        <w:tab/>
        <w:t>Item pickup</w:t>
      </w:r>
    </w:p>
    <w:p w14:paraId="0B4628CF" w14:textId="6CCA3BF6" w:rsidR="002208E4" w:rsidRDefault="002208E4" w:rsidP="00693678">
      <w:pPr>
        <w:ind w:leftChars="100" w:left="220"/>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ombat</w:t>
      </w:r>
    </w:p>
    <w:p w14:paraId="256B2BFA" w14:textId="6608A243" w:rsidR="00FB0EAB" w:rsidRDefault="00FB0EAB" w:rsidP="00693678">
      <w:pPr>
        <w:ind w:leftChars="100" w:left="220"/>
        <w:rPr>
          <w:rFonts w:ascii="Segoe UI Historic" w:hAnsi="Segoe UI Historic" w:cs="Segoe UI Historic"/>
        </w:rPr>
      </w:pPr>
      <w:r>
        <w:rPr>
          <w:rFonts w:ascii="Segoe UI Historic" w:hAnsi="Segoe UI Historic" w:cs="Segoe UI Historic"/>
        </w:rPr>
        <w:tab/>
        <w:t xml:space="preserve">Player </w:t>
      </w:r>
    </w:p>
    <w:p w14:paraId="7BEFCAEB" w14:textId="2EB4D58A" w:rsidR="009F0512" w:rsidRDefault="009F0512" w:rsidP="00693678">
      <w:pPr>
        <w:ind w:leftChars="100" w:left="220"/>
        <w:rPr>
          <w:rFonts w:ascii="Segoe UI Historic" w:hAnsi="Segoe UI Historic" w:cs="Segoe UI Historic"/>
        </w:rPr>
      </w:pPr>
      <w:r>
        <w:rPr>
          <w:rFonts w:ascii="Segoe UI Historic" w:hAnsi="Segoe UI Historic" w:cs="Segoe UI Historic"/>
        </w:rPr>
        <w:tab/>
        <w:t xml:space="preserve">Player throw axe </w:t>
      </w:r>
    </w:p>
    <w:p w14:paraId="6A70CBE6" w14:textId="133DE47C" w:rsidR="009F0512" w:rsidRDefault="009F0512" w:rsidP="00693678">
      <w:pPr>
        <w:ind w:leftChars="100" w:left="220"/>
        <w:rPr>
          <w:rFonts w:ascii="Segoe UI Historic" w:hAnsi="Segoe UI Historic" w:cs="Segoe UI Historic"/>
        </w:rPr>
      </w:pPr>
      <w:r>
        <w:rPr>
          <w:rFonts w:ascii="Segoe UI Historic" w:hAnsi="Segoe UI Historic" w:cs="Segoe UI Historic"/>
        </w:rPr>
        <w:tab/>
      </w:r>
      <w:r w:rsidR="00DB3EBB">
        <w:rPr>
          <w:rFonts w:ascii="Segoe UI Historic" w:hAnsi="Segoe UI Historic" w:cs="Segoe UI Historic"/>
        </w:rPr>
        <w:t xml:space="preserve">Player can also set a trap </w:t>
      </w:r>
    </w:p>
    <w:p w14:paraId="025F1B7C" w14:textId="2A2358EE" w:rsidR="00D8539B" w:rsidRDefault="00D8539B" w:rsidP="00693678">
      <w:pPr>
        <w:ind w:leftChars="100" w:left="220"/>
        <w:rPr>
          <w:rFonts w:ascii="Segoe UI Historic" w:hAnsi="Segoe UI Historic" w:cs="Segoe UI Historic"/>
        </w:rPr>
      </w:pPr>
      <w:r>
        <w:rPr>
          <w:rFonts w:ascii="Segoe UI Historic" w:hAnsi="Segoe UI Historic" w:cs="Segoe UI Historic" w:hint="eastAsia"/>
        </w:rPr>
        <w:t>G</w:t>
      </w:r>
      <w:r>
        <w:rPr>
          <w:rFonts w:ascii="Segoe UI Historic" w:hAnsi="Segoe UI Historic" w:cs="Segoe UI Historic"/>
        </w:rPr>
        <w:t>amePlay UI</w:t>
      </w:r>
    </w:p>
    <w:p w14:paraId="29177269" w14:textId="7CB9EE83" w:rsidR="00570610" w:rsidRDefault="00570610" w:rsidP="00693678">
      <w:pPr>
        <w:ind w:leftChars="100" w:left="220"/>
        <w:rPr>
          <w:rFonts w:ascii="Segoe UI Historic" w:hAnsi="Segoe UI Historic" w:cs="Segoe UI Historic"/>
        </w:rPr>
      </w:pPr>
      <w:r>
        <w:rPr>
          <w:rFonts w:ascii="Segoe UI Historic" w:hAnsi="Segoe UI Historic" w:cs="Segoe UI Historic"/>
        </w:rPr>
        <w:tab/>
        <w:t xml:space="preserve">There should </w:t>
      </w:r>
      <w:r w:rsidR="00A9457C">
        <w:rPr>
          <w:rFonts w:ascii="Segoe UI Historic" w:hAnsi="Segoe UI Historic" w:cs="Segoe UI Historic"/>
        </w:rPr>
        <w:t>b</w:t>
      </w:r>
      <w:r>
        <w:rPr>
          <w:rFonts w:ascii="Segoe UI Historic" w:hAnsi="Segoe UI Historic" w:cs="Segoe UI Historic"/>
        </w:rPr>
        <w:t>e a mini</w:t>
      </w:r>
      <w:r w:rsidR="00A9457C">
        <w:rPr>
          <w:rFonts w:ascii="Segoe UI Historic" w:hAnsi="Segoe UI Historic" w:cs="Segoe UI Historic"/>
        </w:rPr>
        <w:t>-</w:t>
      </w:r>
      <w:r>
        <w:rPr>
          <w:rFonts w:ascii="Segoe UI Historic" w:hAnsi="Segoe UI Historic" w:cs="Segoe UI Historic"/>
        </w:rPr>
        <w:t>map</w:t>
      </w:r>
      <w:r w:rsidR="00A9457C">
        <w:rPr>
          <w:rFonts w:ascii="Segoe UI Historic" w:hAnsi="Segoe UI Historic" w:cs="Segoe UI Historic"/>
        </w:rPr>
        <w:t xml:space="preserve">, time of the day, </w:t>
      </w:r>
      <w:r w:rsidR="009C0312">
        <w:rPr>
          <w:rFonts w:ascii="Segoe UI Historic" w:hAnsi="Segoe UI Historic" w:cs="Segoe UI Historic"/>
        </w:rPr>
        <w:t>maze opening sequen</w:t>
      </w:r>
      <w:r>
        <w:rPr>
          <w:rFonts w:ascii="Segoe UI Historic" w:hAnsi="Segoe UI Historic" w:cs="Segoe UI Historic"/>
        </w:rPr>
        <w:t xml:space="preserve"> in the gameplay UI</w:t>
      </w:r>
    </w:p>
    <w:p w14:paraId="0E3DE968" w14:textId="054BF4B3" w:rsidR="00E958CE" w:rsidRDefault="00E958CE" w:rsidP="00693678">
      <w:pPr>
        <w:ind w:leftChars="100" w:left="220"/>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ause</w:t>
      </w:r>
    </w:p>
    <w:p w14:paraId="4DF72D80" w14:textId="5CB5811B" w:rsidR="004D3B77" w:rsidRDefault="004D3B77" w:rsidP="00693678">
      <w:pPr>
        <w:ind w:leftChars="100" w:left="220"/>
        <w:rPr>
          <w:rFonts w:ascii="Segoe UI Historic" w:hAnsi="Segoe UI Historic" w:cs="Segoe UI Historic"/>
        </w:rPr>
      </w:pPr>
      <w:r>
        <w:rPr>
          <w:rFonts w:ascii="Segoe UI Historic" w:hAnsi="Segoe UI Historic" w:cs="Segoe UI Historic"/>
        </w:rPr>
        <w:tab/>
        <w:t>The time</w:t>
      </w:r>
      <w:r w:rsidR="005368D1">
        <w:rPr>
          <w:rFonts w:ascii="Segoe UI Historic" w:hAnsi="Segoe UI Historic" w:cs="Segoe UI Historic"/>
        </w:rPr>
        <w:t xml:space="preserve"> counter </w:t>
      </w:r>
      <w:r>
        <w:rPr>
          <w:rFonts w:ascii="Segoe UI Historic" w:hAnsi="Segoe UI Historic" w:cs="Segoe UI Historic"/>
        </w:rPr>
        <w:t>should be paused</w:t>
      </w:r>
    </w:p>
    <w:p w14:paraId="3A26C9EB" w14:textId="4521C921" w:rsidR="005368D1" w:rsidRDefault="005368D1" w:rsidP="00693678">
      <w:pPr>
        <w:ind w:leftChars="100" w:left="220"/>
        <w:rPr>
          <w:rFonts w:ascii="Segoe UI Historic" w:hAnsi="Segoe UI Historic" w:cs="Segoe UI Historic"/>
        </w:rPr>
      </w:pPr>
      <w:r>
        <w:rPr>
          <w:rFonts w:ascii="Segoe UI Historic" w:hAnsi="Segoe UI Historic" w:cs="Segoe UI Historic"/>
        </w:rPr>
        <w:tab/>
      </w:r>
      <w:r w:rsidR="00FB0099">
        <w:rPr>
          <w:rFonts w:ascii="Segoe UI Historic" w:hAnsi="Segoe UI Historic" w:cs="Segoe UI Historic"/>
        </w:rPr>
        <w:t>There should be 3 buttons in the pause menu</w:t>
      </w:r>
      <w:r w:rsidR="00144564">
        <w:rPr>
          <w:rFonts w:ascii="Segoe UI Historic" w:hAnsi="Segoe UI Historic" w:cs="Segoe UI Historic"/>
        </w:rPr>
        <w:t xml:space="preserve"> continue, setting and Quit</w:t>
      </w:r>
    </w:p>
    <w:p w14:paraId="25740A68" w14:textId="5BB0D68A" w:rsidR="00570610" w:rsidRPr="005368D1" w:rsidRDefault="00144564" w:rsidP="00693678">
      <w:pPr>
        <w:ind w:leftChars="100" w:left="220"/>
        <w:rPr>
          <w:rFonts w:ascii="Segoe UI Historic" w:hAnsi="Segoe UI Historic" w:cs="Segoe UI Historic"/>
        </w:rPr>
      </w:pPr>
      <w:r>
        <w:rPr>
          <w:rFonts w:ascii="Segoe UI Historic" w:hAnsi="Segoe UI Historic" w:cs="Segoe UI Historic"/>
        </w:rPr>
        <w:tab/>
        <w:t>The pause panel should be</w:t>
      </w:r>
      <w:r w:rsidR="00D63B7E">
        <w:rPr>
          <w:rFonts w:ascii="Segoe UI Historic" w:hAnsi="Segoe UI Historic" w:cs="Segoe UI Historic"/>
        </w:rPr>
        <w:t xml:space="preserve"> </w:t>
      </w:r>
      <w:r w:rsidR="00570610">
        <w:rPr>
          <w:rFonts w:ascii="Segoe UI Historic" w:hAnsi="Segoe UI Historic" w:cs="Segoe UI Historic"/>
        </w:rPr>
        <w:t>disappear when continue or quit button is clicked</w:t>
      </w:r>
    </w:p>
    <w:p w14:paraId="62E6EEE6" w14:textId="5B7937D3" w:rsidR="00E958CE" w:rsidRDefault="00E958CE" w:rsidP="00693678">
      <w:pPr>
        <w:ind w:leftChars="100" w:left="220"/>
        <w:rPr>
          <w:rFonts w:ascii="Segoe UI Historic" w:hAnsi="Segoe UI Historic" w:cs="Segoe UI Historic"/>
        </w:rPr>
      </w:pPr>
      <w:r>
        <w:rPr>
          <w:rFonts w:ascii="Segoe UI Historic" w:hAnsi="Segoe UI Historic" w:cs="Segoe UI Historic" w:hint="eastAsia"/>
        </w:rPr>
        <w:t>Q</w:t>
      </w:r>
      <w:r>
        <w:rPr>
          <w:rFonts w:ascii="Segoe UI Historic" w:hAnsi="Segoe UI Historic" w:cs="Segoe UI Historic"/>
        </w:rPr>
        <w:t>uest System</w:t>
      </w:r>
    </w:p>
    <w:p w14:paraId="51F5C1CA" w14:textId="310A494F" w:rsidR="009F0512" w:rsidRDefault="006E6299" w:rsidP="00693678">
      <w:pPr>
        <w:ind w:leftChars="100" w:left="220"/>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ave and Load</w:t>
      </w:r>
    </w:p>
    <w:p w14:paraId="72AB20DB" w14:textId="5B4C068E" w:rsidR="00400583" w:rsidRDefault="00400583" w:rsidP="00693678">
      <w:pPr>
        <w:ind w:leftChars="100" w:left="220"/>
        <w:rPr>
          <w:rFonts w:ascii="Segoe UI Historic" w:hAnsi="Segoe UI Historic" w:cs="Segoe UI Historic"/>
        </w:rPr>
      </w:pPr>
      <w:r>
        <w:rPr>
          <w:rFonts w:ascii="Segoe UI Historic" w:hAnsi="Segoe UI Historic" w:cs="Segoe UI Historic"/>
        </w:rPr>
        <w:tab/>
        <w:t>The login state should be saved and login when the game restart</w:t>
      </w:r>
    </w:p>
    <w:p w14:paraId="0EA46D8D" w14:textId="5617A087" w:rsidR="00400583" w:rsidRDefault="00400583" w:rsidP="00693678">
      <w:pPr>
        <w:ind w:leftChars="100" w:left="220"/>
        <w:rPr>
          <w:rFonts w:ascii="Segoe UI Historic" w:hAnsi="Segoe UI Historic" w:cs="Segoe UI Historic"/>
        </w:rPr>
      </w:pPr>
      <w:r>
        <w:rPr>
          <w:rFonts w:ascii="Segoe UI Historic" w:hAnsi="Segoe UI Historic" w:cs="Segoe UI Historic"/>
        </w:rPr>
        <w:tab/>
        <w:t>The player progress and earning should be saved and load when game reopened</w:t>
      </w:r>
    </w:p>
    <w:p w14:paraId="637650D4" w14:textId="3AC3FE3E" w:rsidR="001B347D" w:rsidRDefault="001B347D" w:rsidP="00693678">
      <w:pPr>
        <w:ind w:leftChars="100" w:left="220"/>
        <w:rPr>
          <w:rFonts w:ascii="Segoe UI Historic" w:hAnsi="Segoe UI Historic" w:cs="Segoe UI Historic"/>
        </w:rPr>
      </w:pPr>
      <w:r>
        <w:rPr>
          <w:rFonts w:ascii="Segoe UI Historic" w:hAnsi="Segoe UI Historic" w:cs="Segoe UI Historic"/>
        </w:rPr>
        <w:tab/>
        <w:t>The last gameplay session is saved to let player to continue the game</w:t>
      </w:r>
    </w:p>
    <w:p w14:paraId="45ECD2EC" w14:textId="0BFD6F29" w:rsidR="006E6299" w:rsidRDefault="006E6299" w:rsidP="00693678">
      <w:pPr>
        <w:ind w:leftChars="100" w:left="220"/>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ower-Up</w:t>
      </w:r>
    </w:p>
    <w:p w14:paraId="149E3B2F" w14:textId="2A2A65A2" w:rsidR="001B347D" w:rsidRDefault="00696952" w:rsidP="00693678">
      <w:pPr>
        <w:ind w:leftChars="100" w:left="220"/>
        <w:rPr>
          <w:rFonts w:ascii="Segoe UI Historic" w:hAnsi="Segoe UI Historic" w:cs="Segoe UI Historic"/>
        </w:rPr>
      </w:pPr>
      <w:r>
        <w:rPr>
          <w:rFonts w:ascii="Segoe UI Historic" w:hAnsi="Segoe UI Historic" w:cs="Segoe UI Historic"/>
        </w:rPr>
        <w:tab/>
        <w:t>There should be few power up as a reward to player, includin</w:t>
      </w:r>
      <w:r w:rsidR="00E2652F">
        <w:rPr>
          <w:rFonts w:ascii="Segoe UI Historic" w:hAnsi="Segoe UI Historic" w:cs="Segoe UI Historic"/>
        </w:rPr>
        <w:t>g increased speed, extended health and str</w:t>
      </w:r>
      <w:r w:rsidR="006D2BB0">
        <w:rPr>
          <w:rFonts w:ascii="Segoe UI Historic" w:hAnsi="Segoe UI Historic" w:cs="Segoe UI Historic"/>
        </w:rPr>
        <w:t>onger attack damage</w:t>
      </w:r>
    </w:p>
    <w:p w14:paraId="78562D84" w14:textId="5E23B640" w:rsidR="00BA42FA" w:rsidRDefault="00BA42FA" w:rsidP="00693678">
      <w:pPr>
        <w:ind w:leftChars="100" w:left="220"/>
        <w:rPr>
          <w:rFonts w:ascii="Segoe UI Historic" w:hAnsi="Segoe UI Historic" w:cs="Segoe UI Historic"/>
        </w:rPr>
      </w:pPr>
      <w:r>
        <w:rPr>
          <w:rFonts w:ascii="Segoe UI Historic" w:hAnsi="Segoe UI Historic" w:cs="Segoe UI Historic" w:hint="eastAsia"/>
        </w:rPr>
        <w:t>D</w:t>
      </w:r>
      <w:r>
        <w:rPr>
          <w:rFonts w:ascii="Segoe UI Historic" w:hAnsi="Segoe UI Historic" w:cs="Segoe UI Historic"/>
        </w:rPr>
        <w:t>aylight system (Time)</w:t>
      </w:r>
    </w:p>
    <w:p w14:paraId="1B13A7F8" w14:textId="3789B871" w:rsidR="00BA42FA" w:rsidRDefault="00BA42FA" w:rsidP="00693678">
      <w:pPr>
        <w:ind w:leftChars="100" w:left="220"/>
        <w:rPr>
          <w:rFonts w:ascii="Segoe UI Historic" w:hAnsi="Segoe UI Historic" w:cs="Segoe UI Historic"/>
        </w:rPr>
      </w:pPr>
      <w:r>
        <w:rPr>
          <w:rFonts w:ascii="Segoe UI Historic" w:hAnsi="Segoe UI Historic" w:cs="Segoe UI Historic"/>
        </w:rPr>
        <w:tab/>
        <w:t xml:space="preserve">The Maze Close </w:t>
      </w:r>
      <w:r w:rsidR="0059196E">
        <w:rPr>
          <w:rFonts w:ascii="Segoe UI Historic" w:hAnsi="Segoe UI Historic" w:cs="Segoe UI Historic"/>
        </w:rPr>
        <w:t xml:space="preserve">everynight and open at 6.am </w:t>
      </w:r>
    </w:p>
    <w:p w14:paraId="4F177BAF" w14:textId="42B8AFBA" w:rsidR="0059196E" w:rsidRDefault="006D2BB0" w:rsidP="00693678">
      <w:pPr>
        <w:ind w:leftChars="100" w:left="220"/>
        <w:rPr>
          <w:rFonts w:ascii="Segoe UI Historic" w:hAnsi="Segoe UI Historic" w:cs="Segoe UI Historic"/>
        </w:rPr>
      </w:pPr>
      <w:r>
        <w:rPr>
          <w:rFonts w:ascii="Segoe UI Historic" w:hAnsi="Segoe UI Historic" w:cs="Segoe UI Historic"/>
        </w:rPr>
        <w:tab/>
        <w:t xml:space="preserve">The time is available on screen display </w:t>
      </w:r>
    </w:p>
    <w:p w14:paraId="2C311373" w14:textId="0D748B09" w:rsidR="008E79EA" w:rsidRDefault="008E79EA" w:rsidP="00693678">
      <w:pPr>
        <w:ind w:leftChars="100" w:left="220"/>
        <w:rPr>
          <w:rFonts w:ascii="Segoe UI Historic" w:hAnsi="Segoe UI Historic" w:cs="Segoe UI Historic"/>
        </w:rPr>
      </w:pPr>
      <w:r>
        <w:rPr>
          <w:rFonts w:ascii="Segoe UI Historic" w:hAnsi="Segoe UI Historic" w:cs="Segoe UI Historic" w:hint="eastAsia"/>
        </w:rPr>
        <w:t>1</w:t>
      </w:r>
      <w:r>
        <w:rPr>
          <w:rFonts w:ascii="Segoe UI Historic" w:hAnsi="Segoe UI Historic" w:cs="Segoe UI Historic"/>
        </w:rPr>
        <w:t>.3.10 Monster</w:t>
      </w:r>
    </w:p>
    <w:p w14:paraId="4B06890C" w14:textId="0A0D9969" w:rsidR="006C0759" w:rsidRDefault="006C0759" w:rsidP="00693678">
      <w:pPr>
        <w:ind w:leftChars="100" w:left="220"/>
        <w:rPr>
          <w:rFonts w:ascii="Segoe UI Historic" w:hAnsi="Segoe UI Historic" w:cs="Segoe UI Historic"/>
        </w:rPr>
      </w:pPr>
      <w:r>
        <w:rPr>
          <w:rFonts w:ascii="Segoe UI Historic" w:hAnsi="Segoe UI Historic" w:cs="Segoe UI Historic"/>
        </w:rPr>
        <w:tab/>
        <w:t xml:space="preserve">The monster can </w:t>
      </w:r>
      <w:r w:rsidR="00BA42FA">
        <w:rPr>
          <w:rFonts w:ascii="Segoe UI Historic" w:hAnsi="Segoe UI Historic" w:cs="Segoe UI Historic"/>
        </w:rPr>
        <w:t xml:space="preserve">route the maze </w:t>
      </w:r>
      <w:r w:rsidR="00162A8C">
        <w:rPr>
          <w:rFonts w:ascii="Segoe UI Historic" w:hAnsi="Segoe UI Historic" w:cs="Segoe UI Historic"/>
        </w:rPr>
        <w:t>using shortest path algorithms</w:t>
      </w:r>
    </w:p>
    <w:p w14:paraId="7766373C" w14:textId="06D60AAC" w:rsidR="006C0759" w:rsidRDefault="006C0759" w:rsidP="00693678">
      <w:pPr>
        <w:ind w:leftChars="100" w:left="220"/>
        <w:rPr>
          <w:rFonts w:ascii="Segoe UI Historic" w:hAnsi="Segoe UI Historic" w:cs="Segoe UI Historic"/>
        </w:rPr>
      </w:pPr>
      <w:r>
        <w:rPr>
          <w:rFonts w:ascii="Segoe UI Historic" w:hAnsi="Segoe UI Historic" w:cs="Segoe UI Historic"/>
        </w:rPr>
        <w:tab/>
        <w:t>Drop loot, rare item when dead</w:t>
      </w:r>
    </w:p>
    <w:p w14:paraId="5C641777" w14:textId="793630C8" w:rsidR="009F0512" w:rsidRDefault="009F0512" w:rsidP="00693678">
      <w:pPr>
        <w:ind w:leftChars="100" w:left="220"/>
        <w:rPr>
          <w:rFonts w:ascii="Segoe UI Historic" w:hAnsi="Segoe UI Historic" w:cs="Segoe UI Historic"/>
        </w:rPr>
      </w:pPr>
      <w:r>
        <w:rPr>
          <w:rFonts w:ascii="Segoe UI Historic" w:hAnsi="Segoe UI Historic" w:cs="Segoe UI Historic"/>
        </w:rPr>
        <w:tab/>
        <w:t>Throw Poison</w:t>
      </w:r>
      <w:r w:rsidR="00713CB2">
        <w:rPr>
          <w:rFonts w:ascii="Segoe UI Historic" w:hAnsi="Segoe UI Historic" w:cs="Segoe UI Historic"/>
        </w:rPr>
        <w:t xml:space="preserve"> splash on player</w:t>
      </w:r>
    </w:p>
    <w:p w14:paraId="2EFA5574" w14:textId="54AD1317" w:rsidR="005D657A" w:rsidRDefault="005D657A" w:rsidP="00693678">
      <w:pPr>
        <w:ind w:leftChars="100" w:left="220"/>
        <w:rPr>
          <w:rFonts w:ascii="Segoe UI Historic" w:hAnsi="Segoe UI Historic" w:cs="Segoe UI Historic"/>
        </w:rPr>
      </w:pPr>
      <w:r>
        <w:rPr>
          <w:rFonts w:ascii="Segoe UI Historic" w:hAnsi="Segoe UI Historic" w:cs="Segoe UI Historic"/>
        </w:rPr>
        <w:tab/>
      </w:r>
    </w:p>
    <w:p w14:paraId="503C1935" w14:textId="0BE616D1" w:rsidR="00C41D15" w:rsidRDefault="00C41D15" w:rsidP="00693678">
      <w:pPr>
        <w:ind w:leftChars="100" w:left="220"/>
        <w:rPr>
          <w:rFonts w:ascii="Segoe UI Historic" w:hAnsi="Segoe UI Historic" w:cs="Segoe UI Historic"/>
        </w:rPr>
      </w:pPr>
      <w:r>
        <w:rPr>
          <w:rFonts w:ascii="Segoe UI Historic" w:hAnsi="Segoe UI Historic" w:cs="Segoe UI Historic"/>
        </w:rPr>
        <w:tab/>
        <w:t>Random type of monster spawn every day</w:t>
      </w:r>
    </w:p>
    <w:p w14:paraId="6A5F1B05" w14:textId="246F75EB" w:rsidR="008E79EA" w:rsidRDefault="008E79EA" w:rsidP="00693678">
      <w:pPr>
        <w:ind w:leftChars="100" w:left="220"/>
        <w:rPr>
          <w:rFonts w:ascii="Segoe UI Historic" w:hAnsi="Segoe UI Historic" w:cs="Segoe UI Historic"/>
        </w:rPr>
      </w:pPr>
      <w:r>
        <w:rPr>
          <w:rFonts w:ascii="Segoe UI Historic" w:hAnsi="Segoe UI Historic" w:cs="Segoe UI Historic" w:hint="eastAsia"/>
        </w:rPr>
        <w:t>1</w:t>
      </w:r>
      <w:r>
        <w:rPr>
          <w:rFonts w:ascii="Segoe UI Historic" w:hAnsi="Segoe UI Historic" w:cs="Segoe UI Historic"/>
        </w:rPr>
        <w:t xml:space="preserve">.3.11 </w:t>
      </w:r>
      <w:r w:rsidR="00303192">
        <w:rPr>
          <w:rFonts w:ascii="Segoe UI Historic" w:hAnsi="Segoe UI Historic" w:cs="Segoe UI Historic"/>
        </w:rPr>
        <w:t>Maze generation</w:t>
      </w:r>
    </w:p>
    <w:p w14:paraId="630B6D32" w14:textId="1225D31A" w:rsidR="0057639C" w:rsidRDefault="0057639C" w:rsidP="00693678">
      <w:pPr>
        <w:ind w:leftChars="100" w:left="220"/>
        <w:rPr>
          <w:rFonts w:ascii="Segoe UI Historic" w:hAnsi="Segoe UI Historic" w:cs="Segoe UI Historic"/>
        </w:rPr>
      </w:pPr>
      <w:r>
        <w:rPr>
          <w:rFonts w:ascii="Segoe UI Historic" w:hAnsi="Segoe UI Historic" w:cs="Segoe UI Historic"/>
        </w:rPr>
        <w:tab/>
        <w:t>A walkable path should be appear in the gameplay</w:t>
      </w:r>
    </w:p>
    <w:p w14:paraId="258B9C97" w14:textId="306D20EF" w:rsidR="00303192" w:rsidRPr="00A121B4" w:rsidRDefault="00303192" w:rsidP="00693678">
      <w:pPr>
        <w:ind w:leftChars="100" w:left="220"/>
        <w:rPr>
          <w:rFonts w:ascii="Segoe UI Historic" w:hAnsi="Segoe UI Historic" w:cs="Segoe UI Historic"/>
        </w:rPr>
      </w:pPr>
      <w:r>
        <w:rPr>
          <w:rFonts w:ascii="Segoe UI Historic" w:hAnsi="Segoe UI Historic" w:cs="Segoe UI Historic"/>
        </w:rPr>
        <w:t xml:space="preserve">1.3.12 </w:t>
      </w:r>
      <w:r w:rsidR="007F43F7">
        <w:rPr>
          <w:rFonts w:ascii="Segoe UI Historic" w:hAnsi="Segoe UI Historic" w:cs="Segoe UI Historic"/>
        </w:rPr>
        <w:t>Path finding algorithm</w:t>
      </w:r>
    </w:p>
    <w:p w14:paraId="1ECB6DA4" w14:textId="1FD0A9C2" w:rsidR="00DC383A" w:rsidRDefault="007F43F7" w:rsidP="00693678">
      <w:pPr>
        <w:ind w:leftChars="100" w:left="220"/>
        <w:rPr>
          <w:rFonts w:ascii="Segoe UI Historic" w:hAnsi="Segoe UI Historic" w:cs="Segoe UI Historic"/>
        </w:rPr>
      </w:pPr>
      <w:r>
        <w:rPr>
          <w:rFonts w:ascii="Segoe UI Historic" w:hAnsi="Segoe UI Historic" w:cs="Segoe UI Historic"/>
        </w:rPr>
        <w:tab/>
        <w:t>Randomise algorithm between A* algorithm</w:t>
      </w:r>
    </w:p>
    <w:p w14:paraId="12EFDF4C" w14:textId="5020374E" w:rsidR="0012351B" w:rsidRDefault="0012351B" w:rsidP="00693678">
      <w:pPr>
        <w:ind w:leftChars="100" w:left="220"/>
        <w:rPr>
          <w:rFonts w:ascii="Segoe UI Historic" w:hAnsi="Segoe UI Historic" w:cs="Segoe UI Historic"/>
        </w:rPr>
      </w:pPr>
      <w:r>
        <w:rPr>
          <w:rFonts w:ascii="Segoe UI Historic" w:hAnsi="Segoe UI Historic" w:cs="Segoe UI Historic"/>
        </w:rPr>
        <w:t>Login &amp; Register</w:t>
      </w:r>
    </w:p>
    <w:p w14:paraId="3E65AA50" w14:textId="77777777" w:rsidR="0057639C" w:rsidRDefault="0057639C" w:rsidP="00693678">
      <w:pPr>
        <w:ind w:leftChars="100" w:left="220"/>
        <w:rPr>
          <w:ins w:id="553" w:author="從 117.0 的變更" w:date="2023-03-17T14:13:00Z"/>
          <w:rFonts w:ascii="Segoe UI Historic" w:hAnsi="Segoe UI Historic" w:cs="Segoe UI Historic"/>
        </w:rPr>
      </w:pPr>
      <w:ins w:id="554" w:author="從 117.0 的變更" w:date="2023-03-17T14:13:00Z">
        <w:r>
          <w:rPr>
            <w:rFonts w:ascii="Segoe UI Historic" w:hAnsi="Segoe UI Historic" w:cs="Segoe UI Historic" w:hint="eastAsia"/>
          </w:rPr>
          <w:t>`</w:t>
        </w:r>
        <w:r w:rsidR="008F4AA1">
          <w:rPr>
            <w:rFonts w:ascii="Segoe UI Historic" w:hAnsi="Segoe UI Historic" w:cs="Segoe UI Historic"/>
          </w:rPr>
          <w:t>Blood effect</w:t>
        </w:r>
      </w:ins>
    </w:p>
    <w:p w14:paraId="1DA572AE" w14:textId="0A6250B3" w:rsidR="0057639C" w:rsidRDefault="0057639C" w:rsidP="00693678">
      <w:pPr>
        <w:ind w:leftChars="100" w:left="220"/>
        <w:rPr>
          <w:del w:id="555" w:author="從 117.0 的變更" w:date="2023-03-17T14:13:00Z"/>
          <w:rFonts w:ascii="Segoe UI Historic" w:hAnsi="Segoe UI Historic" w:cs="Segoe UI Historic"/>
        </w:rPr>
      </w:pPr>
      <w:del w:id="556" w:author="從 117.0 的變更" w:date="2023-03-17T14:13:00Z">
        <w:r>
          <w:rPr>
            <w:rFonts w:ascii="Segoe UI Historic" w:hAnsi="Segoe UI Historic" w:cs="Segoe UI Historic" w:hint="eastAsia"/>
          </w:rPr>
          <w:delText>`</w:delText>
        </w:r>
      </w:del>
    </w:p>
    <w:p w14:paraId="34F2B59B" w14:textId="7BC36B14" w:rsidR="00DC383A" w:rsidRDefault="00DC383A" w:rsidP="00693678">
      <w:pPr>
        <w:ind w:leftChars="100" w:left="220"/>
        <w:rPr>
          <w:rFonts w:ascii="Segoe UI Historic" w:hAnsi="Segoe UI Historic" w:cs="Segoe UI Historic"/>
        </w:rPr>
      </w:pPr>
      <w:r>
        <w:rPr>
          <w:rFonts w:ascii="Segoe UI Historic" w:hAnsi="Segoe UI Historic" w:cs="Segoe UI Historic"/>
        </w:rPr>
        <w:t>To register, the user must enter</w:t>
      </w:r>
    </w:p>
    <w:p w14:paraId="1D603795" w14:textId="7E490D9A" w:rsidR="00DA537E" w:rsidRDefault="00DA537E" w:rsidP="00693678">
      <w:pPr>
        <w:ind w:leftChars="100" w:left="220"/>
        <w:rPr>
          <w:rFonts w:ascii="Segoe UI Historic" w:hAnsi="Segoe UI Historic" w:cs="Segoe UI Historic"/>
        </w:rPr>
      </w:pPr>
      <w:r>
        <w:rPr>
          <w:rFonts w:ascii="Segoe UI Historic" w:hAnsi="Segoe UI Historic" w:cs="Segoe UI Historic" w:hint="eastAsia"/>
        </w:rPr>
        <w:t>Q</w:t>
      </w:r>
      <w:r>
        <w:rPr>
          <w:rFonts w:ascii="Segoe UI Historic" w:hAnsi="Segoe UI Historic" w:cs="Segoe UI Historic"/>
        </w:rPr>
        <w:t>uest system</w:t>
      </w:r>
      <w:r w:rsidR="00863CAC">
        <w:rPr>
          <w:rFonts w:ascii="Segoe UI Historic" w:hAnsi="Segoe UI Historic" w:cs="Segoe UI Historic"/>
        </w:rPr>
        <w:tab/>
        <w:t>Q</w:t>
      </w:r>
    </w:p>
    <w:p w14:paraId="5D43A650" w14:textId="77777777" w:rsidR="00A6483B" w:rsidRDefault="00A6483B" w:rsidP="00693678">
      <w:pPr>
        <w:ind w:leftChars="100" w:left="220"/>
        <w:rPr>
          <w:ins w:id="557" w:author="從 117.0 的變更" w:date="2023-03-17T14:13:00Z"/>
          <w:rFonts w:ascii="Segoe UI Historic" w:hAnsi="Segoe UI Historic" w:cs="Segoe UI Historic"/>
        </w:rPr>
      </w:pPr>
      <w:ins w:id="558" w:author="從 117.0 的變更" w:date="2023-03-17T14:13:00Z">
        <w:r>
          <w:rPr>
            <w:rFonts w:ascii="Segoe UI Historic" w:hAnsi="Segoe UI Historic" w:cs="Segoe UI Historic"/>
          </w:rPr>
          <w:t>Show monster health on th</w:t>
        </w:r>
        <w:r w:rsidR="00335885">
          <w:rPr>
            <w:rFonts w:ascii="Segoe UI Historic" w:hAnsi="Segoe UI Historic" w:cs="Segoe UI Historic"/>
          </w:rPr>
          <w:t>eir head</w:t>
        </w:r>
      </w:ins>
    </w:p>
    <w:p w14:paraId="539BD996" w14:textId="7F058CF1" w:rsidR="002C4381" w:rsidRPr="0012351B" w:rsidRDefault="002C4381" w:rsidP="00693678">
      <w:pPr>
        <w:ind w:leftChars="100" w:left="220"/>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ave Load</w:t>
      </w:r>
    </w:p>
    <w:p w14:paraId="14645AD0" w14:textId="70B7246D" w:rsidR="004D2B0B" w:rsidRDefault="004D2B0B" w:rsidP="00693678">
      <w:pPr>
        <w:pStyle w:val="2"/>
        <w:ind w:leftChars="100" w:left="220"/>
      </w:pPr>
      <w:r>
        <w:rPr>
          <w:rFonts w:hint="eastAsia"/>
        </w:rPr>
        <w:t>1</w:t>
      </w:r>
      <w:r>
        <w:t>.4 Additional Objectives</w:t>
      </w:r>
    </w:p>
    <w:p w14:paraId="3CFD60E2" w14:textId="149AF29C" w:rsidR="00C94E28" w:rsidRDefault="00C94E28" w:rsidP="00693678">
      <w:pPr>
        <w:ind w:leftChars="100" w:left="220"/>
      </w:pPr>
      <w:r>
        <w:rPr>
          <w:rFonts w:hint="eastAsia"/>
        </w:rPr>
        <w:t>C</w:t>
      </w:r>
      <w:r>
        <w:t xml:space="preserve">reative survival </w:t>
      </w:r>
      <w:r w:rsidR="00456698">
        <w:t>using the maze gate to trap and kill the monster</w:t>
      </w:r>
    </w:p>
    <w:p w14:paraId="175A0737" w14:textId="035F039C" w:rsidR="00B66850" w:rsidRDefault="00B66850" w:rsidP="00693678">
      <w:pPr>
        <w:ind w:leftChars="100" w:left="220"/>
      </w:pPr>
      <w:r>
        <w:rPr>
          <w:rFonts w:hint="eastAsia"/>
        </w:rPr>
        <w:t>B</w:t>
      </w:r>
      <w:r>
        <w:t>lade should appear in the game</w:t>
      </w:r>
    </w:p>
    <w:p w14:paraId="6F1A2B85" w14:textId="0406F005" w:rsidR="009405FD" w:rsidRPr="00C94E28" w:rsidRDefault="009405FD" w:rsidP="00693678">
      <w:pPr>
        <w:ind w:leftChars="100" w:left="220"/>
      </w:pPr>
      <w:r>
        <w:rPr>
          <w:rFonts w:hint="eastAsia"/>
        </w:rPr>
        <w:t>L</w:t>
      </w:r>
      <w:r>
        <w:t>ift animation</w:t>
      </w:r>
    </w:p>
    <w:p w14:paraId="6BD1CBE7" w14:textId="32990876" w:rsidR="00587B1C" w:rsidRDefault="00587B1C" w:rsidP="00693678">
      <w:pPr>
        <w:ind w:leftChars="100" w:left="220"/>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 xml:space="preserve">chievement of player for killing the first griever or </w:t>
      </w:r>
      <w:r w:rsidR="00272AD6">
        <w:rPr>
          <w:rFonts w:ascii="Segoe UI Historic" w:hAnsi="Segoe UI Historic" w:cs="Segoe UI Historic"/>
        </w:rPr>
        <w:t>certain amount of monster</w:t>
      </w:r>
    </w:p>
    <w:p w14:paraId="1C487B27" w14:textId="4136683F" w:rsidR="00B709CE" w:rsidRDefault="00F43B3A" w:rsidP="00693678">
      <w:pPr>
        <w:ind w:leftChars="100" w:left="220"/>
        <w:rPr>
          <w:rFonts w:ascii="Segoe UI Historic" w:hAnsi="Segoe UI Historic" w:cs="Segoe UI Historic"/>
        </w:rPr>
      </w:pPr>
      <w:r>
        <w:rPr>
          <w:rFonts w:ascii="Segoe UI Historic" w:hAnsi="Segoe UI Historic" w:cs="Segoe UI Historic" w:hint="eastAsia"/>
        </w:rPr>
        <w:t>G</w:t>
      </w:r>
      <w:r>
        <w:rPr>
          <w:rFonts w:ascii="Segoe UI Historic" w:hAnsi="Segoe UI Historic" w:cs="Segoe UI Historic"/>
        </w:rPr>
        <w:t>host System</w:t>
      </w:r>
    </w:p>
    <w:p w14:paraId="5F4A132C" w14:textId="14715E6F" w:rsidR="00F43B3A" w:rsidRDefault="00F43B3A" w:rsidP="00693678">
      <w:pPr>
        <w:ind w:leftChars="100" w:left="220"/>
        <w:rPr>
          <w:rFonts w:ascii="Segoe UI Historic" w:hAnsi="Segoe UI Historic" w:cs="Segoe UI Historic"/>
        </w:rPr>
      </w:pPr>
      <w:r>
        <w:rPr>
          <w:rFonts w:ascii="Segoe UI Historic" w:hAnsi="Segoe UI Historic" w:cs="Segoe UI Historic"/>
        </w:rPr>
        <w:tab/>
        <w:t xml:space="preserve">A splitting of player itself is replaying </w:t>
      </w:r>
      <w:r w:rsidR="009D3E29">
        <w:rPr>
          <w:rFonts w:ascii="Segoe UI Historic" w:hAnsi="Segoe UI Historic" w:cs="Segoe UI Historic"/>
        </w:rPr>
        <w:t>the progress of last game. To make a comparison and beat the old score</w:t>
      </w:r>
    </w:p>
    <w:p w14:paraId="5C407A9A" w14:textId="418C494B" w:rsidR="009D3E29" w:rsidRDefault="009D3E29" w:rsidP="00693678">
      <w:pPr>
        <w:ind w:leftChars="100" w:left="220"/>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ultiplayer</w:t>
      </w:r>
    </w:p>
    <w:p w14:paraId="3DE4903F" w14:textId="2D35684E" w:rsidR="00713CB2" w:rsidRDefault="00713CB2" w:rsidP="00693678">
      <w:pPr>
        <w:ind w:leftChars="100" w:left="220"/>
        <w:rPr>
          <w:rFonts w:ascii="Segoe UI Historic" w:hAnsi="Segoe UI Historic" w:cs="Segoe UI Historic"/>
        </w:rPr>
      </w:pPr>
      <w:r>
        <w:rPr>
          <w:rFonts w:ascii="Segoe UI Historic" w:hAnsi="Segoe UI Historic" w:cs="Segoe UI Historic" w:hint="eastAsia"/>
        </w:rPr>
        <w:t>F</w:t>
      </w:r>
      <w:r>
        <w:rPr>
          <w:rFonts w:ascii="Segoe UI Historic" w:hAnsi="Segoe UI Historic" w:cs="Segoe UI Historic"/>
        </w:rPr>
        <w:t>ootPrint</w:t>
      </w:r>
    </w:p>
    <w:p w14:paraId="5D37CA1C" w14:textId="63C6845D" w:rsidR="00A92E6A" w:rsidRDefault="005E26B9" w:rsidP="00693678">
      <w:pPr>
        <w:ind w:leftChars="100" w:left="220"/>
        <w:rPr>
          <w:rFonts w:ascii="Segoe UI Historic" w:hAnsi="Segoe UI Historic" w:cs="Segoe UI Historic"/>
        </w:rPr>
      </w:pPr>
      <w:r>
        <w:rPr>
          <w:rFonts w:ascii="Segoe UI Historic" w:hAnsi="Segoe UI Historic" w:cs="Segoe UI Historic"/>
        </w:rPr>
        <w:t>P</w:t>
      </w:r>
      <w:r w:rsidR="00A92E6A">
        <w:rPr>
          <w:rFonts w:ascii="Segoe UI Historic" w:hAnsi="Segoe UI Historic" w:cs="Segoe UI Historic"/>
        </w:rPr>
        <w:t>owerup</w:t>
      </w:r>
    </w:p>
    <w:p w14:paraId="5FBC812E" w14:textId="4ED8B7E9" w:rsidR="00C55356" w:rsidRDefault="00430917" w:rsidP="00693678">
      <w:pPr>
        <w:ind w:leftChars="100" w:left="220"/>
        <w:rPr>
          <w:rFonts w:ascii="Segoe UI Historic" w:hAnsi="Segoe UI Historic" w:cs="Segoe UI Historic"/>
        </w:rPr>
      </w:pPr>
      <w:r>
        <w:rPr>
          <w:rFonts w:ascii="Segoe UI Historic" w:hAnsi="Segoe UI Historic" w:cs="Segoe UI Historic"/>
        </w:rPr>
        <w:tab/>
      </w:r>
      <w:r w:rsidR="0032703E">
        <w:rPr>
          <w:rFonts w:ascii="Segoe UI Historic" w:hAnsi="Segoe UI Historic" w:cs="Segoe UI Historic"/>
        </w:rPr>
        <w:t>Speed</w:t>
      </w:r>
    </w:p>
    <w:p w14:paraId="6B1445C6" w14:textId="4DAF48D7" w:rsidR="0032703E" w:rsidRDefault="0032703E" w:rsidP="00693678">
      <w:pPr>
        <w:ind w:leftChars="100" w:left="220"/>
        <w:rPr>
          <w:rFonts w:ascii="Segoe UI Historic" w:hAnsi="Segoe UI Historic" w:cs="Segoe UI Historic"/>
        </w:rPr>
      </w:pPr>
      <w:r>
        <w:rPr>
          <w:rFonts w:ascii="Segoe UI Historic" w:hAnsi="Segoe UI Historic" w:cs="Segoe UI Historic"/>
        </w:rPr>
        <w:tab/>
        <w:t xml:space="preserve">Health increase </w:t>
      </w:r>
    </w:p>
    <w:p w14:paraId="51D0D201" w14:textId="0442E938" w:rsidR="00430917" w:rsidRDefault="00430917" w:rsidP="00693678">
      <w:pPr>
        <w:ind w:leftChars="100" w:left="220" w:firstLine="720"/>
        <w:rPr>
          <w:rFonts w:ascii="Segoe UI Historic" w:hAnsi="Segoe UI Historic" w:cs="Segoe UI Historic"/>
        </w:rPr>
      </w:pPr>
      <w:r>
        <w:rPr>
          <w:rFonts w:ascii="Segoe UI Historic" w:hAnsi="Segoe UI Historic" w:cs="Segoe UI Historic"/>
        </w:rPr>
        <w:t>Strength</w:t>
      </w:r>
      <w:r w:rsidR="0032703E">
        <w:rPr>
          <w:rFonts w:ascii="Segoe UI Historic" w:hAnsi="Segoe UI Historic" w:cs="Segoe UI Historic"/>
        </w:rPr>
        <w:t xml:space="preserve"> deal more damage </w:t>
      </w:r>
    </w:p>
    <w:p w14:paraId="2E88822E" w14:textId="330CC651" w:rsidR="00C55356" w:rsidRDefault="00C55356" w:rsidP="00693678">
      <w:pPr>
        <w:ind w:leftChars="100" w:left="220"/>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usic</w:t>
      </w:r>
    </w:p>
    <w:p w14:paraId="0C20D6F6" w14:textId="0265EB9E" w:rsidR="00C43EE4" w:rsidRDefault="00C43EE4" w:rsidP="00693678">
      <w:pPr>
        <w:ind w:leftChars="100" w:left="220"/>
        <w:rPr>
          <w:rFonts w:ascii="Segoe UI Historic" w:hAnsi="Segoe UI Historic" w:cs="Segoe UI Historic"/>
        </w:rPr>
      </w:pPr>
      <w:r>
        <w:rPr>
          <w:rFonts w:ascii="Segoe UI Historic" w:hAnsi="Segoe UI Historic" w:cs="Segoe UI Historic" w:hint="eastAsia"/>
        </w:rPr>
        <w:t>H</w:t>
      </w:r>
      <w:r>
        <w:rPr>
          <w:rFonts w:ascii="Segoe UI Historic" w:hAnsi="Segoe UI Historic" w:cs="Segoe UI Historic"/>
        </w:rPr>
        <w:t>ealth</w:t>
      </w:r>
    </w:p>
    <w:p w14:paraId="1B0CB23D" w14:textId="17673DC2" w:rsidR="00BE16A6" w:rsidRDefault="00BE16A6" w:rsidP="00693678">
      <w:pPr>
        <w:ind w:leftChars="100" w:left="220"/>
        <w:rPr>
          <w:rFonts w:ascii="Segoe UI Historic" w:hAnsi="Segoe UI Historic" w:cs="Segoe UI Historic"/>
        </w:rPr>
      </w:pPr>
      <w:r>
        <w:rPr>
          <w:rFonts w:ascii="Segoe UI Historic" w:hAnsi="Segoe UI Historic" w:cs="Segoe UI Historic"/>
        </w:rPr>
        <w:tab/>
        <w:t>Take damage after attacked by the monster</w:t>
      </w:r>
    </w:p>
    <w:p w14:paraId="2969510F" w14:textId="28994A28" w:rsidR="005E26B9" w:rsidRDefault="005E26B9" w:rsidP="00693678">
      <w:pPr>
        <w:ind w:leftChars="100" w:left="220"/>
        <w:rPr>
          <w:rFonts w:ascii="Segoe UI Historic" w:hAnsi="Segoe UI Historic" w:cs="Segoe UI Historic"/>
        </w:rPr>
      </w:pPr>
      <w:r>
        <w:rPr>
          <w:rFonts w:ascii="Segoe UI Historic" w:hAnsi="Segoe UI Historic" w:cs="Segoe UI Historic"/>
        </w:rPr>
        <w:t>Undo system</w:t>
      </w:r>
    </w:p>
    <w:p w14:paraId="741A1FEA" w14:textId="6302E087" w:rsidR="00585BC9" w:rsidRDefault="00585BC9" w:rsidP="00693678">
      <w:pPr>
        <w:ind w:leftChars="100" w:left="220"/>
        <w:rPr>
          <w:rFonts w:ascii="Segoe UI Historic" w:hAnsi="Segoe UI Historic" w:cs="Segoe UI Historic"/>
        </w:rPr>
      </w:pPr>
      <w:r>
        <w:rPr>
          <w:rFonts w:ascii="Segoe UI Historic" w:hAnsi="Segoe UI Historic" w:cs="Segoe UI Historic" w:hint="eastAsia"/>
        </w:rPr>
        <w:t>O</w:t>
      </w:r>
      <w:r>
        <w:rPr>
          <w:rFonts w:ascii="Segoe UI Historic" w:hAnsi="Segoe UI Historic" w:cs="Segoe UI Historic"/>
        </w:rPr>
        <w:t>nline service</w:t>
      </w:r>
    </w:p>
    <w:p w14:paraId="1BBEA0F9" w14:textId="5E1B515F" w:rsidR="00585BC9" w:rsidRDefault="00585BC9" w:rsidP="00693678">
      <w:pPr>
        <w:ind w:leftChars="100" w:left="220" w:firstLine="720"/>
        <w:rPr>
          <w:rFonts w:ascii="Segoe UI Historic" w:hAnsi="Segoe UI Historic" w:cs="Segoe UI Historic"/>
        </w:rPr>
      </w:pPr>
      <w:r>
        <w:rPr>
          <w:rFonts w:ascii="Segoe UI Historic" w:hAnsi="Segoe UI Historic" w:cs="Segoe UI Historic"/>
        </w:rPr>
        <w:t xml:space="preserve">OAuth </w:t>
      </w:r>
      <w:r>
        <w:rPr>
          <w:rFonts w:ascii="Segoe UI Historic" w:hAnsi="Segoe UI Historic" w:cs="Segoe UI Historic" w:hint="eastAsia"/>
        </w:rPr>
        <w:t>A</w:t>
      </w:r>
      <w:r>
        <w:rPr>
          <w:rFonts w:ascii="Segoe UI Historic" w:hAnsi="Segoe UI Historic" w:cs="Segoe UI Historic"/>
        </w:rPr>
        <w:t>utomatic login with google play service</w:t>
      </w:r>
    </w:p>
    <w:p w14:paraId="590D921C" w14:textId="0FC1DA1C" w:rsidR="005F58B2" w:rsidRDefault="005F58B2" w:rsidP="00693678">
      <w:pPr>
        <w:ind w:leftChars="100" w:left="220" w:firstLine="720"/>
        <w:rPr>
          <w:rFonts w:ascii="Segoe UI Historic" w:hAnsi="Segoe UI Historic" w:cs="Segoe UI Historic"/>
        </w:rPr>
      </w:pPr>
      <w:r>
        <w:rPr>
          <w:rFonts w:ascii="Segoe UI Historic" w:hAnsi="Segoe UI Historic" w:cs="Segoe UI Historic"/>
        </w:rPr>
        <w:t>Backup game to google drive</w:t>
      </w:r>
    </w:p>
    <w:p w14:paraId="1AD913D2" w14:textId="1DB5BAC6" w:rsidR="003A5AD4" w:rsidRDefault="003A5AD4" w:rsidP="00693678">
      <w:pPr>
        <w:tabs>
          <w:tab w:val="left" w:pos="3491"/>
        </w:tabs>
        <w:ind w:leftChars="100" w:left="220" w:firstLine="720"/>
        <w:rPr>
          <w:rFonts w:ascii="Segoe UI Historic" w:hAnsi="Segoe UI Historic" w:cs="Segoe UI Historic"/>
        </w:rPr>
      </w:pPr>
      <w:r>
        <w:rPr>
          <w:rFonts w:ascii="Segoe UI Historic" w:hAnsi="Segoe UI Historic" w:cs="Segoe UI Historic"/>
        </w:rPr>
        <w:t>Share on social medi</w:t>
      </w:r>
      <w:r w:rsidR="00BF3256">
        <w:rPr>
          <w:rFonts w:ascii="Segoe UI Historic" w:hAnsi="Segoe UI Historic" w:cs="Segoe UI Historic"/>
        </w:rPr>
        <w:t>a</w:t>
      </w:r>
    </w:p>
    <w:p w14:paraId="7E3400C4" w14:textId="2B1D08F4" w:rsidR="00BF3256" w:rsidRDefault="00BF3256" w:rsidP="00693678">
      <w:pPr>
        <w:tabs>
          <w:tab w:val="left" w:pos="3491"/>
        </w:tabs>
        <w:ind w:leftChars="100" w:left="220"/>
      </w:pPr>
      <w:r>
        <w:rPr>
          <w:rFonts w:hint="eastAsia"/>
        </w:rPr>
        <w:t>R</w:t>
      </w:r>
      <w:r>
        <w:t>ewards</w:t>
      </w:r>
    </w:p>
    <w:p w14:paraId="13ED4200" w14:textId="1244DD92" w:rsidR="004E4791" w:rsidRDefault="00E544BF" w:rsidP="00693678">
      <w:pPr>
        <w:tabs>
          <w:tab w:val="left" w:pos="3491"/>
        </w:tabs>
        <w:ind w:leftChars="300" w:left="660"/>
      </w:pPr>
      <w:r>
        <w:rPr>
          <w:rFonts w:hint="eastAsia"/>
        </w:rPr>
        <w:t xml:space="preserve"> </w:t>
      </w:r>
      <w:r>
        <w:t xml:space="preserve">    </w:t>
      </w:r>
      <w:r w:rsidR="00D235A3">
        <w:t>Bonus box at game start</w:t>
      </w:r>
    </w:p>
    <w:p w14:paraId="76F4EE5F" w14:textId="38D31F7D" w:rsidR="00D235A3" w:rsidRDefault="00D235A3" w:rsidP="00693678">
      <w:pPr>
        <w:tabs>
          <w:tab w:val="left" w:pos="3491"/>
        </w:tabs>
        <w:ind w:leftChars="300" w:left="660"/>
      </w:pPr>
      <w:r>
        <w:rPr>
          <w:rFonts w:hint="eastAsia"/>
        </w:rPr>
        <w:t>R</w:t>
      </w:r>
      <w:r>
        <w:t>eward fir daily login</w:t>
      </w:r>
    </w:p>
    <w:p w14:paraId="166BDED9" w14:textId="1FC72B4B" w:rsidR="00D235A3" w:rsidRDefault="00535189" w:rsidP="00693678">
      <w:pPr>
        <w:tabs>
          <w:tab w:val="left" w:pos="3491"/>
        </w:tabs>
        <w:ind w:leftChars="100" w:left="220"/>
      </w:pPr>
      <w:r>
        <w:rPr>
          <w:rFonts w:hint="eastAsia"/>
        </w:rPr>
        <w:t>U</w:t>
      </w:r>
      <w:r>
        <w:t>I</w:t>
      </w:r>
    </w:p>
    <w:p w14:paraId="36D4B09E" w14:textId="53294EEA" w:rsidR="00535189" w:rsidRPr="00BF3256" w:rsidRDefault="00535189" w:rsidP="00693678">
      <w:pPr>
        <w:tabs>
          <w:tab w:val="left" w:pos="3491"/>
        </w:tabs>
        <w:ind w:leftChars="100" w:left="220"/>
      </w:pPr>
      <w:r>
        <w:rPr>
          <w:rFonts w:hint="eastAsia"/>
        </w:rPr>
        <w:t>K</w:t>
      </w:r>
      <w:r>
        <w:t>illcount</w:t>
      </w:r>
    </w:p>
    <w:p w14:paraId="6355F253" w14:textId="79BF25E6" w:rsidR="00E349F3" w:rsidRPr="00C47354" w:rsidRDefault="00063E8B" w:rsidP="00693678">
      <w:pPr>
        <w:pStyle w:val="2"/>
        <w:ind w:leftChars="100" w:left="220"/>
      </w:pPr>
      <w:bookmarkStart w:id="559" w:name="_Toc129599038"/>
      <w:r w:rsidRPr="00C47354">
        <w:t>1.4 Proposed solution</w:t>
      </w:r>
      <w:bookmarkEnd w:id="559"/>
    </w:p>
    <w:p w14:paraId="02D2ED06" w14:textId="4B20EA97" w:rsidR="00802CAD" w:rsidRPr="00C47354" w:rsidRDefault="006E2CC7" w:rsidP="00693678">
      <w:pPr>
        <w:spacing w:after="0" w:line="240" w:lineRule="auto"/>
        <w:ind w:leftChars="100" w:left="220"/>
        <w:rPr>
          <w:rFonts w:ascii="Segoe UI Historic" w:hAnsi="Segoe UI Historic" w:cs="Segoe UI Historic"/>
        </w:rPr>
      </w:pPr>
      <w:r w:rsidRPr="00C47354">
        <w:rPr>
          <w:rFonts w:ascii="Segoe UI Historic" w:hAnsi="Segoe UI Historic" w:cs="Segoe UI Historic"/>
        </w:rPr>
        <w:t xml:space="preserve">My project will be implemented by C# and Unity Engine </w:t>
      </w:r>
      <w:ins w:id="560" w:author="從 117.0 的變更" w:date="2023-03-17T14:13:00Z">
        <w:r w:rsidR="00E54C8A">
          <w:rPr>
            <w:rFonts w:ascii="Segoe UI Historic" w:hAnsi="Segoe UI Historic" w:cs="Segoe UI Historic"/>
          </w:rPr>
          <w:t>using</w:t>
        </w:r>
      </w:ins>
      <w:del w:id="561" w:author="從 117.0 的變更" w:date="2023-03-17T14:13:00Z">
        <w:r w:rsidRPr="00C47354">
          <w:rPr>
            <w:rFonts w:ascii="Segoe UI Historic" w:hAnsi="Segoe UI Historic" w:cs="Segoe UI Historic"/>
          </w:rPr>
          <w:delText>and</w:delText>
        </w:r>
      </w:del>
      <w:r w:rsidRPr="00C47354">
        <w:rPr>
          <w:rFonts w:ascii="Segoe UI Historic" w:hAnsi="Segoe UI Historic" w:cs="Segoe UI Historic"/>
        </w:rPr>
        <w:t xml:space="preserve"> Visual Studio Code</w:t>
      </w:r>
      <w:ins w:id="562" w:author="從 117.0 的變更" w:date="2023-03-17T14:13:00Z">
        <w:r w:rsidR="00E54C8A">
          <w:rPr>
            <w:rFonts w:ascii="Segoe UI Historic" w:hAnsi="Segoe UI Historic" w:cs="Segoe UI Historic"/>
          </w:rPr>
          <w:t xml:space="preserve"> and Jetbrain Rider as my IDE</w:t>
        </w:r>
        <w:r w:rsidRPr="00C47354">
          <w:rPr>
            <w:rFonts w:ascii="Segoe UI Historic" w:hAnsi="Segoe UI Historic" w:cs="Segoe UI Historic"/>
          </w:rPr>
          <w:t>.</w:t>
        </w:r>
      </w:ins>
      <w:del w:id="563" w:author="從 117.0 的變更" w:date="2023-03-17T14:13:00Z">
        <w:r w:rsidRPr="00C47354">
          <w:rPr>
            <w:rFonts w:ascii="Segoe UI Historic" w:hAnsi="Segoe UI Historic" w:cs="Segoe UI Historic"/>
          </w:rPr>
          <w:delText>.</w:delText>
        </w:r>
      </w:del>
      <w:r w:rsidRPr="00C47354">
        <w:rPr>
          <w:rFonts w:ascii="Segoe UI Historic" w:hAnsi="Segoe UI Historic" w:cs="Segoe UI Historic"/>
        </w:rPr>
        <w:t xml:space="preserve"> </w:t>
      </w:r>
      <w:r w:rsidR="00BF3404" w:rsidRPr="00C47354">
        <w:rPr>
          <w:rFonts w:ascii="Segoe UI Historic" w:hAnsi="Segoe UI Historic" w:cs="Segoe UI Historic"/>
        </w:rPr>
        <w:t xml:space="preserve">Unity Engine is a powerful </w:t>
      </w:r>
      <w:ins w:id="564" w:author="從 117.0 的變更" w:date="2023-03-17T14:13:00Z">
        <w:r w:rsidR="009278EA" w:rsidRPr="00C47354">
          <w:rPr>
            <w:rFonts w:ascii="Segoe UI Historic" w:hAnsi="Segoe UI Historic" w:cs="Segoe UI Historic"/>
          </w:rPr>
          <w:t>tool</w:t>
        </w:r>
      </w:ins>
      <w:del w:id="565" w:author="從 117.0 的變更" w:date="2023-03-17T14:13:00Z">
        <w:r w:rsidR="00BF3404" w:rsidRPr="00C47354">
          <w:rPr>
            <w:rFonts w:ascii="Segoe UI Historic" w:hAnsi="Segoe UI Historic" w:cs="Segoe UI Historic"/>
          </w:rPr>
          <w:delText>tools</w:delText>
        </w:r>
      </w:del>
      <w:r w:rsidR="00BF3404" w:rsidRPr="00C47354">
        <w:rPr>
          <w:rFonts w:ascii="Segoe UI Historic" w:hAnsi="Segoe UI Historic" w:cs="Segoe UI Historic"/>
        </w:rPr>
        <w:t xml:space="preserve"> to create</w:t>
      </w:r>
      <w:r w:rsidRPr="00C47354">
        <w:rPr>
          <w:rFonts w:ascii="Segoe UI Historic" w:hAnsi="Segoe UI Historic" w:cs="Segoe UI Historic"/>
        </w:rPr>
        <w:t xml:space="preserve"> either 2D </w:t>
      </w:r>
      <w:r w:rsidR="00BF3404" w:rsidRPr="00C47354">
        <w:rPr>
          <w:rFonts w:ascii="Segoe UI Historic" w:hAnsi="Segoe UI Historic" w:cs="Segoe UI Historic"/>
        </w:rPr>
        <w:t>or</w:t>
      </w:r>
      <w:r w:rsidRPr="00C47354">
        <w:rPr>
          <w:rFonts w:ascii="Segoe UI Historic" w:hAnsi="Segoe UI Historic" w:cs="Segoe UI Historic"/>
        </w:rPr>
        <w:t xml:space="preserve"> 3D game</w:t>
      </w:r>
      <w:r w:rsidR="00BF3404" w:rsidRPr="00C47354">
        <w:rPr>
          <w:rFonts w:ascii="Segoe UI Historic" w:hAnsi="Segoe UI Historic" w:cs="Segoe UI Historic"/>
        </w:rPr>
        <w:t xml:space="preserve"> </w:t>
      </w:r>
      <w:ins w:id="566" w:author="從 117.0 的變更" w:date="2023-03-17T14:13:00Z">
        <w:r w:rsidR="00F31819">
          <w:rPr>
            <w:rFonts w:ascii="Segoe UI Historic" w:hAnsi="Segoe UI Historic" w:cs="Segoe UI Historic"/>
          </w:rPr>
          <w:t>and interchangable</w:t>
        </w:r>
      </w:ins>
      <w:del w:id="567" w:author="從 117.0 的變更" w:date="2023-03-17T14:13:00Z">
        <w:r w:rsidR="00BF3404" w:rsidRPr="00C47354">
          <w:rPr>
            <w:rFonts w:ascii="Segoe UI Historic" w:hAnsi="Segoe UI Historic" w:cs="Segoe UI Historic"/>
          </w:rPr>
          <w:delText>without re-learn it</w:delText>
        </w:r>
      </w:del>
      <w:r w:rsidR="00BF3404" w:rsidRPr="00C47354">
        <w:rPr>
          <w:rFonts w:ascii="Segoe UI Historic" w:hAnsi="Segoe UI Historic" w:cs="Segoe UI Historic"/>
        </w:rPr>
        <w:t xml:space="preserve">. Secondly, C# and Visual Basic shares the same library using Microsoft .NET framework which the syntax and logic is </w:t>
      </w:r>
      <w:r w:rsidR="003709DC" w:rsidRPr="00C47354">
        <w:rPr>
          <w:rFonts w:ascii="Segoe UI Historic" w:hAnsi="Segoe UI Historic" w:cs="Segoe UI Historic"/>
        </w:rPr>
        <w:t>similar,</w:t>
      </w:r>
      <w:r w:rsidR="00BF3404" w:rsidRPr="00C47354">
        <w:rPr>
          <w:rFonts w:ascii="Segoe UI Historic" w:hAnsi="Segoe UI Historic" w:cs="Segoe UI Historic"/>
        </w:rPr>
        <w:t xml:space="preserve"> so it is easier for myself to </w:t>
      </w:r>
      <w:ins w:id="568" w:author="從 117.0 的變更" w:date="2023-03-17T14:13:00Z">
        <w:r w:rsidR="00F31819">
          <w:rPr>
            <w:rFonts w:ascii="Segoe UI Historic" w:hAnsi="Segoe UI Historic" w:cs="Segoe UI Historic"/>
          </w:rPr>
          <w:t>learn C#</w:t>
        </w:r>
        <w:r w:rsidR="00BF3404" w:rsidRPr="00C47354">
          <w:rPr>
            <w:rFonts w:ascii="Segoe UI Historic" w:hAnsi="Segoe UI Historic" w:cs="Segoe UI Historic"/>
          </w:rPr>
          <w:t>.</w:t>
        </w:r>
        <w:r w:rsidR="006F3FF4" w:rsidRPr="00C47354">
          <w:rPr>
            <w:rFonts w:ascii="Segoe UI Historic" w:hAnsi="Segoe UI Historic" w:cs="Segoe UI Historic"/>
          </w:rPr>
          <w:t xml:space="preserve"> </w:t>
        </w:r>
        <w:r w:rsidR="0046399A">
          <w:rPr>
            <w:rFonts w:ascii="Segoe UI Historic" w:hAnsi="Segoe UI Historic" w:cs="Segoe UI Historic"/>
          </w:rPr>
          <w:t>T</w:t>
        </w:r>
        <w:r w:rsidR="005B32E4">
          <w:rPr>
            <w:rFonts w:ascii="Segoe UI Historic" w:hAnsi="Segoe UI Historic" w:cs="Segoe UI Historic"/>
          </w:rPr>
          <w:t>hirdly</w:t>
        </w:r>
      </w:ins>
      <w:del w:id="569" w:author="從 117.0 的變更" w:date="2023-03-17T14:13:00Z">
        <w:r w:rsidR="00BF3404" w:rsidRPr="00C47354">
          <w:rPr>
            <w:rFonts w:ascii="Segoe UI Historic" w:hAnsi="Segoe UI Historic" w:cs="Segoe UI Historic"/>
          </w:rPr>
          <w:delText>get used to.</w:delText>
        </w:r>
        <w:r w:rsidR="006F3FF4" w:rsidRPr="00C47354">
          <w:rPr>
            <w:rFonts w:ascii="Segoe UI Historic" w:hAnsi="Segoe UI Historic" w:cs="Segoe UI Historic"/>
          </w:rPr>
          <w:delText xml:space="preserve"> Second</w:delText>
        </w:r>
        <w:r w:rsidR="00BF3404" w:rsidRPr="00C47354">
          <w:rPr>
            <w:rFonts w:ascii="Segoe UI Historic" w:hAnsi="Segoe UI Historic" w:cs="Segoe UI Historic"/>
          </w:rPr>
          <w:delText>ly</w:delText>
        </w:r>
      </w:del>
      <w:r w:rsidR="006F3FF4" w:rsidRPr="00C47354">
        <w:rPr>
          <w:rFonts w:ascii="Segoe UI Historic" w:hAnsi="Segoe UI Historic" w:cs="Segoe UI Historic"/>
        </w:rPr>
        <w:t xml:space="preserve">, Unity support </w:t>
      </w:r>
      <w:r w:rsidR="005A7011" w:rsidRPr="00C47354">
        <w:rPr>
          <w:rFonts w:ascii="Segoe UI Historic" w:hAnsi="Segoe UI Historic" w:cs="Segoe UI Historic"/>
        </w:rPr>
        <w:t>multi</w:t>
      </w:r>
      <w:r w:rsidR="00BF3404" w:rsidRPr="00C47354">
        <w:rPr>
          <w:rFonts w:ascii="Segoe UI Historic" w:hAnsi="Segoe UI Historic" w:cs="Segoe UI Historic"/>
        </w:rPr>
        <w:t>-</w:t>
      </w:r>
      <w:r w:rsidR="005A7011" w:rsidRPr="00C47354">
        <w:rPr>
          <w:rFonts w:ascii="Segoe UI Historic" w:hAnsi="Segoe UI Historic" w:cs="Segoe UI Historic"/>
        </w:rPr>
        <w:t xml:space="preserve">platform </w:t>
      </w:r>
      <w:r w:rsidR="00CF2FE1" w:rsidRPr="00C47354">
        <w:rPr>
          <w:rFonts w:ascii="Segoe UI Historic" w:hAnsi="Segoe UI Historic" w:cs="Segoe UI Historic"/>
        </w:rPr>
        <w:t xml:space="preserve">like android and WebGL so I don’t have to </w:t>
      </w:r>
      <w:del w:id="570" w:author="從 117.0 的變更" w:date="2023-03-17T14:13:00Z">
        <w:r w:rsidR="00CF2FE1" w:rsidRPr="00C47354">
          <w:rPr>
            <w:rFonts w:ascii="Segoe UI Historic" w:hAnsi="Segoe UI Historic" w:cs="Segoe UI Historic"/>
          </w:rPr>
          <w:delText xml:space="preserve">change anything to </w:delText>
        </w:r>
      </w:del>
      <w:r w:rsidR="00CF2FE1" w:rsidRPr="00C47354">
        <w:rPr>
          <w:rFonts w:ascii="Segoe UI Historic" w:hAnsi="Segoe UI Historic" w:cs="Segoe UI Historic"/>
        </w:rPr>
        <w:t xml:space="preserve">switch </w:t>
      </w:r>
      <w:ins w:id="571" w:author="從 117.0 的變更" w:date="2023-03-17T14:13:00Z">
        <w:r w:rsidR="00271D87">
          <w:rPr>
            <w:rFonts w:ascii="Segoe UI Historic" w:hAnsi="Segoe UI Historic" w:cs="Segoe UI Historic"/>
          </w:rPr>
          <w:t>engine</w:t>
        </w:r>
        <w:r w:rsidR="003561DE">
          <w:rPr>
            <w:rFonts w:ascii="Segoe UI Historic" w:hAnsi="Segoe UI Historic" w:cs="Segoe UI Historic"/>
          </w:rPr>
          <w:t xml:space="preserve"> </w:t>
        </w:r>
        <w:r w:rsidR="00CF2FE1" w:rsidRPr="00C47354">
          <w:rPr>
            <w:rFonts w:ascii="Segoe UI Historic" w:hAnsi="Segoe UI Historic" w:cs="Segoe UI Historic"/>
          </w:rPr>
          <w:t>to switch</w:t>
        </w:r>
      </w:ins>
      <w:del w:id="572" w:author="從 117.0 的變更" w:date="2023-03-17T14:13:00Z">
        <w:r w:rsidR="00CF2FE1" w:rsidRPr="00C47354">
          <w:rPr>
            <w:rFonts w:ascii="Segoe UI Historic" w:hAnsi="Segoe UI Historic" w:cs="Segoe UI Historic"/>
          </w:rPr>
          <w:delText>a</w:delText>
        </w:r>
      </w:del>
      <w:r w:rsidR="00CF2FE1" w:rsidRPr="00C47354">
        <w:rPr>
          <w:rFonts w:ascii="Segoe UI Historic" w:hAnsi="Segoe UI Historic" w:cs="Segoe UI Historic"/>
        </w:rPr>
        <w:t xml:space="preserve"> platform</w:t>
      </w:r>
      <w:r w:rsidR="00C81C27" w:rsidRPr="00C47354">
        <w:rPr>
          <w:rFonts w:ascii="Segoe UI Historic" w:hAnsi="Segoe UI Historic" w:cs="Segoe UI Historic"/>
        </w:rPr>
        <w:t xml:space="preserve">. Thirdly, </w:t>
      </w:r>
      <w:r w:rsidR="00EA143F" w:rsidRPr="00C47354">
        <w:rPr>
          <w:rFonts w:ascii="Segoe UI Historic" w:hAnsi="Segoe UI Historic" w:cs="Segoe UI Historic"/>
        </w:rPr>
        <w:t>there are a lot more tutorial and resource</w:t>
      </w:r>
      <w:r w:rsidR="003709DC" w:rsidRPr="00C47354">
        <w:rPr>
          <w:rFonts w:ascii="Segoe UI Historic" w:hAnsi="Segoe UI Historic" w:cs="Segoe UI Historic"/>
        </w:rPr>
        <w:t xml:space="preserve"> for Unity</w:t>
      </w:r>
      <w:r w:rsidR="00EA143F" w:rsidRPr="00C47354">
        <w:rPr>
          <w:rFonts w:ascii="Segoe UI Historic" w:hAnsi="Segoe UI Historic" w:cs="Segoe UI Historic"/>
        </w:rPr>
        <w:t xml:space="preserve"> </w:t>
      </w:r>
      <w:r w:rsidR="003709DC" w:rsidRPr="00C47354">
        <w:rPr>
          <w:rFonts w:ascii="Segoe UI Historic" w:hAnsi="Segoe UI Historic" w:cs="Segoe UI Historic"/>
        </w:rPr>
        <w:t>compared</w:t>
      </w:r>
      <w:r w:rsidR="00EA143F" w:rsidRPr="00C47354">
        <w:rPr>
          <w:rFonts w:ascii="Segoe UI Historic" w:hAnsi="Segoe UI Historic" w:cs="Segoe UI Historic"/>
        </w:rPr>
        <w:t xml:space="preserve"> to other</w:t>
      </w:r>
      <w:r w:rsidR="003709DC" w:rsidRPr="00C47354">
        <w:rPr>
          <w:rFonts w:ascii="Segoe UI Historic" w:hAnsi="Segoe UI Historic" w:cs="Segoe UI Historic"/>
        </w:rPr>
        <w:t xml:space="preserve"> game engine</w:t>
      </w:r>
      <w:ins w:id="573" w:author="從 117.0 的變更" w:date="2023-03-17T14:13:00Z">
        <w:r w:rsidR="004D048C">
          <w:rPr>
            <w:rFonts w:ascii="Segoe UI Historic" w:hAnsi="Segoe UI Historic" w:cs="Segoe UI Historic"/>
          </w:rPr>
          <w:t xml:space="preserve"> like Unreal Engine</w:t>
        </w:r>
      </w:ins>
      <w:r w:rsidR="003709DC" w:rsidRPr="00C47354">
        <w:rPr>
          <w:rFonts w:ascii="Segoe UI Historic" w:hAnsi="Segoe UI Historic" w:cs="Segoe UI Historic"/>
        </w:rPr>
        <w:t>.</w:t>
      </w:r>
    </w:p>
    <w:p w14:paraId="12B10830" w14:textId="250B79FB" w:rsidR="00E20879" w:rsidRPr="00C47354" w:rsidRDefault="00E20879" w:rsidP="00693678">
      <w:pPr>
        <w:pStyle w:val="10"/>
        <w:ind w:leftChars="100" w:left="220"/>
        <w:rPr>
          <w:rFonts w:cs="Segoe UI Historic"/>
        </w:rPr>
      </w:pPr>
      <w:bookmarkStart w:id="574" w:name="_Toc129599039"/>
      <w:r w:rsidRPr="00C47354">
        <w:rPr>
          <w:rFonts w:cs="Segoe UI Historic"/>
        </w:rPr>
        <w:t>2. Design</w:t>
      </w:r>
      <w:bookmarkEnd w:id="574"/>
    </w:p>
    <w:p w14:paraId="4AEDA480" w14:textId="607A5F7E" w:rsidR="00E83064" w:rsidRPr="00C47354" w:rsidRDefault="00E83064" w:rsidP="00693678">
      <w:pPr>
        <w:ind w:leftChars="100" w:left="220"/>
        <w:rPr>
          <w:rFonts w:ascii="Segoe UI Historic" w:hAnsi="Segoe UI Historic" w:cs="Segoe UI Historic"/>
        </w:rPr>
      </w:pPr>
      <w:r w:rsidRPr="00C47354">
        <w:rPr>
          <w:rFonts w:ascii="Segoe UI Historic" w:hAnsi="Segoe UI Historic" w:cs="Segoe UI Historic"/>
          <w:noProof/>
        </w:rPr>
        <w:drawing>
          <wp:inline distT="0" distB="0" distL="0" distR="0" wp14:anchorId="5AB5FA58" wp14:editId="72354197">
            <wp:extent cx="3914140" cy="2466975"/>
            <wp:effectExtent l="0" t="0" r="0" b="9525"/>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23865" t="26147" r="26612" b="18363"/>
                    <a:stretch/>
                  </pic:blipFill>
                  <pic:spPr bwMode="auto">
                    <a:xfrm>
                      <a:off x="0" y="0"/>
                      <a:ext cx="3914140" cy="2466975"/>
                    </a:xfrm>
                    <a:prstGeom prst="rect">
                      <a:avLst/>
                    </a:prstGeom>
                    <a:ln>
                      <a:noFill/>
                    </a:ln>
                    <a:extLst>
                      <a:ext uri="{53640926-AAD7-44D8-BBD7-CCE9431645EC}">
                        <a14:shadowObscured xmlns:a14="http://schemas.microsoft.com/office/drawing/2010/main"/>
                      </a:ext>
                    </a:extLst>
                  </pic:spPr>
                </pic:pic>
              </a:graphicData>
            </a:graphic>
          </wp:inline>
        </w:drawing>
      </w:r>
    </w:p>
    <w:p w14:paraId="103BBF0A" w14:textId="5018923E" w:rsidR="00CD49AE" w:rsidRPr="00C47354" w:rsidRDefault="00CD49AE" w:rsidP="00693678">
      <w:pPr>
        <w:pStyle w:val="2"/>
        <w:ind w:leftChars="100" w:left="220"/>
      </w:pPr>
      <w:bookmarkStart w:id="575" w:name="_Toc129599040"/>
      <w:r w:rsidRPr="00C47354">
        <w:t>2.1 High-level overview</w:t>
      </w:r>
      <w:bookmarkEnd w:id="575"/>
    </w:p>
    <w:p w14:paraId="5CC3A1C1" w14:textId="69FCEF8D" w:rsidR="00E20879" w:rsidRPr="00C47354" w:rsidRDefault="00C40BAA" w:rsidP="00693678">
      <w:pPr>
        <w:pStyle w:val="3"/>
        <w:ind w:leftChars="100" w:left="220"/>
        <w:rPr>
          <w:rFonts w:cs="Segoe UI Historic"/>
        </w:rPr>
      </w:pPr>
      <w:bookmarkStart w:id="576" w:name="_Toc129599041"/>
      <w:r w:rsidRPr="00C47354">
        <w:rPr>
          <w:rFonts w:cs="Segoe UI Historic"/>
        </w:rPr>
        <w:t>2.1a System flowchart</w:t>
      </w:r>
      <w:del w:id="577" w:author="從 117.0 的變更" w:date="2023-03-17T14:13:00Z">
        <w:r w:rsidR="00664A39" w:rsidRPr="00C47354">
          <w:rPr>
            <w:rFonts w:cs="Segoe UI Historic"/>
          </w:rPr>
          <w:delText xml:space="preserve"> (Data flow diagram)</w:delText>
        </w:r>
        <w:r w:rsidR="00722909" w:rsidRPr="00C47354">
          <w:rPr>
            <w:rFonts w:cs="Segoe UI Historic"/>
          </w:rPr>
          <w:delText xml:space="preserve"> // Articulate design, (load save)</w:delText>
        </w:r>
        <w:r w:rsidR="006E0162" w:rsidRPr="00C47354">
          <w:rPr>
            <w:rFonts w:cs="Segoe UI Historic"/>
          </w:rPr>
          <w:delText xml:space="preserve"> smartdraw, draw.io</w:delText>
        </w:r>
      </w:del>
      <w:bookmarkEnd w:id="576"/>
    </w:p>
    <w:p w14:paraId="277EEA9C" w14:textId="4AFB3C36" w:rsidR="00DD61CA" w:rsidRPr="00C47354" w:rsidRDefault="00DD61CA" w:rsidP="00693678">
      <w:pPr>
        <w:ind w:leftChars="100" w:left="220"/>
        <w:rPr>
          <w:rFonts w:ascii="Segoe UI Historic" w:hAnsi="Segoe UI Historic" w:cs="Segoe UI Historic"/>
        </w:rPr>
      </w:pPr>
    </w:p>
    <w:p w14:paraId="2341BFC8" w14:textId="4D99417B" w:rsidR="00DD61CA" w:rsidRPr="00C47354" w:rsidRDefault="00DD61CA" w:rsidP="00693678">
      <w:pPr>
        <w:ind w:leftChars="100" w:left="220"/>
        <w:rPr>
          <w:del w:id="578" w:author="從 117.0 的變更" w:date="2023-03-17T14:13:00Z"/>
          <w:rFonts w:ascii="Segoe UI Historic" w:hAnsi="Segoe UI Historic" w:cs="Segoe UI Historic"/>
        </w:rPr>
      </w:pPr>
      <w:del w:id="579" w:author="從 117.0 的變更" w:date="2023-03-17T14:13:00Z">
        <w:r w:rsidRPr="00C47354">
          <w:rPr>
            <w:rFonts w:ascii="Segoe UI Historic" w:hAnsi="Segoe UI Historic" w:cs="Segoe UI Historic"/>
          </w:rPr>
          <w:delText>Whole Diagram</w:delText>
        </w:r>
      </w:del>
    </w:p>
    <w:p w14:paraId="7B363A87" w14:textId="0B71D7AA" w:rsidR="00113E01" w:rsidRPr="00C47354" w:rsidRDefault="00113E01" w:rsidP="00693678">
      <w:pPr>
        <w:ind w:leftChars="100" w:left="220"/>
        <w:rPr>
          <w:del w:id="580" w:author="從 117.0 的變更" w:date="2023-03-17T14:13:00Z"/>
          <w:rFonts w:ascii="Segoe UI Historic" w:hAnsi="Segoe UI Historic" w:cs="Segoe UI Historic"/>
        </w:rPr>
      </w:pPr>
      <w:del w:id="581" w:author="從 117.0 的變更" w:date="2023-03-17T14:13:00Z">
        <w:r w:rsidRPr="00C47354">
          <w:rPr>
            <w:rFonts w:ascii="Segoe UI Historic" w:hAnsi="Segoe UI Historic" w:cs="Segoe UI Historic"/>
            <w:noProof/>
          </w:rPr>
          <w:drawing>
            <wp:inline distT="0" distB="0" distL="0" distR="0" wp14:anchorId="47AC8E67" wp14:editId="58015128">
              <wp:extent cx="2290634" cy="2591402"/>
              <wp:effectExtent l="0" t="0" r="0" b="0"/>
              <wp:docPr id="21" name="圖片 2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文字 的圖片&#10;&#10;自動產生的描述"/>
                      <pic:cNvPicPr/>
                    </pic:nvPicPr>
                    <pic:blipFill>
                      <a:blip r:embed="rId31"/>
                      <a:stretch>
                        <a:fillRect/>
                      </a:stretch>
                    </pic:blipFill>
                    <pic:spPr>
                      <a:xfrm flipH="1">
                        <a:off x="0" y="0"/>
                        <a:ext cx="2294406" cy="2595669"/>
                      </a:xfrm>
                      <a:prstGeom prst="rect">
                        <a:avLst/>
                      </a:prstGeom>
                    </pic:spPr>
                  </pic:pic>
                </a:graphicData>
              </a:graphic>
            </wp:inline>
          </w:drawing>
        </w:r>
      </w:del>
    </w:p>
    <w:p w14:paraId="0A9C5983" w14:textId="77777777" w:rsidR="00785F60" w:rsidRDefault="00785F60" w:rsidP="00693678">
      <w:pPr>
        <w:ind w:leftChars="100" w:left="220"/>
        <w:rPr>
          <w:del w:id="582" w:author="從 117.0 的變更" w:date="2023-03-17T14:13:00Z"/>
          <w:rFonts w:ascii="Segoe UI Historic" w:hAnsi="Segoe UI Historic" w:cs="Segoe UI Historic"/>
        </w:rPr>
      </w:pPr>
    </w:p>
    <w:p w14:paraId="296B4F47" w14:textId="694EAEFF" w:rsidR="00DD61CA" w:rsidRPr="00C47354" w:rsidRDefault="00DD61CA" w:rsidP="00693678">
      <w:pPr>
        <w:ind w:leftChars="100" w:left="220"/>
        <w:rPr>
          <w:del w:id="583" w:author="從 117.0 的變更" w:date="2023-03-17T14:13:00Z"/>
          <w:rFonts w:ascii="Segoe UI Historic" w:hAnsi="Segoe UI Historic" w:cs="Segoe UI Historic"/>
        </w:rPr>
      </w:pPr>
      <w:del w:id="584" w:author="從 117.0 的變更" w:date="2023-03-17T14:13:00Z">
        <w:r w:rsidRPr="00C47354">
          <w:rPr>
            <w:rFonts w:ascii="Segoe UI Historic" w:hAnsi="Segoe UI Historic" w:cs="Segoe UI Historic"/>
          </w:rPr>
          <w:delText>Game Overview</w:delText>
        </w:r>
      </w:del>
    </w:p>
    <w:p w14:paraId="4C34068E" w14:textId="77777777" w:rsidR="00DD61CA" w:rsidRPr="00C47354" w:rsidRDefault="00DD61CA" w:rsidP="00693678">
      <w:pPr>
        <w:ind w:leftChars="100" w:left="220"/>
        <w:rPr>
          <w:rFonts w:ascii="Segoe UI Historic" w:hAnsi="Segoe UI Historic" w:cs="Segoe UI Historic"/>
        </w:rPr>
      </w:pPr>
    </w:p>
    <w:p w14:paraId="48D48383" w14:textId="77777777" w:rsidR="00224AC2" w:rsidRDefault="00C40BAA" w:rsidP="00693678">
      <w:pPr>
        <w:pStyle w:val="3"/>
        <w:ind w:leftChars="100" w:left="220"/>
        <w:rPr>
          <w:ins w:id="585" w:author="從 117.0 的變更" w:date="2023-03-17T14:13:00Z"/>
          <w:rFonts w:cs="Segoe UI Historic"/>
        </w:rPr>
      </w:pPr>
      <w:bookmarkStart w:id="586" w:name="_Toc129599042"/>
      <w:r w:rsidRPr="00C47354">
        <w:rPr>
          <w:rFonts w:cs="Segoe UI Historic"/>
        </w:rPr>
        <w:t>2.1</w:t>
      </w:r>
      <w:r w:rsidR="003B0D9E" w:rsidRPr="00C47354">
        <w:rPr>
          <w:rFonts w:cs="Segoe UI Historic"/>
        </w:rPr>
        <w:t>b Class diagram</w:t>
      </w:r>
      <w:r w:rsidR="0031417D">
        <w:rPr>
          <w:rFonts w:cs="Segoe UI Historic"/>
        </w:rPr>
        <w:t xml:space="preserve"> </w:t>
      </w:r>
    </w:p>
    <w:p w14:paraId="439F4F57" w14:textId="1A8F82AF" w:rsidR="00525577" w:rsidRPr="00C47354" w:rsidRDefault="0061020F" w:rsidP="00693678">
      <w:pPr>
        <w:pStyle w:val="3"/>
        <w:ind w:leftChars="100" w:left="220"/>
        <w:rPr>
          <w:rFonts w:cs="Segoe UI Historic"/>
        </w:rPr>
      </w:pPr>
      <w:del w:id="587" w:author="從 117.0 的變更" w:date="2023-03-17T14:13:00Z">
        <w:r>
          <w:rPr>
            <w:rFonts w:cs="Segoe UI Historic"/>
          </w:rPr>
          <w:delText>(</w:delText>
        </w:r>
      </w:del>
      <w:r>
        <w:rPr>
          <w:rFonts w:cs="Segoe UI Historic"/>
        </w:rPr>
        <w:t>abstract classes and interfaces</w:t>
      </w:r>
      <w:ins w:id="588" w:author="從 117.0 的變更" w:date="2023-03-17T14:13:00Z">
        <w:r w:rsidR="00E62092">
          <w:rPr>
            <w:rFonts w:cs="Segoe UI Historic"/>
          </w:rPr>
          <w:t xml:space="preserve"> inheritanc</w:t>
        </w:r>
        <w:r w:rsidR="00AB1960">
          <w:rPr>
            <w:rFonts w:cs="Segoe UI Historic"/>
          </w:rPr>
          <w:t xml:space="preserve">e </w:t>
        </w:r>
      </w:ins>
      <w:del w:id="589" w:author="從 117.0 的變更" w:date="2023-03-17T14:13:00Z">
        <w:r>
          <w:rPr>
            <w:rFonts w:cs="Segoe UI Historic"/>
          </w:rPr>
          <w:delText>)</w:delText>
        </w:r>
      </w:del>
      <w:bookmarkEnd w:id="586"/>
    </w:p>
    <w:p w14:paraId="0E953D88" w14:textId="77777777" w:rsidR="00224AC2" w:rsidRPr="00AB1960" w:rsidRDefault="00381DC6" w:rsidP="00AB1960">
      <w:pPr>
        <w:pStyle w:val="3"/>
        <w:ind w:leftChars="100" w:left="220"/>
        <w:rPr>
          <w:ins w:id="590" w:author="從 117.0 的變更" w:date="2023-03-17T14:13:00Z"/>
          <w:rFonts w:cs="Segoe UI Historic"/>
        </w:rPr>
      </w:pPr>
      <w:ins w:id="591" w:author="從 117.0 的變更" w:date="2023-03-17T14:13:00Z">
        <w:r w:rsidRPr="00381DC6">
          <w:rPr>
            <w:rFonts w:cs="Segoe UI Historic"/>
            <w:noProof/>
          </w:rPr>
          <w:drawing>
            <wp:inline distT="0" distB="0" distL="0" distR="0" wp14:anchorId="4EBE23AF" wp14:editId="6F6BCE02">
              <wp:extent cx="1620208" cy="3276600"/>
              <wp:effectExtent l="0" t="0" r="0" b="0"/>
              <wp:docPr id="22" name="圖片 2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圖表 的圖片&#10;&#10;自動產生的描述"/>
                      <pic:cNvPicPr/>
                    </pic:nvPicPr>
                    <pic:blipFill>
                      <a:blip r:embed="rId32"/>
                      <a:stretch>
                        <a:fillRect/>
                      </a:stretch>
                    </pic:blipFill>
                    <pic:spPr>
                      <a:xfrm>
                        <a:off x="0" y="0"/>
                        <a:ext cx="1629649" cy="3295693"/>
                      </a:xfrm>
                      <a:prstGeom prst="rect">
                        <a:avLst/>
                      </a:prstGeom>
                    </pic:spPr>
                  </pic:pic>
                </a:graphicData>
              </a:graphic>
            </wp:inline>
          </w:drawing>
        </w:r>
        <w:r w:rsidRPr="00381DC6">
          <w:rPr>
            <w:noProof/>
          </w:rPr>
          <w:t xml:space="preserve"> </w:t>
        </w:r>
        <w:r w:rsidRPr="00381DC6">
          <w:rPr>
            <w:rFonts w:cs="Segoe UI Historic"/>
            <w:noProof/>
          </w:rPr>
          <w:drawing>
            <wp:inline distT="0" distB="0" distL="0" distR="0" wp14:anchorId="15CB0FFA" wp14:editId="2A309701">
              <wp:extent cx="2011680" cy="3735119"/>
              <wp:effectExtent l="0" t="0" r="7620" b="0"/>
              <wp:docPr id="23" name="圖片 2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圖表 的圖片&#10;&#10;自動產生的描述"/>
                      <pic:cNvPicPr/>
                    </pic:nvPicPr>
                    <pic:blipFill>
                      <a:blip r:embed="rId33"/>
                      <a:stretch>
                        <a:fillRect/>
                      </a:stretch>
                    </pic:blipFill>
                    <pic:spPr>
                      <a:xfrm>
                        <a:off x="0" y="0"/>
                        <a:ext cx="2019473" cy="3749588"/>
                      </a:xfrm>
                      <a:prstGeom prst="rect">
                        <a:avLst/>
                      </a:prstGeom>
                    </pic:spPr>
                  </pic:pic>
                </a:graphicData>
              </a:graphic>
            </wp:inline>
          </w:drawing>
        </w:r>
        <w:r w:rsidR="00AF789A" w:rsidRPr="00AF789A">
          <w:rPr>
            <w:noProof/>
          </w:rPr>
          <w:t xml:space="preserve"> </w:t>
        </w:r>
        <w:r w:rsidR="00AF789A" w:rsidRPr="00AF789A">
          <w:rPr>
            <w:noProof/>
          </w:rPr>
          <w:drawing>
            <wp:inline distT="0" distB="0" distL="0" distR="0" wp14:anchorId="251DC926" wp14:editId="02BA6ABC">
              <wp:extent cx="5943600" cy="3240405"/>
              <wp:effectExtent l="0" t="0" r="0" b="0"/>
              <wp:docPr id="32" name="圖片 3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圖表 的圖片&#10;&#10;自動產生的描述"/>
                      <pic:cNvPicPr/>
                    </pic:nvPicPr>
                    <pic:blipFill>
                      <a:blip r:embed="rId34"/>
                      <a:stretch>
                        <a:fillRect/>
                      </a:stretch>
                    </pic:blipFill>
                    <pic:spPr>
                      <a:xfrm>
                        <a:off x="0" y="0"/>
                        <a:ext cx="5943600" cy="3240405"/>
                      </a:xfrm>
                      <a:prstGeom prst="rect">
                        <a:avLst/>
                      </a:prstGeom>
                    </pic:spPr>
                  </pic:pic>
                </a:graphicData>
              </a:graphic>
            </wp:inline>
          </w:drawing>
        </w:r>
        <w:r w:rsidR="00224AC2" w:rsidRPr="00224AC2">
          <w:rPr>
            <w:noProof/>
          </w:rPr>
          <w:t xml:space="preserve"> </w:t>
        </w:r>
        <w:r w:rsidR="00224AC2" w:rsidRPr="00224AC2">
          <w:rPr>
            <w:noProof/>
          </w:rPr>
          <w:drawing>
            <wp:inline distT="0" distB="0" distL="0" distR="0" wp14:anchorId="449D5D0D" wp14:editId="6407A2C0">
              <wp:extent cx="5943600" cy="4121150"/>
              <wp:effectExtent l="0" t="0" r="0" b="0"/>
              <wp:docPr id="41" name="圖片 4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descr="一張含有 圖表 的圖片&#10;&#10;自動產生的描述"/>
                      <pic:cNvPicPr/>
                    </pic:nvPicPr>
                    <pic:blipFill>
                      <a:blip r:embed="rId35"/>
                      <a:stretch>
                        <a:fillRect/>
                      </a:stretch>
                    </pic:blipFill>
                    <pic:spPr>
                      <a:xfrm>
                        <a:off x="0" y="0"/>
                        <a:ext cx="5943600" cy="4121150"/>
                      </a:xfrm>
                      <a:prstGeom prst="rect">
                        <a:avLst/>
                      </a:prstGeom>
                    </pic:spPr>
                  </pic:pic>
                </a:graphicData>
              </a:graphic>
            </wp:inline>
          </w:drawing>
        </w:r>
        <w:r w:rsidR="00224AC2" w:rsidRPr="00224AC2">
          <w:rPr>
            <w:noProof/>
          </w:rPr>
          <w:t xml:space="preserve"> </w:t>
        </w:r>
      </w:ins>
    </w:p>
    <w:p w14:paraId="0E66489A" w14:textId="77777777" w:rsidR="00224AC2" w:rsidRDefault="00224AC2" w:rsidP="00693678">
      <w:pPr>
        <w:ind w:leftChars="100" w:left="220"/>
        <w:rPr>
          <w:ins w:id="592" w:author="從 117.0 的變更" w:date="2023-03-17T14:13:00Z"/>
          <w:noProof/>
        </w:rPr>
      </w:pPr>
      <w:ins w:id="593" w:author="從 117.0 的變更" w:date="2023-03-17T14:13:00Z">
        <w:r>
          <w:rPr>
            <w:rFonts w:ascii="Segoe UI Historic" w:hAnsi="Segoe UI Historic" w:cs="Segoe UI Historic"/>
            <w:noProof/>
          </w:rPr>
          <w:t>Aggeration &amp; Composition</w:t>
        </w:r>
      </w:ins>
    </w:p>
    <w:p w14:paraId="04FBE649" w14:textId="77777777" w:rsidR="00212E48" w:rsidRDefault="00224AC2" w:rsidP="00224AC2">
      <w:pPr>
        <w:rPr>
          <w:ins w:id="594" w:author="從 117.0 的變更" w:date="2023-03-17T14:13:00Z"/>
          <w:rFonts w:ascii="Segoe UI Historic" w:hAnsi="Segoe UI Historic" w:cs="Segoe UI Historic"/>
          <w:noProof/>
        </w:rPr>
      </w:pPr>
      <w:ins w:id="595" w:author="從 117.0 的變更" w:date="2023-03-17T14:13:00Z">
        <w:r w:rsidRPr="00224AC2">
          <w:rPr>
            <w:noProof/>
          </w:rPr>
          <w:drawing>
            <wp:inline distT="0" distB="0" distL="0" distR="0" wp14:anchorId="13FB873B" wp14:editId="337F8FFE">
              <wp:extent cx="5943600" cy="4570095"/>
              <wp:effectExtent l="0" t="0" r="0" b="1905"/>
              <wp:docPr id="42" name="圖片 4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圖表 的圖片&#10;&#10;自動產生的描述"/>
                      <pic:cNvPicPr/>
                    </pic:nvPicPr>
                    <pic:blipFill>
                      <a:blip r:embed="rId36"/>
                      <a:stretch>
                        <a:fillRect/>
                      </a:stretch>
                    </pic:blipFill>
                    <pic:spPr>
                      <a:xfrm>
                        <a:off x="0" y="0"/>
                        <a:ext cx="5943600" cy="4570095"/>
                      </a:xfrm>
                      <a:prstGeom prst="rect">
                        <a:avLst/>
                      </a:prstGeom>
                    </pic:spPr>
                  </pic:pic>
                </a:graphicData>
              </a:graphic>
            </wp:inline>
          </w:drawing>
        </w:r>
      </w:ins>
    </w:p>
    <w:p w14:paraId="093951A1" w14:textId="181E4828" w:rsidR="00212E48" w:rsidRDefault="00212E48" w:rsidP="00693678">
      <w:pPr>
        <w:ind w:leftChars="100" w:left="220"/>
        <w:rPr>
          <w:del w:id="596" w:author="從 117.0 的變更" w:date="2023-03-17T14:13:00Z"/>
          <w:rFonts w:ascii="Segoe UI Historic" w:hAnsi="Segoe UI Historic" w:cs="Segoe UI Historic"/>
          <w:noProof/>
        </w:rPr>
      </w:pPr>
    </w:p>
    <w:p w14:paraId="68C79C6F" w14:textId="5CC2DAE8" w:rsidR="002901F8" w:rsidRDefault="002901F8" w:rsidP="00693678">
      <w:pPr>
        <w:ind w:leftChars="100" w:left="220"/>
        <w:rPr>
          <w:del w:id="597" w:author="從 117.0 的變更" w:date="2023-03-17T14:13:00Z"/>
          <w:rFonts w:ascii="Segoe UI Historic" w:hAnsi="Segoe UI Historic" w:cs="Segoe UI Historic"/>
          <w:noProof/>
        </w:rPr>
      </w:pPr>
    </w:p>
    <w:p w14:paraId="5E2D4CE0" w14:textId="3A54CED9" w:rsidR="002901F8" w:rsidRDefault="002901F8" w:rsidP="00693678">
      <w:pPr>
        <w:ind w:leftChars="100" w:left="220"/>
        <w:rPr>
          <w:del w:id="598" w:author="從 117.0 的變更" w:date="2023-03-17T14:13:00Z"/>
          <w:rFonts w:ascii="Segoe UI Historic" w:hAnsi="Segoe UI Historic" w:cs="Segoe UI Historic"/>
          <w:noProof/>
        </w:rPr>
      </w:pPr>
    </w:p>
    <w:p w14:paraId="3B29CC36" w14:textId="38AD3509" w:rsidR="00D008EC" w:rsidRDefault="00D008EC" w:rsidP="00693678">
      <w:pPr>
        <w:ind w:leftChars="100" w:left="220"/>
        <w:rPr>
          <w:del w:id="599" w:author="從 117.0 的變更" w:date="2023-03-17T14:13:00Z"/>
          <w:rFonts w:ascii="Segoe UI Historic" w:hAnsi="Segoe UI Historic" w:cs="Segoe UI Historic"/>
          <w:noProof/>
        </w:rPr>
      </w:pPr>
    </w:p>
    <w:p w14:paraId="4E2EE242" w14:textId="36D4D147" w:rsidR="00EC58BA" w:rsidRDefault="00394B9B" w:rsidP="00693678">
      <w:pPr>
        <w:ind w:leftChars="100" w:left="220"/>
        <w:rPr>
          <w:rFonts w:ascii="Segoe UI Historic" w:hAnsi="Segoe UI Historic" w:cs="Segoe UI Historic"/>
          <w:noProof/>
        </w:rPr>
      </w:pPr>
      <w:r>
        <w:rPr>
          <w:rFonts w:ascii="Segoe UI Historic" w:hAnsi="Segoe UI Historic" w:cs="Segoe UI Historic" w:hint="eastAsia"/>
          <w:noProof/>
        </w:rPr>
        <w:t>2</w:t>
      </w:r>
      <w:r>
        <w:rPr>
          <w:rFonts w:ascii="Segoe UI Historic" w:hAnsi="Segoe UI Historic" w:cs="Segoe UI Historic"/>
          <w:noProof/>
        </w:rPr>
        <w:t>.1c Data Flow Diagram</w:t>
      </w:r>
    </w:p>
    <w:p w14:paraId="1D6D4F6F" w14:textId="3FC3C789" w:rsidR="00394B9B" w:rsidRDefault="006E3D64" w:rsidP="00693678">
      <w:pPr>
        <w:ind w:leftChars="100" w:left="220"/>
        <w:rPr>
          <w:rFonts w:ascii="Segoe UI Historic" w:hAnsi="Segoe UI Historic" w:cs="Segoe UI Historic"/>
          <w:noProof/>
        </w:rPr>
      </w:pPr>
      <w:ins w:id="600" w:author="從 117.0 的變更" w:date="2023-03-17T14:13:00Z">
        <w:r w:rsidRPr="006E3D64">
          <w:rPr>
            <w:rFonts w:ascii="Segoe UI Historic" w:hAnsi="Segoe UI Historic" w:cs="Segoe UI Historic"/>
            <w:noProof/>
          </w:rPr>
          <w:drawing>
            <wp:inline distT="0" distB="0" distL="0" distR="0" wp14:anchorId="54CA9874" wp14:editId="7B477121">
              <wp:extent cx="5943600" cy="2814320"/>
              <wp:effectExtent l="0" t="0" r="0" b="5080"/>
              <wp:docPr id="16" name="圖片 16" descr="一張含有 圖表,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圖表, 文字 的圖片&#10;&#10;自動產生的描述"/>
                      <pic:cNvPicPr/>
                    </pic:nvPicPr>
                    <pic:blipFill>
                      <a:blip r:embed="rId37"/>
                      <a:stretch>
                        <a:fillRect/>
                      </a:stretch>
                    </pic:blipFill>
                    <pic:spPr>
                      <a:xfrm>
                        <a:off x="0" y="0"/>
                        <a:ext cx="5943600" cy="2814320"/>
                      </a:xfrm>
                      <a:prstGeom prst="rect">
                        <a:avLst/>
                      </a:prstGeom>
                    </pic:spPr>
                  </pic:pic>
                </a:graphicData>
              </a:graphic>
            </wp:inline>
          </w:drawing>
        </w:r>
      </w:ins>
    </w:p>
    <w:p w14:paraId="589D48E7" w14:textId="070B6CF1" w:rsidR="008B6308" w:rsidRDefault="008B6308" w:rsidP="00693678">
      <w:pPr>
        <w:ind w:leftChars="100" w:left="220"/>
        <w:rPr>
          <w:rFonts w:ascii="Segoe UI Historic" w:hAnsi="Segoe UI Historic" w:cs="Segoe UI Historic"/>
          <w:noProof/>
        </w:rPr>
      </w:pPr>
      <w:r>
        <w:rPr>
          <w:rFonts w:ascii="Segoe UI Historic" w:hAnsi="Segoe UI Historic" w:cs="Segoe UI Historic"/>
          <w:noProof/>
        </w:rPr>
        <w:t>2.1d Site Map</w:t>
      </w:r>
    </w:p>
    <w:p w14:paraId="5C5F04B5" w14:textId="7BCB7A92" w:rsidR="008B6308" w:rsidRDefault="008B6308" w:rsidP="00693678">
      <w:pPr>
        <w:ind w:leftChars="100" w:left="220"/>
        <w:rPr>
          <w:rFonts w:ascii="Segoe UI Historic" w:hAnsi="Segoe UI Historic" w:cs="Segoe UI Historic"/>
          <w:noProof/>
        </w:rPr>
      </w:pPr>
      <w:r w:rsidRPr="008B6308">
        <w:rPr>
          <w:rFonts w:ascii="Segoe UI Historic" w:hAnsi="Segoe UI Historic" w:cs="Segoe UI Historic"/>
          <w:noProof/>
        </w:rPr>
        <w:drawing>
          <wp:inline distT="0" distB="0" distL="0" distR="0" wp14:anchorId="6C10041A" wp14:editId="4A95AC11">
            <wp:extent cx="2334401" cy="2521527"/>
            <wp:effectExtent l="0" t="0" r="8890" b="0"/>
            <wp:docPr id="24" name="圖片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38"/>
                    <a:stretch>
                      <a:fillRect/>
                    </a:stretch>
                  </pic:blipFill>
                  <pic:spPr>
                    <a:xfrm>
                      <a:off x="0" y="0"/>
                      <a:ext cx="2341009" cy="2528665"/>
                    </a:xfrm>
                    <a:prstGeom prst="rect">
                      <a:avLst/>
                    </a:prstGeom>
                  </pic:spPr>
                </pic:pic>
              </a:graphicData>
            </a:graphic>
          </wp:inline>
        </w:drawing>
      </w:r>
    </w:p>
    <w:p w14:paraId="482A3869" w14:textId="7260341A" w:rsidR="00205396" w:rsidRDefault="00205396" w:rsidP="00693678">
      <w:pPr>
        <w:ind w:leftChars="100" w:left="220"/>
        <w:rPr>
          <w:rFonts w:ascii="Segoe UI Historic" w:hAnsi="Segoe UI Historic" w:cs="Segoe UI Historic"/>
          <w:noProof/>
        </w:rPr>
      </w:pPr>
      <w:r>
        <w:rPr>
          <w:rFonts w:ascii="Segoe UI Historic" w:hAnsi="Segoe UI Historic" w:cs="Segoe UI Historic" w:hint="eastAsia"/>
          <w:noProof/>
        </w:rPr>
        <w:t>2</w:t>
      </w:r>
      <w:r>
        <w:rPr>
          <w:rFonts w:ascii="Segoe UI Historic" w:hAnsi="Segoe UI Historic" w:cs="Segoe UI Historic"/>
          <w:noProof/>
        </w:rPr>
        <w:t>.</w:t>
      </w:r>
      <w:ins w:id="601" w:author="從 117.0 的變更" w:date="2023-03-17T14:13:00Z">
        <w:r>
          <w:rPr>
            <w:rFonts w:ascii="Segoe UI Historic" w:hAnsi="Segoe UI Historic" w:cs="Segoe UI Historic"/>
            <w:noProof/>
          </w:rPr>
          <w:t>1</w:t>
        </w:r>
        <w:r w:rsidR="009278EA">
          <w:rPr>
            <w:rFonts w:ascii="Segoe UI Historic" w:hAnsi="Segoe UI Historic" w:cs="Segoe UI Historic"/>
            <w:noProof/>
          </w:rPr>
          <w:t>e</w:t>
        </w:r>
      </w:ins>
      <w:del w:id="602" w:author="從 117.0 的變更" w:date="2023-03-17T14:13:00Z">
        <w:r>
          <w:rPr>
            <w:rFonts w:ascii="Segoe UI Historic" w:hAnsi="Segoe UI Historic" w:cs="Segoe UI Historic"/>
            <w:noProof/>
          </w:rPr>
          <w:delText>1d</w:delText>
        </w:r>
      </w:del>
      <w:r>
        <w:rPr>
          <w:rFonts w:ascii="Segoe UI Historic" w:hAnsi="Segoe UI Historic" w:cs="Segoe UI Historic"/>
          <w:noProof/>
        </w:rPr>
        <w:t xml:space="preserve"> System </w:t>
      </w:r>
      <w:ins w:id="603" w:author="從 117.0 的變更" w:date="2023-03-17T14:13:00Z">
        <w:r w:rsidR="006E3D64">
          <w:rPr>
            <w:rFonts w:ascii="Segoe UI Historic" w:hAnsi="Segoe UI Historic" w:cs="Segoe UI Historic"/>
            <w:noProof/>
          </w:rPr>
          <w:t>chart</w:t>
        </w:r>
      </w:ins>
      <w:del w:id="604" w:author="從 117.0 的變更" w:date="2023-03-17T14:13:00Z">
        <w:r>
          <w:rPr>
            <w:rFonts w:ascii="Segoe UI Historic" w:hAnsi="Segoe UI Historic" w:cs="Segoe UI Historic"/>
            <w:noProof/>
          </w:rPr>
          <w:delText>Chart</w:delText>
        </w:r>
      </w:del>
    </w:p>
    <w:p w14:paraId="2C7B41CA" w14:textId="2EA02AF7" w:rsidR="00205396" w:rsidRDefault="00205396" w:rsidP="00693678">
      <w:pPr>
        <w:ind w:leftChars="100" w:left="220"/>
        <w:rPr>
          <w:rFonts w:ascii="Segoe UI Historic" w:hAnsi="Segoe UI Historic" w:cs="Segoe UI Historic"/>
          <w:noProof/>
        </w:rPr>
      </w:pPr>
      <w:r w:rsidRPr="00205396">
        <w:rPr>
          <w:rFonts w:ascii="Segoe UI Historic" w:hAnsi="Segoe UI Historic" w:cs="Segoe UI Historic"/>
          <w:noProof/>
        </w:rPr>
        <w:drawing>
          <wp:inline distT="0" distB="0" distL="0" distR="0" wp14:anchorId="519D1C92" wp14:editId="0782C49B">
            <wp:extent cx="8167372" cy="5955375"/>
            <wp:effectExtent l="1270" t="0" r="6350" b="635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16200000">
                      <a:off x="0" y="0"/>
                      <a:ext cx="8182666" cy="5966527"/>
                    </a:xfrm>
                    <a:prstGeom prst="rect">
                      <a:avLst/>
                    </a:prstGeom>
                  </pic:spPr>
                </pic:pic>
              </a:graphicData>
            </a:graphic>
          </wp:inline>
        </w:drawing>
      </w:r>
    </w:p>
    <w:p w14:paraId="403108F1" w14:textId="04090F2A" w:rsidR="00DD61CA" w:rsidRDefault="00DD61CA" w:rsidP="00693678">
      <w:pPr>
        <w:ind w:leftChars="100" w:left="220"/>
        <w:rPr>
          <w:rFonts w:ascii="Segoe UI Historic" w:hAnsi="Segoe UI Historic" w:cs="Segoe UI Historic"/>
        </w:rPr>
      </w:pPr>
      <w:r w:rsidRPr="00C47354">
        <w:rPr>
          <w:rFonts w:ascii="Segoe UI Historic" w:hAnsi="Segoe UI Historic" w:cs="Segoe UI Historic"/>
        </w:rPr>
        <w:t>2.1</w:t>
      </w:r>
      <w:r w:rsidR="00394B9B">
        <w:rPr>
          <w:rFonts w:ascii="Segoe UI Historic" w:hAnsi="Segoe UI Historic" w:cs="Segoe UI Historic"/>
        </w:rPr>
        <w:t>d</w:t>
      </w:r>
      <w:r w:rsidRPr="00C47354">
        <w:rPr>
          <w:rFonts w:ascii="Segoe UI Historic" w:hAnsi="Segoe UI Historic" w:cs="Segoe UI Historic"/>
        </w:rPr>
        <w:t xml:space="preserve"> Table of Class</w:t>
      </w:r>
    </w:p>
    <w:p w14:paraId="71CE7BF8" w14:textId="3F4604D6" w:rsidR="0073302F" w:rsidRDefault="0073302F" w:rsidP="00693678">
      <w:pPr>
        <w:ind w:leftChars="100" w:left="220"/>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lgorithm</w:t>
      </w:r>
    </w:p>
    <w:p w14:paraId="7C344ABF" w14:textId="5EFAA293" w:rsidR="005F4542" w:rsidRPr="00C47354" w:rsidRDefault="005F4542" w:rsidP="00693678">
      <w:pPr>
        <w:ind w:leftChars="100" w:left="220"/>
        <w:rPr>
          <w:rFonts w:ascii="Segoe UI Historic" w:hAnsi="Segoe UI Historic" w:cs="Segoe UI Historic"/>
        </w:rPr>
      </w:pPr>
      <w:r>
        <w:rPr>
          <w:rFonts w:ascii="Segoe UI Historic" w:hAnsi="Segoe UI Historic" w:cs="Segoe UI Historic"/>
        </w:rPr>
        <w:t>this folder contains all useful algorithms such as sorting and hashing and create a new instance to use the algorithm</w:t>
      </w:r>
    </w:p>
    <w:tbl>
      <w:tblPr>
        <w:tblStyle w:val="ae"/>
        <w:tblW w:w="9350" w:type="dxa"/>
        <w:tblInd w:w="220" w:type="dxa"/>
        <w:tblLook w:val="04A0" w:firstRow="1" w:lastRow="0" w:firstColumn="1" w:lastColumn="0" w:noHBand="0" w:noVBand="1"/>
      </w:tblPr>
      <w:tblGrid>
        <w:gridCol w:w="2261"/>
        <w:gridCol w:w="2215"/>
        <w:gridCol w:w="2588"/>
        <w:gridCol w:w="2286"/>
      </w:tblGrid>
      <w:tr w:rsidR="00DD61CA" w:rsidRPr="00C47354" w14:paraId="0EBEEE58" w14:textId="77777777" w:rsidTr="00693678">
        <w:tc>
          <w:tcPr>
            <w:tcW w:w="2261" w:type="dxa"/>
          </w:tcPr>
          <w:p w14:paraId="73EB4BCD" w14:textId="63B8739B" w:rsidR="00DD61CA" w:rsidRPr="00C47354" w:rsidRDefault="00DD61CA" w:rsidP="00113E01">
            <w:pPr>
              <w:rPr>
                <w:rFonts w:ascii="Segoe UI Historic" w:hAnsi="Segoe UI Historic" w:cs="Segoe UI Historic"/>
              </w:rPr>
            </w:pPr>
            <w:r w:rsidRPr="00C47354">
              <w:rPr>
                <w:rFonts w:ascii="Segoe UI Historic" w:hAnsi="Segoe UI Historic" w:cs="Segoe UI Historic"/>
              </w:rPr>
              <w:t>Class</w:t>
            </w:r>
          </w:p>
        </w:tc>
        <w:tc>
          <w:tcPr>
            <w:tcW w:w="2215" w:type="dxa"/>
          </w:tcPr>
          <w:p w14:paraId="24C7E3E5" w14:textId="3F96DCA9" w:rsidR="00DD61CA" w:rsidRPr="00C47354" w:rsidRDefault="00DD61CA" w:rsidP="00113E01">
            <w:pPr>
              <w:rPr>
                <w:rFonts w:ascii="Segoe UI Historic" w:hAnsi="Segoe UI Historic" w:cs="Segoe UI Historic"/>
              </w:rPr>
            </w:pPr>
            <w:r w:rsidRPr="00C47354">
              <w:rPr>
                <w:rFonts w:ascii="Segoe UI Historic" w:hAnsi="Segoe UI Historic" w:cs="Segoe UI Historic"/>
              </w:rPr>
              <w:t>Description</w:t>
            </w:r>
          </w:p>
        </w:tc>
        <w:tc>
          <w:tcPr>
            <w:tcW w:w="2588" w:type="dxa"/>
          </w:tcPr>
          <w:p w14:paraId="237E9BBD" w14:textId="3432C2A7" w:rsidR="00DD61CA" w:rsidRPr="00C47354" w:rsidRDefault="00DD61CA" w:rsidP="00113E01">
            <w:pPr>
              <w:rPr>
                <w:rFonts w:ascii="Segoe UI Historic" w:hAnsi="Segoe UI Historic" w:cs="Segoe UI Historic"/>
              </w:rPr>
            </w:pPr>
            <w:r w:rsidRPr="00C47354">
              <w:rPr>
                <w:rFonts w:ascii="Segoe UI Historic" w:hAnsi="Segoe UI Historic" w:cs="Segoe UI Historic"/>
              </w:rPr>
              <w:t>Attributes</w:t>
            </w:r>
          </w:p>
        </w:tc>
        <w:tc>
          <w:tcPr>
            <w:tcW w:w="2286" w:type="dxa"/>
          </w:tcPr>
          <w:p w14:paraId="4B296971" w14:textId="291983E3" w:rsidR="00DD61CA" w:rsidRPr="00C47354" w:rsidRDefault="00DD61CA" w:rsidP="00113E01">
            <w:pPr>
              <w:rPr>
                <w:rFonts w:ascii="Segoe UI Historic" w:hAnsi="Segoe UI Historic" w:cs="Segoe UI Historic"/>
              </w:rPr>
            </w:pPr>
            <w:r w:rsidRPr="00C47354">
              <w:rPr>
                <w:rFonts w:ascii="Segoe UI Historic" w:hAnsi="Segoe UI Historic" w:cs="Segoe UI Historic"/>
              </w:rPr>
              <w:t>Methods</w:t>
            </w:r>
          </w:p>
        </w:tc>
      </w:tr>
      <w:tr w:rsidR="00DD61CA" w:rsidRPr="00C47354" w14:paraId="022F3287" w14:textId="77777777" w:rsidTr="00693678">
        <w:tc>
          <w:tcPr>
            <w:tcW w:w="2261" w:type="dxa"/>
          </w:tcPr>
          <w:p w14:paraId="4DCA54B9" w14:textId="57BD7A78" w:rsidR="00DD61CA" w:rsidRPr="00C47354" w:rsidRDefault="00A21F6E" w:rsidP="00113E01">
            <w:pPr>
              <w:rPr>
                <w:rFonts w:ascii="Segoe UI Historic" w:hAnsi="Segoe UI Historic" w:cs="Segoe UI Historic"/>
              </w:rPr>
            </w:pPr>
            <w:r>
              <w:rPr>
                <w:rFonts w:ascii="Segoe UI Historic" w:hAnsi="Segoe UI Historic" w:cs="Segoe UI Historic"/>
              </w:rPr>
              <w:t>BinarySearch</w:t>
            </w:r>
          </w:p>
        </w:tc>
        <w:tc>
          <w:tcPr>
            <w:tcW w:w="2215" w:type="dxa"/>
          </w:tcPr>
          <w:p w14:paraId="6621243B" w14:textId="2D09E00B" w:rsidR="00DD61CA" w:rsidRPr="00C47354" w:rsidRDefault="00C452A3" w:rsidP="00113E01">
            <w:pPr>
              <w:rPr>
                <w:rFonts w:ascii="Segoe UI Historic" w:hAnsi="Segoe UI Historic" w:cs="Segoe UI Historic"/>
              </w:rPr>
            </w:pPr>
            <w:r>
              <w:rPr>
                <w:rFonts w:ascii="Segoe UI Historic" w:hAnsi="Segoe UI Historic" w:cs="Segoe UI Historic" w:hint="eastAsia"/>
              </w:rPr>
              <w:t>T</w:t>
            </w:r>
            <w:r>
              <w:rPr>
                <w:rFonts w:ascii="Segoe UI Historic" w:hAnsi="Segoe UI Historic" w:cs="Segoe UI Historic"/>
              </w:rPr>
              <w:t xml:space="preserve">his class is contains a binary search function. </w:t>
            </w:r>
            <w:r w:rsidR="004A2E95">
              <w:rPr>
                <w:rFonts w:ascii="Segoe UI Historic" w:hAnsi="Segoe UI Historic" w:cs="Segoe UI Historic"/>
              </w:rPr>
              <w:t>It is easy to create a new instance and run as a searching service.</w:t>
            </w:r>
          </w:p>
        </w:tc>
        <w:tc>
          <w:tcPr>
            <w:tcW w:w="2588" w:type="dxa"/>
          </w:tcPr>
          <w:p w14:paraId="2077E246" w14:textId="77777777" w:rsidR="00DD61CA" w:rsidRPr="00C47354" w:rsidRDefault="00DD61CA" w:rsidP="00113E01">
            <w:pPr>
              <w:rPr>
                <w:rFonts w:ascii="Segoe UI Historic" w:hAnsi="Segoe UI Historic" w:cs="Segoe UI Historic"/>
              </w:rPr>
            </w:pPr>
          </w:p>
        </w:tc>
        <w:tc>
          <w:tcPr>
            <w:tcW w:w="2286" w:type="dxa"/>
          </w:tcPr>
          <w:p w14:paraId="32304E0E" w14:textId="7AB4EFE8" w:rsidR="00B41A03" w:rsidRPr="00C47354" w:rsidRDefault="00CD7E2D" w:rsidP="00113E01">
            <w:pPr>
              <w:rPr>
                <w:rFonts w:ascii="Segoe UI Historic" w:hAnsi="Segoe UI Historic" w:cs="Segoe UI Historic"/>
              </w:rPr>
            </w:pPr>
            <w:r>
              <w:rPr>
                <w:rFonts w:ascii="Segoe UI Historic" w:hAnsi="Segoe UI Historic" w:cs="Segoe UI Historic"/>
              </w:rPr>
              <w:t>Search()</w:t>
            </w:r>
            <w:r w:rsidR="00B4378D">
              <w:rPr>
                <w:rFonts w:ascii="Segoe UI Historic" w:hAnsi="Segoe UI Historic" w:cs="Segoe UI Historic"/>
              </w:rPr>
              <w:t xml:space="preserve"> </w:t>
            </w:r>
          </w:p>
        </w:tc>
      </w:tr>
      <w:tr w:rsidR="00DD61CA" w:rsidRPr="00C47354" w14:paraId="09C75BD4" w14:textId="77777777" w:rsidTr="00693678">
        <w:tc>
          <w:tcPr>
            <w:tcW w:w="2261" w:type="dxa"/>
          </w:tcPr>
          <w:p w14:paraId="67B20470" w14:textId="6B14E3E7" w:rsidR="00DD61CA" w:rsidRPr="00C47354" w:rsidRDefault="00857DBA" w:rsidP="00113E01">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hecking</w:t>
            </w:r>
          </w:p>
        </w:tc>
        <w:tc>
          <w:tcPr>
            <w:tcW w:w="2215" w:type="dxa"/>
          </w:tcPr>
          <w:p w14:paraId="33611AA7" w14:textId="6C4DEBEA" w:rsidR="00DD61CA" w:rsidRPr="00C47354" w:rsidRDefault="00DD61CA" w:rsidP="00113E01">
            <w:pPr>
              <w:rPr>
                <w:rFonts w:ascii="Segoe UI Historic" w:hAnsi="Segoe UI Historic" w:cs="Segoe UI Historic"/>
              </w:rPr>
            </w:pPr>
          </w:p>
        </w:tc>
        <w:tc>
          <w:tcPr>
            <w:tcW w:w="2588" w:type="dxa"/>
          </w:tcPr>
          <w:p w14:paraId="2F483A9B" w14:textId="77777777" w:rsidR="00DD61CA" w:rsidRPr="00C47354" w:rsidRDefault="00DD61CA" w:rsidP="00113E01">
            <w:pPr>
              <w:rPr>
                <w:rFonts w:ascii="Segoe UI Historic" w:hAnsi="Segoe UI Historic" w:cs="Segoe UI Historic"/>
              </w:rPr>
            </w:pPr>
          </w:p>
        </w:tc>
        <w:tc>
          <w:tcPr>
            <w:tcW w:w="2286" w:type="dxa"/>
          </w:tcPr>
          <w:p w14:paraId="00FD2028" w14:textId="0CA26FAE" w:rsidR="00DD61CA" w:rsidRPr="00C47354" w:rsidRDefault="00857DBA" w:rsidP="00113E01">
            <w:pPr>
              <w:rPr>
                <w:rFonts w:ascii="Segoe UI Historic" w:hAnsi="Segoe UI Historic" w:cs="Segoe UI Historic"/>
              </w:rPr>
            </w:pPr>
            <w:r>
              <w:rPr>
                <w:rFonts w:ascii="Segoe UI Historic" w:hAnsi="Segoe UI Historic" w:cs="Segoe UI Historic"/>
              </w:rPr>
              <w:t>Check()</w:t>
            </w:r>
            <w:r w:rsidR="00B4378D">
              <w:rPr>
                <w:rFonts w:ascii="Segoe UI Historic" w:hAnsi="Segoe UI Historic" w:cs="Segoe UI Historic"/>
              </w:rPr>
              <w:t xml:space="preserve"> </w:t>
            </w:r>
          </w:p>
        </w:tc>
      </w:tr>
      <w:tr w:rsidR="00DD61CA" w:rsidRPr="00C47354" w14:paraId="19EB77C8" w14:textId="77777777" w:rsidTr="00693678">
        <w:tc>
          <w:tcPr>
            <w:tcW w:w="2261" w:type="dxa"/>
          </w:tcPr>
          <w:p w14:paraId="401A7775" w14:textId="7497B8E1" w:rsidR="00DD61CA" w:rsidRPr="00C47354" w:rsidRDefault="00857DBA" w:rsidP="00113E01">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Queue</w:t>
            </w:r>
          </w:p>
        </w:tc>
        <w:tc>
          <w:tcPr>
            <w:tcW w:w="2215" w:type="dxa"/>
          </w:tcPr>
          <w:p w14:paraId="5265A59F" w14:textId="77777777" w:rsidR="00DD61CA" w:rsidRPr="00C47354" w:rsidRDefault="00DD61CA" w:rsidP="00113E01">
            <w:pPr>
              <w:rPr>
                <w:rFonts w:ascii="Segoe UI Historic" w:hAnsi="Segoe UI Historic" w:cs="Segoe UI Historic"/>
              </w:rPr>
            </w:pPr>
          </w:p>
        </w:tc>
        <w:tc>
          <w:tcPr>
            <w:tcW w:w="2588" w:type="dxa"/>
          </w:tcPr>
          <w:p w14:paraId="3B0ECCF2" w14:textId="54AED410" w:rsidR="00DD61CA" w:rsidRDefault="00B4378D" w:rsidP="00113E01">
            <w:pPr>
              <w:rPr>
                <w:rFonts w:ascii="Segoe UI Historic" w:hAnsi="Segoe UI Historic" w:cs="Segoe UI Historic"/>
              </w:rPr>
            </w:pPr>
            <w:r>
              <w:rPr>
                <w:rFonts w:ascii="Segoe UI Historic" w:hAnsi="Segoe UI Historic" w:cs="Segoe UI Historic"/>
              </w:rPr>
              <w:t>_queue :int []</w:t>
            </w:r>
          </w:p>
          <w:p w14:paraId="674AB2E8" w14:textId="16A86170" w:rsidR="00C22A08" w:rsidRDefault="00C22A08" w:rsidP="00113E01">
            <w:pPr>
              <w:rPr>
                <w:rFonts w:ascii="Segoe UI Historic" w:hAnsi="Segoe UI Historic" w:cs="Segoe UI Historic"/>
              </w:rPr>
            </w:pPr>
            <w:r>
              <w:rPr>
                <w:rFonts w:ascii="Segoe UI Historic" w:hAnsi="Segoe UI Historic" w:cs="Segoe UI Historic"/>
              </w:rPr>
              <w:t>_circular :bool</w:t>
            </w:r>
          </w:p>
          <w:p w14:paraId="4D7B4481" w14:textId="4D2B715A" w:rsidR="00C22A08" w:rsidRDefault="00C22A08" w:rsidP="00113E01">
            <w:pPr>
              <w:rPr>
                <w:rFonts w:ascii="Segoe UI Historic" w:hAnsi="Segoe UI Historic" w:cs="Segoe UI Historic"/>
              </w:rPr>
            </w:pPr>
            <w:r>
              <w:rPr>
                <w:rFonts w:ascii="Segoe UI Historic" w:hAnsi="Segoe UI Historic" w:cs="Segoe UI Historic"/>
              </w:rPr>
              <w:t>_frontofqueue :int</w:t>
            </w:r>
          </w:p>
          <w:p w14:paraId="69CED84D" w14:textId="237B52FD" w:rsidR="00C22A08" w:rsidRDefault="00C22A08" w:rsidP="00113E01">
            <w:pPr>
              <w:rPr>
                <w:rFonts w:ascii="Segoe UI Historic" w:hAnsi="Segoe UI Historic" w:cs="Segoe UI Historic"/>
              </w:rPr>
            </w:pPr>
            <w:r>
              <w:rPr>
                <w:rFonts w:ascii="Segoe UI Historic" w:hAnsi="Segoe UI Historic" w:cs="Segoe UI Historic"/>
              </w:rPr>
              <w:t>_rearofqueue :int</w:t>
            </w:r>
          </w:p>
          <w:p w14:paraId="208FAC51" w14:textId="6AFEC7F1" w:rsidR="00C22A08" w:rsidRPr="00C47354" w:rsidRDefault="00C22A08" w:rsidP="00113E01">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numberofitem :int</w:t>
            </w:r>
          </w:p>
        </w:tc>
        <w:tc>
          <w:tcPr>
            <w:tcW w:w="2286" w:type="dxa"/>
          </w:tcPr>
          <w:p w14:paraId="31556216" w14:textId="77777777" w:rsidR="00DD61CA" w:rsidRDefault="00A97E08" w:rsidP="00113E01">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Queue()</w:t>
            </w:r>
          </w:p>
          <w:p w14:paraId="414084D7" w14:textId="77777777" w:rsidR="00A97E08" w:rsidRDefault="00A97E08" w:rsidP="00113E01">
            <w:pPr>
              <w:rPr>
                <w:rFonts w:ascii="Segoe UI Historic" w:hAnsi="Segoe UI Historic" w:cs="Segoe UI Historic"/>
              </w:rPr>
            </w:pPr>
            <w:r>
              <w:rPr>
                <w:rFonts w:ascii="Segoe UI Historic" w:hAnsi="Segoe UI Historic" w:cs="Segoe UI Historic" w:hint="eastAsia"/>
              </w:rPr>
              <w:t>E</w:t>
            </w:r>
            <w:r>
              <w:rPr>
                <w:rFonts w:ascii="Segoe UI Historic" w:hAnsi="Segoe UI Historic" w:cs="Segoe UI Historic"/>
              </w:rPr>
              <w:t>nqueue()</w:t>
            </w:r>
          </w:p>
          <w:p w14:paraId="43BC9C4F" w14:textId="77777777" w:rsidR="00A97E08" w:rsidRDefault="00A97E08" w:rsidP="00113E01">
            <w:pPr>
              <w:rPr>
                <w:rFonts w:ascii="Segoe UI Historic" w:hAnsi="Segoe UI Historic" w:cs="Segoe UI Historic"/>
              </w:rPr>
            </w:pPr>
            <w:r>
              <w:rPr>
                <w:rFonts w:ascii="Segoe UI Historic" w:hAnsi="Segoe UI Historic" w:cs="Segoe UI Historic" w:hint="eastAsia"/>
              </w:rPr>
              <w:t>D</w:t>
            </w:r>
            <w:r>
              <w:rPr>
                <w:rFonts w:ascii="Segoe UI Historic" w:hAnsi="Segoe UI Historic" w:cs="Segoe UI Historic"/>
              </w:rPr>
              <w:t>equeue()</w:t>
            </w:r>
          </w:p>
          <w:p w14:paraId="42D253F3" w14:textId="77DA6E0B" w:rsidR="00A97E08" w:rsidRPr="00C47354" w:rsidRDefault="00A97E08" w:rsidP="00113E01">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eek()</w:t>
            </w:r>
          </w:p>
        </w:tc>
      </w:tr>
      <w:tr w:rsidR="00DD61CA" w:rsidRPr="00C47354" w14:paraId="536B26BF" w14:textId="77777777" w:rsidTr="00693678">
        <w:tc>
          <w:tcPr>
            <w:tcW w:w="2261" w:type="dxa"/>
          </w:tcPr>
          <w:p w14:paraId="795EF9B6" w14:textId="6686E4F1" w:rsidR="00DD61CA" w:rsidRPr="00C47354" w:rsidRDefault="00167652" w:rsidP="004E4C9A">
            <w:pPr>
              <w:rPr>
                <w:rFonts w:ascii="Segoe UI Historic" w:hAnsi="Segoe UI Historic" w:cs="Segoe UI Historic"/>
              </w:rPr>
            </w:pPr>
            <w:r>
              <w:rPr>
                <w:rFonts w:ascii="Segoe UI Historic" w:hAnsi="Segoe UI Historic" w:cs="Segoe UI Historic" w:hint="eastAsia"/>
              </w:rPr>
              <w:t>g</w:t>
            </w:r>
            <w:r>
              <w:rPr>
                <w:rFonts w:ascii="Segoe UI Historic" w:hAnsi="Segoe UI Historic" w:cs="Segoe UI Historic"/>
              </w:rPr>
              <w:t>ravity</w:t>
            </w:r>
          </w:p>
        </w:tc>
        <w:tc>
          <w:tcPr>
            <w:tcW w:w="2215" w:type="dxa"/>
          </w:tcPr>
          <w:p w14:paraId="4B9EB4F3" w14:textId="77777777" w:rsidR="00DD61CA" w:rsidRPr="00C47354" w:rsidRDefault="00DD61CA" w:rsidP="00113E01">
            <w:pPr>
              <w:rPr>
                <w:rFonts w:ascii="Segoe UI Historic" w:hAnsi="Segoe UI Historic" w:cs="Segoe UI Historic"/>
              </w:rPr>
            </w:pPr>
          </w:p>
        </w:tc>
        <w:tc>
          <w:tcPr>
            <w:tcW w:w="2588" w:type="dxa"/>
          </w:tcPr>
          <w:p w14:paraId="5F66EECE" w14:textId="47728B18" w:rsidR="00DD61CA" w:rsidRDefault="00167652" w:rsidP="00113E01">
            <w:pPr>
              <w:rPr>
                <w:rFonts w:ascii="Segoe UI Historic" w:hAnsi="Segoe UI Historic" w:cs="Segoe UI Historic"/>
              </w:rPr>
            </w:pPr>
            <w:r>
              <w:rPr>
                <w:rFonts w:ascii="Segoe UI Historic" w:hAnsi="Segoe UI Historic" w:cs="Segoe UI Historic"/>
              </w:rPr>
              <w:t>_grounded :bool</w:t>
            </w:r>
          </w:p>
          <w:p w14:paraId="10F65C84" w14:textId="52A9641D" w:rsidR="00715240" w:rsidRDefault="00715240" w:rsidP="00113E01">
            <w:pPr>
              <w:rPr>
                <w:rFonts w:ascii="Segoe UI Historic" w:hAnsi="Segoe UI Historic" w:cs="Segoe UI Historic"/>
              </w:rPr>
            </w:pPr>
            <w:r>
              <w:rPr>
                <w:rFonts w:ascii="Segoe UI Historic" w:hAnsi="Segoe UI Historic" w:cs="Segoe UI Historic"/>
              </w:rPr>
              <w:t>gravityacceleration :float</w:t>
            </w:r>
          </w:p>
          <w:p w14:paraId="6ECC6F99" w14:textId="77777777" w:rsidR="00715240" w:rsidRDefault="00715240" w:rsidP="00113E01">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jumpgravity :float</w:t>
            </w:r>
          </w:p>
          <w:p w14:paraId="7552FAD2" w14:textId="77777777" w:rsidR="00715240" w:rsidRDefault="00715240" w:rsidP="00113E01">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gravityspeed :float</w:t>
            </w:r>
          </w:p>
          <w:p w14:paraId="43496E49" w14:textId="77777777" w:rsidR="00715240" w:rsidRDefault="003E4B09" w:rsidP="00113E01">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orginal :Vector3</w:t>
            </w:r>
          </w:p>
          <w:p w14:paraId="2290B59B" w14:textId="0336F5A8" w:rsidR="003E4B09" w:rsidRPr="00C47354" w:rsidRDefault="003E4B09" w:rsidP="00113E01">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isUpJumping :bool</w:t>
            </w:r>
          </w:p>
        </w:tc>
        <w:tc>
          <w:tcPr>
            <w:tcW w:w="2286" w:type="dxa"/>
          </w:tcPr>
          <w:p w14:paraId="68D572BA" w14:textId="77777777" w:rsidR="00DD61CA" w:rsidRDefault="003E4B09" w:rsidP="00113E01">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p w14:paraId="2493C14B" w14:textId="5881F50A" w:rsidR="003E4B09" w:rsidRPr="00C47354" w:rsidRDefault="003E4B09" w:rsidP="00113E01">
            <w:pPr>
              <w:rPr>
                <w:rFonts w:ascii="Segoe UI Historic" w:hAnsi="Segoe UI Historic" w:cs="Segoe UI Historic"/>
              </w:rPr>
            </w:pPr>
            <w:r>
              <w:rPr>
                <w:rFonts w:ascii="Segoe UI Historic" w:hAnsi="Segoe UI Historic" w:cs="Segoe UI Historic" w:hint="eastAsia"/>
              </w:rPr>
              <w:t>g</w:t>
            </w:r>
            <w:r>
              <w:rPr>
                <w:rFonts w:ascii="Segoe UI Historic" w:hAnsi="Segoe UI Historic" w:cs="Segoe UI Historic"/>
              </w:rPr>
              <w:t>ravitySetting()</w:t>
            </w:r>
          </w:p>
        </w:tc>
      </w:tr>
      <w:tr w:rsidR="00DD61CA" w:rsidRPr="00C47354" w14:paraId="77B4D006" w14:textId="77777777" w:rsidTr="00693678">
        <w:tc>
          <w:tcPr>
            <w:tcW w:w="2261" w:type="dxa"/>
          </w:tcPr>
          <w:p w14:paraId="50BA58AF" w14:textId="5E17442B" w:rsidR="00DD61CA" w:rsidRPr="00C47354" w:rsidRDefault="008323D4" w:rsidP="00113E01">
            <w:pPr>
              <w:rPr>
                <w:rFonts w:ascii="Segoe UI Historic" w:hAnsi="Segoe UI Historic" w:cs="Segoe UI Historic"/>
              </w:rPr>
            </w:pPr>
            <w:r>
              <w:rPr>
                <w:rFonts w:ascii="Segoe UI Historic" w:hAnsi="Segoe UI Historic" w:cs="Segoe UI Historic" w:hint="eastAsia"/>
              </w:rPr>
              <w:t>h</w:t>
            </w:r>
            <w:r>
              <w:rPr>
                <w:rFonts w:ascii="Segoe UI Historic" w:hAnsi="Segoe UI Historic" w:cs="Segoe UI Historic"/>
              </w:rPr>
              <w:t>ashing</w:t>
            </w:r>
          </w:p>
        </w:tc>
        <w:tc>
          <w:tcPr>
            <w:tcW w:w="2215" w:type="dxa"/>
          </w:tcPr>
          <w:p w14:paraId="17E90F9D" w14:textId="77777777" w:rsidR="00DD61CA" w:rsidRPr="00C47354" w:rsidRDefault="00DD61CA" w:rsidP="00113E01">
            <w:pPr>
              <w:rPr>
                <w:rFonts w:ascii="Segoe UI Historic" w:hAnsi="Segoe UI Historic" w:cs="Segoe UI Historic"/>
              </w:rPr>
            </w:pPr>
          </w:p>
        </w:tc>
        <w:tc>
          <w:tcPr>
            <w:tcW w:w="2588" w:type="dxa"/>
          </w:tcPr>
          <w:p w14:paraId="6308ABF0" w14:textId="20BEE266" w:rsidR="00DD61CA" w:rsidRPr="00C47354" w:rsidRDefault="00DD61CA" w:rsidP="00113E01">
            <w:pPr>
              <w:rPr>
                <w:rFonts w:ascii="Segoe UI Historic" w:hAnsi="Segoe UI Historic" w:cs="Segoe UI Historic"/>
              </w:rPr>
            </w:pPr>
          </w:p>
        </w:tc>
        <w:tc>
          <w:tcPr>
            <w:tcW w:w="2286" w:type="dxa"/>
          </w:tcPr>
          <w:p w14:paraId="3B2A2D5B" w14:textId="77777777" w:rsidR="00DD61CA" w:rsidRDefault="008323D4" w:rsidP="00113E01">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onvert()</w:t>
            </w:r>
          </w:p>
          <w:p w14:paraId="5EB8EEFA" w14:textId="64178CB0" w:rsidR="008323D4" w:rsidRPr="00C47354" w:rsidRDefault="008323D4" w:rsidP="00113E01">
            <w:pPr>
              <w:rPr>
                <w:rFonts w:ascii="Segoe UI Historic" w:hAnsi="Segoe UI Historic" w:cs="Segoe UI Historic"/>
              </w:rPr>
            </w:pPr>
            <w:r>
              <w:rPr>
                <w:rFonts w:ascii="Segoe UI Historic" w:hAnsi="Segoe UI Historic" w:cs="Segoe UI Historic" w:hint="eastAsia"/>
              </w:rPr>
              <w:t>H</w:t>
            </w:r>
            <w:r>
              <w:rPr>
                <w:rFonts w:ascii="Segoe UI Historic" w:hAnsi="Segoe UI Historic" w:cs="Segoe UI Historic"/>
              </w:rPr>
              <w:t>ashTable()</w:t>
            </w:r>
          </w:p>
        </w:tc>
      </w:tr>
      <w:tr w:rsidR="00DD61CA" w:rsidRPr="00C47354" w14:paraId="2CFB60DD" w14:textId="77777777" w:rsidTr="00693678">
        <w:tc>
          <w:tcPr>
            <w:tcW w:w="2261" w:type="dxa"/>
          </w:tcPr>
          <w:p w14:paraId="6E9D62E6" w14:textId="05172389" w:rsidR="00DD61CA" w:rsidRPr="00C47354" w:rsidRDefault="00473CDD" w:rsidP="00473CDD">
            <w:pPr>
              <w:rPr>
                <w:rFonts w:ascii="Segoe UI Historic" w:hAnsi="Segoe UI Historic" w:cs="Segoe UI Historic"/>
              </w:rPr>
            </w:pPr>
            <w:r>
              <w:rPr>
                <w:rFonts w:ascii="Segoe UI Historic" w:hAnsi="Segoe UI Historic" w:cs="Segoe UI Historic"/>
              </w:rPr>
              <w:t>l</w:t>
            </w:r>
            <w:r w:rsidR="008323D4">
              <w:rPr>
                <w:rFonts w:ascii="Segoe UI Historic" w:hAnsi="Segoe UI Historic" w:cs="Segoe UI Historic"/>
              </w:rPr>
              <w:t>List</w:t>
            </w:r>
          </w:p>
        </w:tc>
        <w:tc>
          <w:tcPr>
            <w:tcW w:w="2215" w:type="dxa"/>
          </w:tcPr>
          <w:p w14:paraId="26E800FA" w14:textId="77777777" w:rsidR="00DD61CA" w:rsidRPr="00C47354" w:rsidRDefault="00DD61CA" w:rsidP="00113E01">
            <w:pPr>
              <w:rPr>
                <w:rFonts w:ascii="Segoe UI Historic" w:hAnsi="Segoe UI Historic" w:cs="Segoe UI Historic"/>
              </w:rPr>
            </w:pPr>
          </w:p>
        </w:tc>
        <w:tc>
          <w:tcPr>
            <w:tcW w:w="2588" w:type="dxa"/>
          </w:tcPr>
          <w:p w14:paraId="19DECC40" w14:textId="675DCF86" w:rsidR="00DD61CA" w:rsidRDefault="00473CDD" w:rsidP="00113E01">
            <w:pPr>
              <w:rPr>
                <w:rFonts w:ascii="Segoe UI Historic" w:hAnsi="Segoe UI Historic" w:cs="Segoe UI Historic"/>
              </w:rPr>
            </w:pPr>
            <w:r>
              <w:rPr>
                <w:rFonts w:ascii="Segoe UI Historic" w:hAnsi="Segoe UI Historic" w:cs="Segoe UI Historic" w:hint="eastAsia"/>
              </w:rPr>
              <w:t>d</w:t>
            </w:r>
            <w:r>
              <w:rPr>
                <w:rFonts w:ascii="Segoe UI Historic" w:hAnsi="Segoe UI Historic" w:cs="Segoe UI Historic"/>
              </w:rPr>
              <w:t>ataNmemoryloc</w:t>
            </w:r>
            <w:r w:rsidR="00C86272">
              <w:rPr>
                <w:rFonts w:ascii="Segoe UI Historic" w:hAnsi="Segoe UI Historic" w:cs="Segoe UI Historic"/>
              </w:rPr>
              <w:t xml:space="preserve"> :int</w:t>
            </w:r>
          </w:p>
          <w:p w14:paraId="2D7A2E32" w14:textId="2487A594" w:rsidR="00473CDD" w:rsidRPr="00C47354" w:rsidRDefault="00473CDD" w:rsidP="00113E01">
            <w:pPr>
              <w:rPr>
                <w:rFonts w:ascii="Segoe UI Historic" w:hAnsi="Segoe UI Historic" w:cs="Segoe UI Historic"/>
              </w:rPr>
            </w:pPr>
            <w:r>
              <w:rPr>
                <w:rFonts w:ascii="Segoe UI Historic" w:hAnsi="Segoe UI Historic" w:cs="Segoe UI Historic" w:hint="eastAsia"/>
              </w:rPr>
              <w:t>H</w:t>
            </w:r>
            <w:r>
              <w:rPr>
                <w:rFonts w:ascii="Segoe UI Historic" w:hAnsi="Segoe UI Historic" w:cs="Segoe UI Historic"/>
              </w:rPr>
              <w:t>eadloc</w:t>
            </w:r>
            <w:r w:rsidR="00C86272">
              <w:rPr>
                <w:rFonts w:ascii="Segoe UI Historic" w:hAnsi="Segoe UI Historic" w:cs="Segoe UI Historic"/>
              </w:rPr>
              <w:t>: int</w:t>
            </w:r>
          </w:p>
        </w:tc>
        <w:tc>
          <w:tcPr>
            <w:tcW w:w="2286" w:type="dxa"/>
          </w:tcPr>
          <w:p w14:paraId="3D535F57" w14:textId="77777777" w:rsidR="00DD61CA" w:rsidRDefault="00473CDD" w:rsidP="00113E01">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List()</w:t>
            </w:r>
          </w:p>
          <w:p w14:paraId="16696EB4" w14:textId="77777777" w:rsidR="00473CDD" w:rsidRDefault="00473CDD" w:rsidP="00113E01">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ddHead()</w:t>
            </w:r>
          </w:p>
          <w:p w14:paraId="6B81DE19" w14:textId="77777777" w:rsidR="00473CDD" w:rsidRDefault="00473CDD" w:rsidP="00113E01">
            <w:pPr>
              <w:rPr>
                <w:rFonts w:ascii="Segoe UI Historic" w:hAnsi="Segoe UI Historic" w:cs="Segoe UI Historic"/>
              </w:rPr>
            </w:pPr>
            <w:r>
              <w:rPr>
                <w:rFonts w:ascii="Segoe UI Historic" w:hAnsi="Segoe UI Historic" w:cs="Segoe UI Historic" w:hint="eastAsia"/>
              </w:rPr>
              <w:t>G</w:t>
            </w:r>
            <w:r>
              <w:rPr>
                <w:rFonts w:ascii="Segoe UI Historic" w:hAnsi="Segoe UI Historic" w:cs="Segoe UI Historic"/>
              </w:rPr>
              <w:t>etNextPointer()</w:t>
            </w:r>
          </w:p>
          <w:p w14:paraId="4599892E" w14:textId="77777777" w:rsidR="00473CDD" w:rsidRDefault="00473CDD" w:rsidP="00113E01">
            <w:pPr>
              <w:rPr>
                <w:rFonts w:ascii="Segoe UI Historic" w:hAnsi="Segoe UI Historic" w:cs="Segoe UI Historic"/>
              </w:rPr>
            </w:pPr>
            <w:r>
              <w:rPr>
                <w:rFonts w:ascii="Segoe UI Historic" w:hAnsi="Segoe UI Historic" w:cs="Segoe UI Historic" w:hint="eastAsia"/>
              </w:rPr>
              <w:t>G</w:t>
            </w:r>
            <w:r>
              <w:rPr>
                <w:rFonts w:ascii="Segoe UI Historic" w:hAnsi="Segoe UI Historic" w:cs="Segoe UI Historic"/>
              </w:rPr>
              <w:t>etBlockData()</w:t>
            </w:r>
          </w:p>
          <w:p w14:paraId="72F25350" w14:textId="77777777" w:rsidR="00473CDD" w:rsidRDefault="00473CDD" w:rsidP="00113E01">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ddFoot()</w:t>
            </w:r>
          </w:p>
          <w:p w14:paraId="640D49B4" w14:textId="77777777" w:rsidR="00473CDD" w:rsidRDefault="00473CDD" w:rsidP="00113E01">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earch()</w:t>
            </w:r>
          </w:p>
          <w:p w14:paraId="56C19DA1" w14:textId="77777777" w:rsidR="00473CDD" w:rsidRDefault="00473CDD" w:rsidP="00113E01">
            <w:pPr>
              <w:rPr>
                <w:rFonts w:ascii="Segoe UI Historic" w:hAnsi="Segoe UI Historic" w:cs="Segoe UI Historic"/>
              </w:rPr>
            </w:pPr>
            <w:r>
              <w:rPr>
                <w:rFonts w:ascii="Segoe UI Historic" w:hAnsi="Segoe UI Historic" w:cs="Segoe UI Historic" w:hint="eastAsia"/>
              </w:rPr>
              <w:t>T</w:t>
            </w:r>
            <w:r>
              <w:rPr>
                <w:rFonts w:ascii="Segoe UI Historic" w:hAnsi="Segoe UI Historic" w:cs="Segoe UI Historic"/>
              </w:rPr>
              <w:t>raversal()</w:t>
            </w:r>
          </w:p>
          <w:p w14:paraId="62C22C96" w14:textId="77777777" w:rsidR="00473CDD" w:rsidRDefault="00473CDD" w:rsidP="00113E01">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earchPriority()</w:t>
            </w:r>
          </w:p>
          <w:p w14:paraId="2F24D857" w14:textId="77777777" w:rsidR="00473CDD" w:rsidRDefault="00473CDD" w:rsidP="00113E01">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ddWithPriority()</w:t>
            </w:r>
          </w:p>
          <w:p w14:paraId="434AF08E" w14:textId="2EDB2297" w:rsidR="00473CDD" w:rsidRPr="00C47354" w:rsidRDefault="00473CDD" w:rsidP="00113E01">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ddValue()</w:t>
            </w:r>
          </w:p>
        </w:tc>
      </w:tr>
      <w:tr w:rsidR="00DD61CA" w:rsidRPr="00C47354" w14:paraId="593239B7" w14:textId="77777777" w:rsidTr="00693678">
        <w:tc>
          <w:tcPr>
            <w:tcW w:w="2261" w:type="dxa"/>
          </w:tcPr>
          <w:p w14:paraId="42BFB9A1" w14:textId="6AB9EA4E" w:rsidR="00DD61CA" w:rsidRPr="00C47354" w:rsidRDefault="008451D5" w:rsidP="00113E01">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ergeS</w:t>
            </w:r>
            <w:r w:rsidR="00CA537A">
              <w:rPr>
                <w:rFonts w:ascii="Segoe UI Historic" w:hAnsi="Segoe UI Historic" w:cs="Segoe UI Historic"/>
              </w:rPr>
              <w:t>ortAlgo</w:t>
            </w:r>
          </w:p>
        </w:tc>
        <w:tc>
          <w:tcPr>
            <w:tcW w:w="2215" w:type="dxa"/>
          </w:tcPr>
          <w:p w14:paraId="504129EF" w14:textId="77777777" w:rsidR="00DD61CA" w:rsidRPr="00C47354" w:rsidRDefault="00DD61CA" w:rsidP="00113E01">
            <w:pPr>
              <w:rPr>
                <w:rFonts w:ascii="Segoe UI Historic" w:hAnsi="Segoe UI Historic" w:cs="Segoe UI Historic"/>
              </w:rPr>
            </w:pPr>
          </w:p>
        </w:tc>
        <w:tc>
          <w:tcPr>
            <w:tcW w:w="2588" w:type="dxa"/>
          </w:tcPr>
          <w:p w14:paraId="6EF2847F" w14:textId="77777777" w:rsidR="00DD61CA" w:rsidRPr="00C47354" w:rsidRDefault="00DD61CA" w:rsidP="00113E01">
            <w:pPr>
              <w:rPr>
                <w:rFonts w:ascii="Segoe UI Historic" w:hAnsi="Segoe UI Historic" w:cs="Segoe UI Historic"/>
              </w:rPr>
            </w:pPr>
          </w:p>
        </w:tc>
        <w:tc>
          <w:tcPr>
            <w:tcW w:w="2286" w:type="dxa"/>
          </w:tcPr>
          <w:p w14:paraId="7C3ACCCD" w14:textId="77777777" w:rsidR="00DD61CA" w:rsidRDefault="00204784" w:rsidP="00113E01">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ergeSort()</w:t>
            </w:r>
          </w:p>
          <w:p w14:paraId="68D1F1B2" w14:textId="77B960F8" w:rsidR="00204784" w:rsidRPr="00C47354" w:rsidRDefault="00204784" w:rsidP="00113E01">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erge()</w:t>
            </w:r>
          </w:p>
        </w:tc>
      </w:tr>
      <w:tr w:rsidR="00DD61CA" w:rsidRPr="00C47354" w14:paraId="798A28B9" w14:textId="77777777" w:rsidTr="00693678">
        <w:tc>
          <w:tcPr>
            <w:tcW w:w="2261" w:type="dxa"/>
          </w:tcPr>
          <w:p w14:paraId="5BDB1B08" w14:textId="32F35D3F" w:rsidR="00DD61CA" w:rsidRPr="00C47354" w:rsidRDefault="00204784" w:rsidP="00204784">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rojectile</w:t>
            </w:r>
          </w:p>
        </w:tc>
        <w:tc>
          <w:tcPr>
            <w:tcW w:w="2215" w:type="dxa"/>
          </w:tcPr>
          <w:p w14:paraId="7FA8D9B8" w14:textId="65D82B3A" w:rsidR="00B41A03" w:rsidRPr="00C47354" w:rsidRDefault="00B41A03" w:rsidP="00113E01">
            <w:pPr>
              <w:rPr>
                <w:rFonts w:ascii="Segoe UI Historic" w:hAnsi="Segoe UI Historic" w:cs="Segoe UI Historic"/>
              </w:rPr>
            </w:pPr>
          </w:p>
        </w:tc>
        <w:tc>
          <w:tcPr>
            <w:tcW w:w="2588" w:type="dxa"/>
          </w:tcPr>
          <w:p w14:paraId="35C31F64" w14:textId="7A6F1F46" w:rsidR="00DD61CA" w:rsidRDefault="00047787" w:rsidP="00113E01">
            <w:pPr>
              <w:rPr>
                <w:rFonts w:ascii="Segoe UI Historic" w:hAnsi="Segoe UI Historic" w:cs="Segoe UI Historic"/>
              </w:rPr>
            </w:pPr>
            <w:r>
              <w:rPr>
                <w:rFonts w:ascii="Segoe UI Historic" w:hAnsi="Segoe UI Historic" w:cs="Segoe UI Historic"/>
              </w:rPr>
              <w:t>Yacc</w:t>
            </w:r>
          </w:p>
          <w:p w14:paraId="75AFAA4A" w14:textId="70AC5523" w:rsidR="00047787" w:rsidRDefault="00047787" w:rsidP="00113E01">
            <w:pPr>
              <w:rPr>
                <w:rFonts w:ascii="Segoe UI Historic" w:hAnsi="Segoe UI Historic" w:cs="Segoe UI Historic"/>
              </w:rPr>
            </w:pPr>
            <w:r>
              <w:rPr>
                <w:rFonts w:ascii="Segoe UI Historic" w:hAnsi="Segoe UI Historic" w:cs="Segoe UI Historic"/>
              </w:rPr>
              <w:t>Speed</w:t>
            </w:r>
          </w:p>
          <w:p w14:paraId="5E6EF1CA" w14:textId="4027ACED" w:rsidR="00047787" w:rsidRDefault="00047787" w:rsidP="00113E01">
            <w:pPr>
              <w:rPr>
                <w:rFonts w:ascii="Segoe UI Historic" w:hAnsi="Segoe UI Historic" w:cs="Segoe UI Historic"/>
              </w:rPr>
            </w:pPr>
            <w:r>
              <w:rPr>
                <w:rFonts w:ascii="Segoe UI Historic" w:hAnsi="Segoe UI Historic" w:cs="Segoe UI Historic"/>
              </w:rPr>
              <w:t>Gravity</w:t>
            </w:r>
          </w:p>
          <w:p w14:paraId="0BB5638E" w14:textId="289FF490" w:rsidR="00047787" w:rsidRPr="00C47354" w:rsidRDefault="00047787" w:rsidP="00113E01">
            <w:pPr>
              <w:rPr>
                <w:rFonts w:ascii="Segoe UI Historic" w:hAnsi="Segoe UI Historic" w:cs="Segoe UI Historic"/>
              </w:rPr>
            </w:pPr>
            <w:r>
              <w:rPr>
                <w:rFonts w:ascii="Segoe UI Historic" w:hAnsi="Segoe UI Historic" w:cs="Segoe UI Historic"/>
              </w:rPr>
              <w:t>Velocity</w:t>
            </w:r>
          </w:p>
        </w:tc>
        <w:tc>
          <w:tcPr>
            <w:tcW w:w="2286" w:type="dxa"/>
          </w:tcPr>
          <w:p w14:paraId="665677A3" w14:textId="77777777" w:rsidR="00DD61CA" w:rsidRDefault="00047787" w:rsidP="00113E01">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p w14:paraId="48B8EDDE" w14:textId="3148CB25" w:rsidR="00047787" w:rsidRPr="00C47354" w:rsidRDefault="00047787" w:rsidP="00113E01">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hoot()</w:t>
            </w:r>
          </w:p>
        </w:tc>
      </w:tr>
      <w:tr w:rsidR="00B41A03" w:rsidRPr="00C47354" w14:paraId="17FA7567" w14:textId="77777777" w:rsidTr="00693678">
        <w:tc>
          <w:tcPr>
            <w:tcW w:w="2261" w:type="dxa"/>
          </w:tcPr>
          <w:p w14:paraId="6298E299" w14:textId="2C2F2EC4" w:rsidR="00B41A03" w:rsidRPr="00C47354" w:rsidRDefault="00047787" w:rsidP="00113E01">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tack</w:t>
            </w:r>
          </w:p>
        </w:tc>
        <w:tc>
          <w:tcPr>
            <w:tcW w:w="2215" w:type="dxa"/>
          </w:tcPr>
          <w:p w14:paraId="1E3A0278" w14:textId="0BD76AC4" w:rsidR="00B41A03" w:rsidRPr="00C47354" w:rsidRDefault="00B41A03" w:rsidP="00113E01">
            <w:pPr>
              <w:rPr>
                <w:rFonts w:ascii="Segoe UI Historic" w:hAnsi="Segoe UI Historic" w:cs="Segoe UI Historic"/>
              </w:rPr>
            </w:pPr>
          </w:p>
        </w:tc>
        <w:tc>
          <w:tcPr>
            <w:tcW w:w="2588" w:type="dxa"/>
          </w:tcPr>
          <w:p w14:paraId="42CCA250" w14:textId="77777777" w:rsidR="00B41A03" w:rsidRDefault="00047787" w:rsidP="00113E01">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stack_arr</w:t>
            </w:r>
            <w:r w:rsidR="00F751A1">
              <w:rPr>
                <w:rFonts w:ascii="Segoe UI Historic" w:hAnsi="Segoe UI Historic" w:cs="Segoe UI Historic"/>
              </w:rPr>
              <w:t xml:space="preserve"> :object[]</w:t>
            </w:r>
          </w:p>
          <w:p w14:paraId="327D7057" w14:textId="4E4710FE" w:rsidR="00F751A1" w:rsidRPr="00C47354" w:rsidRDefault="00F751A1" w:rsidP="00113E01">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pointer :int</w:t>
            </w:r>
          </w:p>
        </w:tc>
        <w:tc>
          <w:tcPr>
            <w:tcW w:w="2286" w:type="dxa"/>
          </w:tcPr>
          <w:p w14:paraId="63BDFC09" w14:textId="77777777" w:rsidR="00B41A03" w:rsidRDefault="00F751A1" w:rsidP="00113E01">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tack()</w:t>
            </w:r>
          </w:p>
          <w:p w14:paraId="668DCF69" w14:textId="77777777" w:rsidR="00F751A1" w:rsidRDefault="00F751A1" w:rsidP="00113E01">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ush()</w:t>
            </w:r>
          </w:p>
          <w:p w14:paraId="2F5772B0" w14:textId="77777777" w:rsidR="00F751A1" w:rsidRDefault="00F751A1" w:rsidP="00113E01">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ontains()</w:t>
            </w:r>
          </w:p>
          <w:p w14:paraId="67BF6097" w14:textId="77777777" w:rsidR="00F751A1" w:rsidRDefault="00F751A1" w:rsidP="00113E01">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op()</w:t>
            </w:r>
          </w:p>
          <w:p w14:paraId="114B7CAB" w14:textId="35371E0C" w:rsidR="00F751A1" w:rsidRPr="00C47354" w:rsidRDefault="00F751A1" w:rsidP="00113E01">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eek()</w:t>
            </w:r>
          </w:p>
        </w:tc>
      </w:tr>
    </w:tbl>
    <w:p w14:paraId="6B0C5101" w14:textId="7EB7BC0D" w:rsidR="00DD61CA" w:rsidRDefault="00DD61CA" w:rsidP="00693678">
      <w:pPr>
        <w:ind w:leftChars="100" w:left="220"/>
        <w:rPr>
          <w:rFonts w:ascii="Segoe UI Historic" w:hAnsi="Segoe UI Historic" w:cs="Segoe UI Historic"/>
        </w:rPr>
      </w:pPr>
    </w:p>
    <w:tbl>
      <w:tblPr>
        <w:tblStyle w:val="ae"/>
        <w:tblW w:w="9350" w:type="dxa"/>
        <w:tblInd w:w="220" w:type="dxa"/>
        <w:tblLook w:val="04A0" w:firstRow="1" w:lastRow="0" w:firstColumn="1" w:lastColumn="0" w:noHBand="0" w:noVBand="1"/>
      </w:tblPr>
      <w:tblGrid>
        <w:gridCol w:w="2337"/>
        <w:gridCol w:w="2337"/>
        <w:gridCol w:w="2338"/>
        <w:gridCol w:w="2338"/>
      </w:tblGrid>
      <w:tr w:rsidR="005013F0" w:rsidRPr="00C47354" w14:paraId="2A6C7F1E" w14:textId="77777777" w:rsidTr="00693678">
        <w:tc>
          <w:tcPr>
            <w:tcW w:w="2337" w:type="dxa"/>
          </w:tcPr>
          <w:p w14:paraId="5767816A" w14:textId="15F1B084" w:rsidR="005013F0" w:rsidRPr="00C47354" w:rsidRDefault="00177458">
            <w:pPr>
              <w:rPr>
                <w:rFonts w:ascii="Segoe UI Historic" w:hAnsi="Segoe UI Historic" w:cs="Segoe UI Historic"/>
              </w:rPr>
            </w:pPr>
            <w:r>
              <w:rPr>
                <w:rFonts w:ascii="Segoe UI Historic" w:hAnsi="Segoe UI Historic" w:cs="Segoe UI Historic" w:hint="eastAsia"/>
              </w:rPr>
              <w:t>D</w:t>
            </w:r>
            <w:r>
              <w:rPr>
                <w:rFonts w:ascii="Segoe UI Historic" w:hAnsi="Segoe UI Historic" w:cs="Segoe UI Historic"/>
              </w:rPr>
              <w:t>ifficultyPanel</w:t>
            </w:r>
          </w:p>
        </w:tc>
        <w:tc>
          <w:tcPr>
            <w:tcW w:w="2337" w:type="dxa"/>
          </w:tcPr>
          <w:p w14:paraId="38DC9E11" w14:textId="77777777" w:rsidR="005013F0" w:rsidRPr="00C47354" w:rsidRDefault="005013F0">
            <w:pPr>
              <w:rPr>
                <w:rFonts w:ascii="Segoe UI Historic" w:hAnsi="Segoe UI Historic" w:cs="Segoe UI Historic"/>
              </w:rPr>
            </w:pPr>
          </w:p>
        </w:tc>
        <w:tc>
          <w:tcPr>
            <w:tcW w:w="2338" w:type="dxa"/>
          </w:tcPr>
          <w:p w14:paraId="02A8D4DC" w14:textId="4A6EDAAD" w:rsidR="005013F0" w:rsidRPr="00C47354" w:rsidRDefault="00177458">
            <w:pPr>
              <w:rPr>
                <w:rFonts w:ascii="Segoe UI Historic" w:hAnsi="Segoe UI Historic" w:cs="Segoe UI Historic"/>
              </w:rPr>
            </w:pPr>
            <w:r>
              <w:rPr>
                <w:rFonts w:ascii="Segoe UI Historic" w:hAnsi="Segoe UI Historic" w:cs="Segoe UI Historic"/>
              </w:rPr>
              <w:t>Diffi : Slider</w:t>
            </w:r>
          </w:p>
        </w:tc>
        <w:tc>
          <w:tcPr>
            <w:tcW w:w="2338" w:type="dxa"/>
          </w:tcPr>
          <w:p w14:paraId="06088ECC" w14:textId="77777777" w:rsidR="005013F0" w:rsidRDefault="00177458">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37E77ED1" w14:textId="77777777" w:rsidR="00177458" w:rsidRDefault="00177458">
            <w:pPr>
              <w:rPr>
                <w:rFonts w:ascii="Segoe UI Historic" w:hAnsi="Segoe UI Historic" w:cs="Segoe UI Historic"/>
              </w:rPr>
            </w:pPr>
            <w:r>
              <w:rPr>
                <w:rFonts w:ascii="Segoe UI Historic" w:hAnsi="Segoe UI Historic" w:cs="Segoe UI Historic"/>
              </w:rPr>
              <w:t>Load()</w:t>
            </w:r>
          </w:p>
          <w:p w14:paraId="21FAB7DE" w14:textId="740EC85F" w:rsidR="00177458" w:rsidRPr="00C47354" w:rsidRDefault="00177458">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tc>
      </w:tr>
      <w:tr w:rsidR="005013F0" w:rsidRPr="00C47354" w14:paraId="5ADA20F1" w14:textId="77777777" w:rsidTr="00693678">
        <w:tc>
          <w:tcPr>
            <w:tcW w:w="2337" w:type="dxa"/>
          </w:tcPr>
          <w:p w14:paraId="1F55669C" w14:textId="0F5F9725" w:rsidR="005013F0" w:rsidRPr="00C47354" w:rsidRDefault="00002C41">
            <w:pPr>
              <w:rPr>
                <w:rFonts w:ascii="Segoe UI Historic" w:hAnsi="Segoe UI Historic" w:cs="Segoe UI Historic"/>
              </w:rPr>
            </w:pPr>
            <w:r>
              <w:rPr>
                <w:rFonts w:ascii="Segoe UI Historic" w:hAnsi="Segoe UI Historic" w:cs="Segoe UI Historic" w:hint="eastAsia"/>
              </w:rPr>
              <w:t>F</w:t>
            </w:r>
            <w:r>
              <w:rPr>
                <w:rFonts w:ascii="Segoe UI Historic" w:hAnsi="Segoe UI Historic" w:cs="Segoe UI Historic"/>
              </w:rPr>
              <w:t>irstTimeMan</w:t>
            </w:r>
          </w:p>
        </w:tc>
        <w:tc>
          <w:tcPr>
            <w:tcW w:w="2337" w:type="dxa"/>
          </w:tcPr>
          <w:p w14:paraId="2A4E37CE" w14:textId="77777777" w:rsidR="005013F0" w:rsidRPr="00C47354" w:rsidRDefault="005013F0">
            <w:pPr>
              <w:rPr>
                <w:rFonts w:ascii="Segoe UI Historic" w:hAnsi="Segoe UI Historic" w:cs="Segoe UI Historic"/>
              </w:rPr>
            </w:pPr>
          </w:p>
        </w:tc>
        <w:tc>
          <w:tcPr>
            <w:tcW w:w="2338" w:type="dxa"/>
          </w:tcPr>
          <w:p w14:paraId="1D7608F5" w14:textId="77777777" w:rsidR="005013F0" w:rsidRDefault="00002C41">
            <w:pPr>
              <w:rPr>
                <w:rFonts w:ascii="Segoe UI Historic" w:hAnsi="Segoe UI Historic" w:cs="Segoe UI Historic"/>
              </w:rPr>
            </w:pPr>
            <w:r>
              <w:rPr>
                <w:rFonts w:ascii="Segoe UI Historic" w:hAnsi="Segoe UI Historic" w:cs="Segoe UI Historic"/>
              </w:rPr>
              <w:t>Loader :GameObject</w:t>
            </w:r>
          </w:p>
          <w:p w14:paraId="15BF981B" w14:textId="041AE910" w:rsidR="00002C41" w:rsidRPr="00C47354" w:rsidRDefault="00002C41">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animator :Animator</w:t>
            </w:r>
          </w:p>
        </w:tc>
        <w:tc>
          <w:tcPr>
            <w:tcW w:w="2338" w:type="dxa"/>
          </w:tcPr>
          <w:p w14:paraId="20F2037F" w14:textId="77777777" w:rsidR="005013F0" w:rsidRDefault="00002C41">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wake()</w:t>
            </w:r>
          </w:p>
          <w:p w14:paraId="76005989" w14:textId="77777777" w:rsidR="00002C41" w:rsidRDefault="00002C41">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p w14:paraId="723AF51C" w14:textId="3E1FA220" w:rsidR="00002C41" w:rsidRPr="00C47354" w:rsidRDefault="00002C41">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oadScene()</w:t>
            </w:r>
          </w:p>
        </w:tc>
      </w:tr>
    </w:tbl>
    <w:p w14:paraId="69B62D9D" w14:textId="54F0A29D" w:rsidR="005013F0" w:rsidRDefault="0073302F" w:rsidP="00693678">
      <w:pPr>
        <w:ind w:leftChars="100" w:left="220"/>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aze Scene</w:t>
      </w:r>
    </w:p>
    <w:tbl>
      <w:tblPr>
        <w:tblStyle w:val="ae"/>
        <w:tblW w:w="9350" w:type="dxa"/>
        <w:tblInd w:w="220" w:type="dxa"/>
        <w:tblLook w:val="04A0" w:firstRow="1" w:lastRow="0" w:firstColumn="1" w:lastColumn="0" w:noHBand="0" w:noVBand="1"/>
      </w:tblPr>
      <w:tblGrid>
        <w:gridCol w:w="2758"/>
        <w:gridCol w:w="222"/>
        <w:gridCol w:w="3962"/>
        <w:gridCol w:w="2891"/>
      </w:tblGrid>
      <w:tr w:rsidR="000E162A" w:rsidRPr="00C47354" w14:paraId="37F3F6C8" w14:textId="77777777" w:rsidTr="00693678">
        <w:tc>
          <w:tcPr>
            <w:tcW w:w="2621" w:type="dxa"/>
          </w:tcPr>
          <w:p w14:paraId="7C1BCEEB" w14:textId="0448A053" w:rsidR="00002C41" w:rsidRPr="00C47354" w:rsidRDefault="00AE540B">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haracterDataBase</w:t>
            </w:r>
          </w:p>
        </w:tc>
        <w:tc>
          <w:tcPr>
            <w:tcW w:w="222" w:type="dxa"/>
          </w:tcPr>
          <w:p w14:paraId="51DDFDD6" w14:textId="77777777" w:rsidR="00002C41" w:rsidRPr="00C47354" w:rsidRDefault="00002C41">
            <w:pPr>
              <w:rPr>
                <w:rFonts w:ascii="Segoe UI Historic" w:hAnsi="Segoe UI Historic" w:cs="Segoe UI Historic"/>
              </w:rPr>
            </w:pPr>
          </w:p>
        </w:tc>
        <w:tc>
          <w:tcPr>
            <w:tcW w:w="3760" w:type="dxa"/>
          </w:tcPr>
          <w:p w14:paraId="4C5FED4F" w14:textId="12833EB3" w:rsidR="00002C41" w:rsidRPr="00C47354" w:rsidRDefault="0066561C">
            <w:pPr>
              <w:rPr>
                <w:rFonts w:ascii="Segoe UI Historic" w:hAnsi="Segoe UI Historic" w:cs="Segoe UI Historic"/>
              </w:rPr>
            </w:pPr>
            <w:r>
              <w:rPr>
                <w:rFonts w:ascii="Segoe UI Historic" w:hAnsi="Segoe UI Historic" w:cs="Segoe UI Historic"/>
              </w:rPr>
              <w:t>C</w:t>
            </w:r>
            <w:r w:rsidR="00AE540B">
              <w:rPr>
                <w:rFonts w:ascii="Segoe UI Historic" w:hAnsi="Segoe UI Historic" w:cs="Segoe UI Historic"/>
              </w:rPr>
              <w:t>ha</w:t>
            </w:r>
            <w:r>
              <w:rPr>
                <w:rFonts w:ascii="Segoe UI Historic" w:hAnsi="Segoe UI Historic" w:cs="Segoe UI Historic"/>
              </w:rPr>
              <w:t>racters :characterSpecification[]</w:t>
            </w:r>
            <w:r w:rsidR="008C17EB">
              <w:rPr>
                <w:rFonts w:ascii="Segoe UI Historic" w:hAnsi="Segoe UI Historic" w:cs="Segoe UI Historic"/>
              </w:rPr>
              <w:t>321</w:t>
            </w:r>
          </w:p>
        </w:tc>
        <w:tc>
          <w:tcPr>
            <w:tcW w:w="2747" w:type="dxa"/>
          </w:tcPr>
          <w:p w14:paraId="171FBF20" w14:textId="1F851EE2" w:rsidR="00002C41" w:rsidRPr="00C47354" w:rsidRDefault="0066561C">
            <w:pPr>
              <w:rPr>
                <w:rFonts w:ascii="Segoe UI Historic" w:hAnsi="Segoe UI Historic" w:cs="Segoe UI Historic"/>
              </w:rPr>
            </w:pPr>
            <w:r>
              <w:rPr>
                <w:rFonts w:ascii="Segoe UI Historic" w:hAnsi="Segoe UI Historic" w:cs="Segoe UI Historic" w:hint="eastAsia"/>
              </w:rPr>
              <w:t>G</w:t>
            </w:r>
            <w:r>
              <w:rPr>
                <w:rFonts w:ascii="Segoe UI Historic" w:hAnsi="Segoe UI Historic" w:cs="Segoe UI Historic"/>
              </w:rPr>
              <w:t>etGameObject()</w:t>
            </w:r>
          </w:p>
        </w:tc>
      </w:tr>
      <w:tr w:rsidR="000E162A" w:rsidRPr="00C47354" w14:paraId="1A1B8141" w14:textId="77777777" w:rsidTr="00693678">
        <w:tc>
          <w:tcPr>
            <w:tcW w:w="2621" w:type="dxa"/>
          </w:tcPr>
          <w:p w14:paraId="254F2D6D" w14:textId="086984F9" w:rsidR="00002C41" w:rsidRPr="00C47354" w:rsidRDefault="00982E67">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haracterSpecification</w:t>
            </w:r>
          </w:p>
        </w:tc>
        <w:tc>
          <w:tcPr>
            <w:tcW w:w="222" w:type="dxa"/>
          </w:tcPr>
          <w:p w14:paraId="698E6F1C" w14:textId="77777777" w:rsidR="00002C41" w:rsidRPr="00C47354" w:rsidRDefault="00002C41">
            <w:pPr>
              <w:rPr>
                <w:rFonts w:ascii="Segoe UI Historic" w:hAnsi="Segoe UI Historic" w:cs="Segoe UI Historic"/>
              </w:rPr>
            </w:pPr>
          </w:p>
        </w:tc>
        <w:tc>
          <w:tcPr>
            <w:tcW w:w="3760" w:type="dxa"/>
          </w:tcPr>
          <w:p w14:paraId="07BE0ECA" w14:textId="0B8007A9" w:rsidR="00002C41" w:rsidRDefault="00982E67">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harImage :Sprite</w:t>
            </w:r>
          </w:p>
          <w:p w14:paraId="4B9760F9" w14:textId="4A5A5199" w:rsidR="00982E67" w:rsidRDefault="00982E67">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harName :string</w:t>
            </w:r>
          </w:p>
          <w:p w14:paraId="32C07110" w14:textId="64A1E922" w:rsidR="00982E67" w:rsidRDefault="00982E67">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harDescription :string</w:t>
            </w:r>
          </w:p>
          <w:p w14:paraId="5ABCEB41" w14:textId="7C740EA5" w:rsidR="00982E67" w:rsidRDefault="00982E67">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peed :float</w:t>
            </w:r>
          </w:p>
          <w:p w14:paraId="293B3E31" w14:textId="5CCD6808" w:rsidR="00982E67" w:rsidRDefault="00982E67">
            <w:pPr>
              <w:rPr>
                <w:rFonts w:ascii="Segoe UI Historic" w:hAnsi="Segoe UI Historic" w:cs="Segoe UI Historic"/>
              </w:rPr>
            </w:pPr>
            <w:r>
              <w:rPr>
                <w:rFonts w:ascii="Segoe UI Historic" w:hAnsi="Segoe UI Historic" w:cs="Segoe UI Historic" w:hint="eastAsia"/>
              </w:rPr>
              <w:t>I</w:t>
            </w:r>
            <w:r>
              <w:rPr>
                <w:rFonts w:ascii="Segoe UI Historic" w:hAnsi="Segoe UI Historic" w:cs="Segoe UI Historic"/>
              </w:rPr>
              <w:t>nventorySize :int</w:t>
            </w:r>
          </w:p>
          <w:p w14:paraId="18496E13" w14:textId="35564812" w:rsidR="00982E67" w:rsidRPr="00C47354" w:rsidRDefault="00982E67">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ctualObject :GameObject</w:t>
            </w:r>
          </w:p>
        </w:tc>
        <w:tc>
          <w:tcPr>
            <w:tcW w:w="2747" w:type="dxa"/>
          </w:tcPr>
          <w:p w14:paraId="54108DC4" w14:textId="77777777" w:rsidR="00002C41" w:rsidRPr="00C47354" w:rsidRDefault="00002C41">
            <w:pPr>
              <w:rPr>
                <w:rFonts w:ascii="Segoe UI Historic" w:hAnsi="Segoe UI Historic" w:cs="Segoe UI Historic"/>
              </w:rPr>
            </w:pPr>
          </w:p>
        </w:tc>
      </w:tr>
      <w:tr w:rsidR="000E162A" w:rsidRPr="00C47354" w14:paraId="6815AB32" w14:textId="77777777" w:rsidTr="00693678">
        <w:tc>
          <w:tcPr>
            <w:tcW w:w="2621" w:type="dxa"/>
          </w:tcPr>
          <w:p w14:paraId="2C3A676B" w14:textId="6A6F476B" w:rsidR="00002C41" w:rsidRPr="00C47354" w:rsidRDefault="00997B12">
            <w:pPr>
              <w:rPr>
                <w:rFonts w:ascii="Segoe UI Historic" w:hAnsi="Segoe UI Historic" w:cs="Segoe UI Historic"/>
              </w:rPr>
            </w:pPr>
            <w:r>
              <w:rPr>
                <w:rFonts w:ascii="Segoe UI Historic" w:hAnsi="Segoe UI Historic" w:cs="Segoe UI Historic"/>
              </w:rPr>
              <w:t>Charcard</w:t>
            </w:r>
          </w:p>
        </w:tc>
        <w:tc>
          <w:tcPr>
            <w:tcW w:w="222" w:type="dxa"/>
          </w:tcPr>
          <w:p w14:paraId="579E2E50" w14:textId="77777777" w:rsidR="00002C41" w:rsidRPr="00C47354" w:rsidRDefault="00002C41">
            <w:pPr>
              <w:rPr>
                <w:rFonts w:ascii="Segoe UI Historic" w:hAnsi="Segoe UI Historic" w:cs="Segoe UI Historic"/>
              </w:rPr>
            </w:pPr>
          </w:p>
        </w:tc>
        <w:tc>
          <w:tcPr>
            <w:tcW w:w="3760" w:type="dxa"/>
          </w:tcPr>
          <w:p w14:paraId="0F5EF341" w14:textId="14BEE38C" w:rsidR="00002C41" w:rsidRDefault="00997B12">
            <w:pPr>
              <w:rPr>
                <w:rFonts w:ascii="Segoe UI Historic" w:hAnsi="Segoe UI Historic" w:cs="Segoe UI Historic"/>
              </w:rPr>
            </w:pPr>
            <w:r>
              <w:rPr>
                <w:rFonts w:ascii="Segoe UI Historic" w:hAnsi="Segoe UI Historic" w:cs="Segoe UI Historic"/>
              </w:rPr>
              <w:t>Popup :Button</w:t>
            </w:r>
          </w:p>
          <w:p w14:paraId="6A63A6F9" w14:textId="4E8FF1D2" w:rsidR="00997B12" w:rsidRPr="00C47354" w:rsidRDefault="00997B12">
            <w:pPr>
              <w:rPr>
                <w:rFonts w:ascii="Segoe UI Historic" w:hAnsi="Segoe UI Historic" w:cs="Segoe UI Historic"/>
              </w:rPr>
            </w:pPr>
            <w:r>
              <w:rPr>
                <w:rFonts w:ascii="Segoe UI Historic" w:hAnsi="Segoe UI Historic" w:cs="Segoe UI Historic"/>
              </w:rPr>
              <w:t>Selection :Button</w:t>
            </w:r>
          </w:p>
        </w:tc>
        <w:tc>
          <w:tcPr>
            <w:tcW w:w="2747" w:type="dxa"/>
          </w:tcPr>
          <w:p w14:paraId="0C099E97" w14:textId="77777777" w:rsidR="00002C41" w:rsidRPr="00C47354" w:rsidRDefault="00002C41">
            <w:pPr>
              <w:rPr>
                <w:rFonts w:ascii="Segoe UI Historic" w:hAnsi="Segoe UI Historic" w:cs="Segoe UI Historic"/>
              </w:rPr>
            </w:pPr>
          </w:p>
        </w:tc>
      </w:tr>
      <w:tr w:rsidR="000E162A" w:rsidRPr="00C47354" w14:paraId="48651698" w14:textId="77777777" w:rsidTr="00693678">
        <w:tc>
          <w:tcPr>
            <w:tcW w:w="2621" w:type="dxa"/>
          </w:tcPr>
          <w:p w14:paraId="22557AAD" w14:textId="6CBF3D3C" w:rsidR="00002C41" w:rsidRPr="00C47354" w:rsidRDefault="00997B12">
            <w:pPr>
              <w:rPr>
                <w:rFonts w:ascii="Segoe UI Historic" w:hAnsi="Segoe UI Historic" w:cs="Segoe UI Historic"/>
              </w:rPr>
            </w:pPr>
            <w:r>
              <w:rPr>
                <w:rFonts w:ascii="Segoe UI Historic" w:hAnsi="Segoe UI Historic" w:cs="Segoe UI Historic" w:hint="eastAsia"/>
              </w:rPr>
              <w:t>I</w:t>
            </w:r>
            <w:r>
              <w:rPr>
                <w:rFonts w:ascii="Segoe UI Historic" w:hAnsi="Segoe UI Historic" w:cs="Segoe UI Historic"/>
              </w:rPr>
              <w:t>nventory</w:t>
            </w:r>
          </w:p>
        </w:tc>
        <w:tc>
          <w:tcPr>
            <w:tcW w:w="222" w:type="dxa"/>
          </w:tcPr>
          <w:p w14:paraId="44500CB3" w14:textId="77777777" w:rsidR="00002C41" w:rsidRPr="00C47354" w:rsidRDefault="00002C41">
            <w:pPr>
              <w:rPr>
                <w:rFonts w:ascii="Segoe UI Historic" w:hAnsi="Segoe UI Historic" w:cs="Segoe UI Historic"/>
              </w:rPr>
            </w:pPr>
          </w:p>
        </w:tc>
        <w:tc>
          <w:tcPr>
            <w:tcW w:w="3760" w:type="dxa"/>
          </w:tcPr>
          <w:p w14:paraId="45971785" w14:textId="56E786F0" w:rsidR="00002C41" w:rsidRDefault="002E549F">
            <w:pPr>
              <w:rPr>
                <w:rFonts w:ascii="Segoe UI Historic" w:hAnsi="Segoe UI Historic" w:cs="Segoe UI Historic"/>
              </w:rPr>
            </w:pPr>
            <w:r>
              <w:rPr>
                <w:rFonts w:ascii="Segoe UI Historic" w:hAnsi="Segoe UI Historic" w:cs="Segoe UI Historic" w:hint="eastAsia"/>
              </w:rPr>
              <w:t>I</w:t>
            </w:r>
            <w:r>
              <w:rPr>
                <w:rFonts w:ascii="Segoe UI Historic" w:hAnsi="Segoe UI Historic" w:cs="Segoe UI Historic"/>
              </w:rPr>
              <w:t>nventoryItem</w:t>
            </w:r>
            <w:r w:rsidR="004D6268">
              <w:rPr>
                <w:rFonts w:ascii="Segoe UI Historic" w:hAnsi="Segoe UI Historic" w:cs="Segoe UI Historic"/>
              </w:rPr>
              <w:t xml:space="preserve"> :Structure</w:t>
            </w:r>
          </w:p>
          <w:p w14:paraId="196F654E" w14:textId="4D55DF5C" w:rsidR="002E549F" w:rsidRDefault="002E549F">
            <w:pPr>
              <w:rPr>
                <w:rFonts w:ascii="Segoe UI Historic" w:hAnsi="Segoe UI Historic" w:cs="Segoe UI Historic"/>
              </w:rPr>
            </w:pPr>
            <w:r>
              <w:rPr>
                <w:rFonts w:ascii="Segoe UI Historic" w:hAnsi="Segoe UI Historic" w:cs="Segoe UI Historic" w:hint="eastAsia"/>
              </w:rPr>
              <w:t xml:space="preserve"> </w:t>
            </w:r>
            <w:r>
              <w:rPr>
                <w:rFonts w:ascii="Segoe UI Historic" w:hAnsi="Segoe UI Historic" w:cs="Segoe UI Historic"/>
              </w:rPr>
              <w:t xml:space="preserve">   itemDetail</w:t>
            </w:r>
            <w:r w:rsidR="004D6268">
              <w:rPr>
                <w:rFonts w:ascii="Segoe UI Historic" w:hAnsi="Segoe UI Historic" w:cs="Segoe UI Historic"/>
              </w:rPr>
              <w:t xml:space="preserve"> :item </w:t>
            </w:r>
          </w:p>
          <w:p w14:paraId="5E59732E" w14:textId="77777777" w:rsidR="002E549F" w:rsidRDefault="002E549F">
            <w:pPr>
              <w:rPr>
                <w:rFonts w:ascii="Segoe UI Historic" w:hAnsi="Segoe UI Historic" w:cs="Segoe UI Historic"/>
              </w:rPr>
            </w:pPr>
            <w:r>
              <w:rPr>
                <w:rFonts w:ascii="Segoe UI Historic" w:hAnsi="Segoe UI Historic" w:cs="Segoe UI Historic" w:hint="eastAsia"/>
              </w:rPr>
              <w:t xml:space="preserve"> </w:t>
            </w:r>
            <w:r>
              <w:rPr>
                <w:rFonts w:ascii="Segoe UI Historic" w:hAnsi="Segoe UI Historic" w:cs="Segoe UI Historic"/>
              </w:rPr>
              <w:t xml:space="preserve">   quantity</w:t>
            </w:r>
            <w:r w:rsidR="004D6268">
              <w:rPr>
                <w:rFonts w:ascii="Segoe UI Historic" w:hAnsi="Segoe UI Historic" w:cs="Segoe UI Historic"/>
              </w:rPr>
              <w:t xml:space="preserve"> :int</w:t>
            </w:r>
          </w:p>
          <w:p w14:paraId="4E03FE4D" w14:textId="6B2A430B" w:rsidR="004D6268" w:rsidRPr="00C47354" w:rsidRDefault="004D6268">
            <w:pPr>
              <w:rPr>
                <w:rFonts w:ascii="Segoe UI Historic" w:hAnsi="Segoe UI Historic" w:cs="Segoe UI Historic"/>
              </w:rPr>
            </w:pPr>
            <w:r>
              <w:rPr>
                <w:rFonts w:ascii="Segoe UI Historic" w:hAnsi="Segoe UI Historic" w:cs="Segoe UI Historic" w:hint="eastAsia"/>
              </w:rPr>
              <w:t>i</w:t>
            </w:r>
            <w:r>
              <w:rPr>
                <w:rFonts w:ascii="Segoe UI Historic" w:hAnsi="Segoe UI Historic" w:cs="Segoe UI Historic"/>
              </w:rPr>
              <w:t>nventoryItems :InventoryItem[]</w:t>
            </w:r>
          </w:p>
        </w:tc>
        <w:tc>
          <w:tcPr>
            <w:tcW w:w="2747" w:type="dxa"/>
          </w:tcPr>
          <w:p w14:paraId="092CA04E" w14:textId="77777777" w:rsidR="00002C41" w:rsidRDefault="004D6268">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21B23339" w14:textId="77777777" w:rsidR="004D6268" w:rsidRDefault="004D6268">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etup()</w:t>
            </w:r>
          </w:p>
          <w:p w14:paraId="5E704070" w14:textId="1610E7E4" w:rsidR="004D6268" w:rsidRDefault="004D6268">
            <w:pPr>
              <w:rPr>
                <w:rFonts w:ascii="Segoe UI Historic" w:hAnsi="Segoe UI Historic" w:cs="Segoe UI Historic"/>
              </w:rPr>
            </w:pPr>
            <w:r>
              <w:rPr>
                <w:rFonts w:ascii="Segoe UI Historic" w:hAnsi="Segoe UI Historic" w:cs="Segoe UI Historic"/>
              </w:rPr>
              <w:t>Pickupitem()</w:t>
            </w:r>
          </w:p>
          <w:p w14:paraId="0A3FB08F" w14:textId="6065217B" w:rsidR="004D6268" w:rsidRPr="00C47354" w:rsidRDefault="004D6268">
            <w:pPr>
              <w:rPr>
                <w:rFonts w:ascii="Segoe UI Historic" w:hAnsi="Segoe UI Historic" w:cs="Segoe UI Historic"/>
              </w:rPr>
            </w:pPr>
            <w:r>
              <w:rPr>
                <w:rFonts w:ascii="Segoe UI Historic" w:hAnsi="Segoe UI Historic" w:cs="Segoe UI Historic"/>
              </w:rPr>
              <w:t>Removeitem()</w:t>
            </w:r>
          </w:p>
        </w:tc>
      </w:tr>
      <w:tr w:rsidR="000E162A" w:rsidRPr="00C47354" w14:paraId="245F2B76" w14:textId="77777777" w:rsidTr="00693678">
        <w:tc>
          <w:tcPr>
            <w:tcW w:w="2621" w:type="dxa"/>
          </w:tcPr>
          <w:p w14:paraId="6920AB58" w14:textId="6E7DF439" w:rsidR="00002C41" w:rsidRPr="00C47354" w:rsidRDefault="000A3D23">
            <w:pPr>
              <w:rPr>
                <w:rFonts w:ascii="Segoe UI Historic" w:hAnsi="Segoe UI Historic" w:cs="Segoe UI Historic"/>
              </w:rPr>
            </w:pPr>
            <w:r>
              <w:rPr>
                <w:rFonts w:ascii="Segoe UI Historic" w:hAnsi="Segoe UI Historic" w:cs="Segoe UI Historic"/>
              </w:rPr>
              <w:t>Item</w:t>
            </w:r>
          </w:p>
        </w:tc>
        <w:tc>
          <w:tcPr>
            <w:tcW w:w="222" w:type="dxa"/>
          </w:tcPr>
          <w:p w14:paraId="255A3EEA" w14:textId="77777777" w:rsidR="00002C41" w:rsidRPr="00C47354" w:rsidRDefault="00002C41">
            <w:pPr>
              <w:rPr>
                <w:rFonts w:ascii="Segoe UI Historic" w:hAnsi="Segoe UI Historic" w:cs="Segoe UI Historic"/>
              </w:rPr>
            </w:pPr>
          </w:p>
        </w:tc>
        <w:tc>
          <w:tcPr>
            <w:tcW w:w="3760" w:type="dxa"/>
          </w:tcPr>
          <w:p w14:paraId="5A8951B1" w14:textId="77777777" w:rsidR="00002C41" w:rsidRDefault="000A3D23">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axStack :int</w:t>
            </w:r>
          </w:p>
          <w:p w14:paraId="0246ACC5" w14:textId="77777777" w:rsidR="000A3D23" w:rsidRDefault="000A3D23">
            <w:pPr>
              <w:rPr>
                <w:rFonts w:ascii="Segoe UI Historic" w:hAnsi="Segoe UI Historic" w:cs="Segoe UI Historic"/>
              </w:rPr>
            </w:pPr>
            <w:r>
              <w:rPr>
                <w:rFonts w:ascii="Segoe UI Historic" w:hAnsi="Segoe UI Historic" w:cs="Segoe UI Historic" w:hint="eastAsia"/>
              </w:rPr>
              <w:t>i</w:t>
            </w:r>
            <w:r>
              <w:rPr>
                <w:rFonts w:ascii="Segoe UI Historic" w:hAnsi="Segoe UI Historic" w:cs="Segoe UI Historic"/>
              </w:rPr>
              <w:t>temImage :Image</w:t>
            </w:r>
          </w:p>
          <w:p w14:paraId="631E50C9" w14:textId="77777777" w:rsidR="000A3D23" w:rsidRDefault="000A3D23">
            <w:pPr>
              <w:rPr>
                <w:rFonts w:ascii="Segoe UI Historic" w:hAnsi="Segoe UI Historic" w:cs="Segoe UI Historic"/>
              </w:rPr>
            </w:pPr>
            <w:r>
              <w:rPr>
                <w:rFonts w:ascii="Segoe UI Historic" w:hAnsi="Segoe UI Historic" w:cs="Segoe UI Historic" w:hint="eastAsia"/>
              </w:rPr>
              <w:t>o</w:t>
            </w:r>
            <w:r>
              <w:rPr>
                <w:rFonts w:ascii="Segoe UI Historic" w:hAnsi="Segoe UI Historic" w:cs="Segoe UI Historic"/>
              </w:rPr>
              <w:t>bj : GameObject</w:t>
            </w:r>
          </w:p>
          <w:p w14:paraId="7126EABE" w14:textId="77777777" w:rsidR="000A3D23" w:rsidRDefault="009E522A">
            <w:pPr>
              <w:rPr>
                <w:rFonts w:ascii="Segoe UI Historic" w:hAnsi="Segoe UI Historic" w:cs="Segoe UI Historic"/>
              </w:rPr>
            </w:pPr>
            <w:r>
              <w:rPr>
                <w:rFonts w:ascii="Segoe UI Historic" w:hAnsi="Segoe UI Historic" w:cs="Segoe UI Historic" w:hint="eastAsia"/>
              </w:rPr>
              <w:t>i</w:t>
            </w:r>
            <w:r>
              <w:rPr>
                <w:rFonts w:ascii="Segoe UI Historic" w:hAnsi="Segoe UI Historic" w:cs="Segoe UI Historic"/>
              </w:rPr>
              <w:t>temName : string</w:t>
            </w:r>
          </w:p>
          <w:p w14:paraId="413F9140" w14:textId="77777777" w:rsidR="009E522A" w:rsidRDefault="009E522A">
            <w:pPr>
              <w:rPr>
                <w:rFonts w:ascii="Segoe UI Historic" w:hAnsi="Segoe UI Historic" w:cs="Segoe UI Historic"/>
              </w:rPr>
            </w:pPr>
            <w:r>
              <w:rPr>
                <w:rFonts w:ascii="Segoe UI Historic" w:hAnsi="Segoe UI Historic" w:cs="Segoe UI Historic" w:hint="eastAsia"/>
              </w:rPr>
              <w:t>W</w:t>
            </w:r>
            <w:r>
              <w:rPr>
                <w:rFonts w:ascii="Segoe UI Historic" w:hAnsi="Segoe UI Historic" w:cs="Segoe UI Historic"/>
              </w:rPr>
              <w:t>eight :float</w:t>
            </w:r>
          </w:p>
          <w:p w14:paraId="52D4641B" w14:textId="77777777" w:rsidR="009E522A" w:rsidRDefault="009E522A">
            <w:pPr>
              <w:rPr>
                <w:rFonts w:ascii="Segoe UI Historic" w:hAnsi="Segoe UI Historic" w:cs="Segoe UI Historic"/>
              </w:rPr>
            </w:pPr>
            <w:r>
              <w:rPr>
                <w:rFonts w:ascii="Segoe UI Historic" w:hAnsi="Segoe UI Historic" w:cs="Segoe UI Historic"/>
              </w:rPr>
              <w:t>Damage :float</w:t>
            </w:r>
          </w:p>
          <w:p w14:paraId="49C649D3" w14:textId="77777777" w:rsidR="009E522A" w:rsidRDefault="009E522A">
            <w:pPr>
              <w:rPr>
                <w:rFonts w:ascii="Segoe UI Historic" w:hAnsi="Segoe UI Historic" w:cs="Segoe UI Historic"/>
              </w:rPr>
            </w:pPr>
            <w:r>
              <w:rPr>
                <w:rFonts w:ascii="Segoe UI Historic" w:hAnsi="Segoe UI Historic" w:cs="Segoe UI Historic" w:hint="eastAsia"/>
              </w:rPr>
              <w:t>W</w:t>
            </w:r>
            <w:r>
              <w:rPr>
                <w:rFonts w:ascii="Segoe UI Historic" w:hAnsi="Segoe UI Historic" w:cs="Segoe UI Historic"/>
              </w:rPr>
              <w:t>eapon  :bool</w:t>
            </w:r>
          </w:p>
          <w:p w14:paraId="53A7E02B" w14:textId="77777777" w:rsidR="009E522A" w:rsidRDefault="009E522A">
            <w:pPr>
              <w:rPr>
                <w:rFonts w:ascii="Segoe UI Historic" w:hAnsi="Segoe UI Historic" w:cs="Segoe UI Historic"/>
              </w:rPr>
            </w:pPr>
            <w:r>
              <w:rPr>
                <w:rFonts w:ascii="Segoe UI Historic" w:hAnsi="Segoe UI Historic" w:cs="Segoe UI Historic"/>
              </w:rPr>
              <w:t>Throwable :bool</w:t>
            </w:r>
          </w:p>
          <w:p w14:paraId="6063A5E0" w14:textId="77777777" w:rsidR="009E522A" w:rsidRDefault="009E522A">
            <w:pPr>
              <w:rPr>
                <w:rFonts w:ascii="Segoe UI Historic" w:hAnsi="Segoe UI Historic" w:cs="Segoe UI Historic"/>
              </w:rPr>
            </w:pPr>
            <w:r>
              <w:rPr>
                <w:rFonts w:ascii="Segoe UI Historic" w:hAnsi="Segoe UI Historic" w:cs="Segoe UI Historic"/>
              </w:rPr>
              <w:t>Shootable : bool</w:t>
            </w:r>
          </w:p>
          <w:p w14:paraId="319D5D31" w14:textId="77777777" w:rsidR="009E522A" w:rsidRDefault="00357992">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ickupScript : PickUp</w:t>
            </w:r>
          </w:p>
          <w:p w14:paraId="122C58B9" w14:textId="4554AA1A" w:rsidR="00357992" w:rsidRPr="00C47354" w:rsidRDefault="00357992">
            <w:pPr>
              <w:rPr>
                <w:rFonts w:ascii="Segoe UI Historic" w:hAnsi="Segoe UI Historic" w:cs="Segoe UI Historic"/>
              </w:rPr>
            </w:pPr>
            <w:r>
              <w:rPr>
                <w:rFonts w:ascii="Segoe UI Historic" w:hAnsi="Segoe UI Historic" w:cs="Segoe UI Historic" w:hint="eastAsia"/>
              </w:rPr>
              <w:t>t</w:t>
            </w:r>
            <w:r>
              <w:rPr>
                <w:rFonts w:ascii="Segoe UI Historic" w:hAnsi="Segoe UI Historic" w:cs="Segoe UI Historic"/>
              </w:rPr>
              <w:t>riggerradius : float</w:t>
            </w:r>
          </w:p>
        </w:tc>
        <w:tc>
          <w:tcPr>
            <w:tcW w:w="2747" w:type="dxa"/>
          </w:tcPr>
          <w:p w14:paraId="7BB808D9" w14:textId="77777777" w:rsidR="00002C41" w:rsidRDefault="00357992">
            <w:pPr>
              <w:rPr>
                <w:rFonts w:ascii="Segoe UI Historic" w:hAnsi="Segoe UI Historic" w:cs="Segoe UI Historic"/>
              </w:rPr>
            </w:pPr>
            <w:r>
              <w:rPr>
                <w:rFonts w:ascii="Segoe UI Historic" w:hAnsi="Segoe UI Historic" w:cs="Segoe UI Historic" w:hint="eastAsia"/>
              </w:rPr>
              <w:t>O</w:t>
            </w:r>
            <w:r>
              <w:rPr>
                <w:rFonts w:ascii="Segoe UI Historic" w:hAnsi="Segoe UI Historic" w:cs="Segoe UI Historic"/>
              </w:rPr>
              <w:t>nEnable()</w:t>
            </w:r>
          </w:p>
          <w:p w14:paraId="5085849F" w14:textId="77777777" w:rsidR="00357992" w:rsidRDefault="00357992">
            <w:pPr>
              <w:rPr>
                <w:rFonts w:ascii="Segoe UI Historic" w:hAnsi="Segoe UI Historic" w:cs="Segoe UI Historic"/>
              </w:rPr>
            </w:pPr>
            <w:r>
              <w:rPr>
                <w:rFonts w:ascii="Segoe UI Historic" w:hAnsi="Segoe UI Historic" w:cs="Segoe UI Historic" w:hint="eastAsia"/>
              </w:rPr>
              <w:t>O</w:t>
            </w:r>
            <w:r>
              <w:rPr>
                <w:rFonts w:ascii="Segoe UI Historic" w:hAnsi="Segoe UI Historic" w:cs="Segoe UI Historic"/>
              </w:rPr>
              <w:t>nTriggerEnter()</w:t>
            </w:r>
          </w:p>
          <w:p w14:paraId="4A547026" w14:textId="4A43B0C1" w:rsidR="00357992" w:rsidRPr="00C47354" w:rsidRDefault="00357992">
            <w:pPr>
              <w:rPr>
                <w:rFonts w:ascii="Segoe UI Historic" w:hAnsi="Segoe UI Historic" w:cs="Segoe UI Historic"/>
              </w:rPr>
            </w:pPr>
            <w:r>
              <w:rPr>
                <w:rFonts w:ascii="Segoe UI Historic" w:hAnsi="Segoe UI Historic" w:cs="Segoe UI Historic" w:hint="eastAsia"/>
              </w:rPr>
              <w:t>O</w:t>
            </w:r>
            <w:r>
              <w:rPr>
                <w:rFonts w:ascii="Segoe UI Historic" w:hAnsi="Segoe UI Historic" w:cs="Segoe UI Historic"/>
              </w:rPr>
              <w:t>nTriggerExit()</w:t>
            </w:r>
          </w:p>
        </w:tc>
      </w:tr>
      <w:tr w:rsidR="000E162A" w:rsidRPr="00C47354" w14:paraId="40774EDC" w14:textId="77777777" w:rsidTr="00693678">
        <w:tc>
          <w:tcPr>
            <w:tcW w:w="2621" w:type="dxa"/>
          </w:tcPr>
          <w:p w14:paraId="7213168B" w14:textId="5E291D97" w:rsidR="00002C41" w:rsidRPr="00C47354" w:rsidRDefault="008D2EBA">
            <w:pPr>
              <w:rPr>
                <w:rFonts w:ascii="Segoe UI Historic" w:hAnsi="Segoe UI Historic" w:cs="Segoe UI Historic"/>
              </w:rPr>
            </w:pPr>
            <w:r>
              <w:rPr>
                <w:rFonts w:ascii="Segoe UI Historic" w:hAnsi="Segoe UI Historic" w:cs="Segoe UI Historic" w:hint="eastAsia"/>
              </w:rPr>
              <w:t>I</w:t>
            </w:r>
            <w:r>
              <w:rPr>
                <w:rFonts w:ascii="Segoe UI Historic" w:hAnsi="Segoe UI Historic" w:cs="Segoe UI Historic"/>
              </w:rPr>
              <w:t>temsObject</w:t>
            </w:r>
          </w:p>
        </w:tc>
        <w:tc>
          <w:tcPr>
            <w:tcW w:w="222" w:type="dxa"/>
          </w:tcPr>
          <w:p w14:paraId="6154DA0A" w14:textId="77777777" w:rsidR="00002C41" w:rsidRPr="00C47354" w:rsidRDefault="00002C41">
            <w:pPr>
              <w:rPr>
                <w:rFonts w:ascii="Segoe UI Historic" w:hAnsi="Segoe UI Historic" w:cs="Segoe UI Historic"/>
              </w:rPr>
            </w:pPr>
          </w:p>
        </w:tc>
        <w:tc>
          <w:tcPr>
            <w:tcW w:w="3760" w:type="dxa"/>
          </w:tcPr>
          <w:p w14:paraId="0F3DA21A" w14:textId="77777777" w:rsidR="00002C41" w:rsidRPr="00C47354" w:rsidRDefault="00002C41">
            <w:pPr>
              <w:rPr>
                <w:rFonts w:ascii="Segoe UI Historic" w:hAnsi="Segoe UI Historic" w:cs="Segoe UI Historic"/>
              </w:rPr>
            </w:pPr>
          </w:p>
        </w:tc>
        <w:tc>
          <w:tcPr>
            <w:tcW w:w="2747" w:type="dxa"/>
          </w:tcPr>
          <w:p w14:paraId="4A808B92" w14:textId="6AD34DB7" w:rsidR="008D2EBA" w:rsidRPr="00C47354" w:rsidRDefault="008D2EBA">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tc>
      </w:tr>
      <w:tr w:rsidR="000E162A" w:rsidRPr="00C47354" w14:paraId="4204F41C" w14:textId="77777777" w:rsidTr="00693678">
        <w:tc>
          <w:tcPr>
            <w:tcW w:w="2621" w:type="dxa"/>
          </w:tcPr>
          <w:p w14:paraId="3C191A33" w14:textId="612142AD" w:rsidR="00002C41" w:rsidRPr="00C47354" w:rsidRDefault="008D2EBA">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lot</w:t>
            </w:r>
          </w:p>
        </w:tc>
        <w:tc>
          <w:tcPr>
            <w:tcW w:w="222" w:type="dxa"/>
          </w:tcPr>
          <w:p w14:paraId="2A0EECEC" w14:textId="77777777" w:rsidR="00002C41" w:rsidRPr="00C47354" w:rsidRDefault="00002C41">
            <w:pPr>
              <w:rPr>
                <w:rFonts w:ascii="Segoe UI Historic" w:hAnsi="Segoe UI Historic" w:cs="Segoe UI Historic"/>
              </w:rPr>
            </w:pPr>
          </w:p>
        </w:tc>
        <w:tc>
          <w:tcPr>
            <w:tcW w:w="3760" w:type="dxa"/>
          </w:tcPr>
          <w:p w14:paraId="5C9819FF" w14:textId="77777777" w:rsidR="00002C41" w:rsidRDefault="00253FA2">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ainSlot :bool</w:t>
            </w:r>
          </w:p>
          <w:p w14:paraId="608B39E9" w14:textId="77777777" w:rsidR="00253FA2" w:rsidRDefault="00253FA2">
            <w:pPr>
              <w:rPr>
                <w:rFonts w:ascii="Segoe UI Historic" w:hAnsi="Segoe UI Historic" w:cs="Segoe UI Historic"/>
              </w:rPr>
            </w:pPr>
            <w:r>
              <w:rPr>
                <w:rFonts w:ascii="Segoe UI Historic" w:hAnsi="Segoe UI Historic" w:cs="Segoe UI Historic" w:hint="eastAsia"/>
              </w:rPr>
              <w:t>i</w:t>
            </w:r>
            <w:r>
              <w:rPr>
                <w:rFonts w:ascii="Segoe UI Historic" w:hAnsi="Segoe UI Historic" w:cs="Segoe UI Historic"/>
              </w:rPr>
              <w:t>temdetail : item</w:t>
            </w:r>
          </w:p>
          <w:p w14:paraId="4DF06C3E" w14:textId="77777777" w:rsidR="00253FA2" w:rsidRDefault="00253FA2">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tacksize :int</w:t>
            </w:r>
          </w:p>
          <w:p w14:paraId="35A79014" w14:textId="77777777" w:rsidR="00253FA2" w:rsidRDefault="00253FA2">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tacksizeUI :TMP_Text</w:t>
            </w:r>
          </w:p>
          <w:p w14:paraId="0BF8D695" w14:textId="77777777" w:rsidR="00253FA2" w:rsidRDefault="00253FA2">
            <w:pPr>
              <w:rPr>
                <w:rFonts w:ascii="Segoe UI Historic" w:hAnsi="Segoe UI Historic" w:cs="Segoe UI Historic"/>
              </w:rPr>
            </w:pPr>
            <w:r>
              <w:rPr>
                <w:rFonts w:ascii="Segoe UI Historic" w:hAnsi="Segoe UI Historic" w:cs="Segoe UI Historic" w:hint="eastAsia"/>
              </w:rPr>
              <w:t>i</w:t>
            </w:r>
            <w:r>
              <w:rPr>
                <w:rFonts w:ascii="Segoe UI Historic" w:hAnsi="Segoe UI Historic" w:cs="Segoe UI Historic"/>
              </w:rPr>
              <w:t>temImage : Image</w:t>
            </w:r>
          </w:p>
          <w:p w14:paraId="19A3DDC6" w14:textId="4E0D51CE" w:rsidR="00253FA2" w:rsidRPr="00C47354" w:rsidRDefault="00253FA2">
            <w:pPr>
              <w:rPr>
                <w:rFonts w:ascii="Segoe UI Historic" w:hAnsi="Segoe UI Historic" w:cs="Segoe UI Historic"/>
              </w:rPr>
            </w:pPr>
            <w:r>
              <w:rPr>
                <w:rFonts w:ascii="Segoe UI Historic" w:hAnsi="Segoe UI Historic" w:cs="Segoe UI Historic" w:hint="eastAsia"/>
              </w:rPr>
              <w:t>f</w:t>
            </w:r>
            <w:r>
              <w:rPr>
                <w:rFonts w:ascii="Segoe UI Historic" w:hAnsi="Segoe UI Historic" w:cs="Segoe UI Historic"/>
              </w:rPr>
              <w:t>rame : Image</w:t>
            </w:r>
          </w:p>
        </w:tc>
        <w:tc>
          <w:tcPr>
            <w:tcW w:w="2747" w:type="dxa"/>
          </w:tcPr>
          <w:p w14:paraId="3E7FA5B5" w14:textId="77777777" w:rsidR="00002C41" w:rsidRPr="00C47354" w:rsidRDefault="00002C41">
            <w:pPr>
              <w:rPr>
                <w:rFonts w:ascii="Segoe UI Historic" w:hAnsi="Segoe UI Historic" w:cs="Segoe UI Historic"/>
              </w:rPr>
            </w:pPr>
          </w:p>
        </w:tc>
      </w:tr>
      <w:tr w:rsidR="000E162A" w:rsidRPr="00C47354" w14:paraId="0E3C0059" w14:textId="77777777" w:rsidTr="00693678">
        <w:tc>
          <w:tcPr>
            <w:tcW w:w="2621" w:type="dxa"/>
          </w:tcPr>
          <w:p w14:paraId="5315AA77" w14:textId="122C183C" w:rsidR="00002C41" w:rsidRPr="00C47354" w:rsidRDefault="0044691A">
            <w:pPr>
              <w:rPr>
                <w:rFonts w:ascii="Segoe UI Historic" w:hAnsi="Segoe UI Historic" w:cs="Segoe UI Historic"/>
              </w:rPr>
            </w:pPr>
            <w:r>
              <w:rPr>
                <w:rFonts w:ascii="Segoe UI Historic" w:hAnsi="Segoe UI Historic" w:cs="Segoe UI Historic"/>
              </w:rPr>
              <w:t>Djk</w:t>
            </w:r>
          </w:p>
        </w:tc>
        <w:tc>
          <w:tcPr>
            <w:tcW w:w="222" w:type="dxa"/>
          </w:tcPr>
          <w:p w14:paraId="01397E56" w14:textId="77777777" w:rsidR="00002C41" w:rsidRPr="00C47354" w:rsidRDefault="00002C41">
            <w:pPr>
              <w:rPr>
                <w:rFonts w:ascii="Segoe UI Historic" w:hAnsi="Segoe UI Historic" w:cs="Segoe UI Historic"/>
              </w:rPr>
            </w:pPr>
          </w:p>
        </w:tc>
        <w:tc>
          <w:tcPr>
            <w:tcW w:w="3760" w:type="dxa"/>
          </w:tcPr>
          <w:p w14:paraId="58E424A8" w14:textId="54DE5A02" w:rsidR="00002C41" w:rsidRDefault="0044691A">
            <w:pPr>
              <w:rPr>
                <w:rFonts w:ascii="Segoe UI Historic" w:hAnsi="Segoe UI Historic" w:cs="Segoe UI Historic"/>
              </w:rPr>
            </w:pPr>
            <w:r>
              <w:rPr>
                <w:rFonts w:ascii="Segoe UI Historic" w:hAnsi="Segoe UI Historic" w:cs="Segoe UI Historic"/>
              </w:rPr>
              <w:t>Wall</w:t>
            </w:r>
            <w:r w:rsidR="00A67D45">
              <w:rPr>
                <w:rFonts w:ascii="Segoe UI Historic" w:hAnsi="Segoe UI Historic" w:cs="Segoe UI Historic"/>
              </w:rPr>
              <w:t>: List&lt;string&gt;</w:t>
            </w:r>
          </w:p>
          <w:p w14:paraId="6B3DC131" w14:textId="67C243FD" w:rsidR="0044691A" w:rsidRDefault="0044691A">
            <w:pPr>
              <w:rPr>
                <w:rFonts w:ascii="Segoe UI Historic" w:hAnsi="Segoe UI Historic" w:cs="Segoe UI Historic"/>
              </w:rPr>
            </w:pPr>
            <w:r>
              <w:rPr>
                <w:rFonts w:ascii="Segoe UI Historic" w:hAnsi="Segoe UI Historic" w:cs="Segoe UI Historic"/>
              </w:rPr>
              <w:t xml:space="preserve">Cell </w:t>
            </w:r>
            <w:r w:rsidR="00A67D45">
              <w:rPr>
                <w:rFonts w:ascii="Segoe UI Historic" w:hAnsi="Segoe UI Historic" w:cs="Segoe UI Historic"/>
              </w:rPr>
              <w:t>:MazeCell[]</w:t>
            </w:r>
          </w:p>
          <w:p w14:paraId="15B05A53" w14:textId="1DDF9CDB" w:rsidR="0044691A" w:rsidRPr="00C47354" w:rsidRDefault="0044691A">
            <w:pPr>
              <w:rPr>
                <w:rFonts w:ascii="Segoe UI Historic" w:hAnsi="Segoe UI Historic" w:cs="Segoe UI Historic"/>
              </w:rPr>
            </w:pPr>
            <w:r>
              <w:rPr>
                <w:rFonts w:ascii="Segoe UI Historic" w:hAnsi="Segoe UI Historic" w:cs="Segoe UI Historic"/>
              </w:rPr>
              <w:t>Unvisitedcell</w:t>
            </w:r>
          </w:p>
        </w:tc>
        <w:tc>
          <w:tcPr>
            <w:tcW w:w="2747" w:type="dxa"/>
          </w:tcPr>
          <w:p w14:paraId="4E0B6055" w14:textId="77777777" w:rsidR="00002C41" w:rsidRDefault="0044691A">
            <w:pPr>
              <w:rPr>
                <w:rFonts w:ascii="Segoe UI Historic" w:hAnsi="Segoe UI Historic" w:cs="Segoe UI Historic"/>
              </w:rPr>
            </w:pPr>
            <w:r>
              <w:rPr>
                <w:rFonts w:ascii="Segoe UI Historic" w:hAnsi="Segoe UI Historic" w:cs="Segoe UI Historic"/>
              </w:rPr>
              <w:t>Djkinit()</w:t>
            </w:r>
          </w:p>
          <w:p w14:paraId="2CEBC449" w14:textId="77777777" w:rsidR="0044691A" w:rsidRDefault="0044691A">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earch()</w:t>
            </w:r>
          </w:p>
          <w:p w14:paraId="394EC30E" w14:textId="77777777" w:rsidR="0044691A" w:rsidRDefault="00727417">
            <w:pPr>
              <w:rPr>
                <w:rFonts w:ascii="Segoe UI Historic" w:hAnsi="Segoe UI Historic" w:cs="Segoe UI Historic"/>
              </w:rPr>
            </w:pPr>
            <w:r>
              <w:rPr>
                <w:rFonts w:ascii="Segoe UI Historic" w:hAnsi="Segoe UI Historic" w:cs="Segoe UI Historic"/>
              </w:rPr>
              <w:t>Calcost()</w:t>
            </w:r>
          </w:p>
          <w:p w14:paraId="3369AD78" w14:textId="77777777" w:rsidR="00727417" w:rsidRDefault="00727417">
            <w:pPr>
              <w:rPr>
                <w:rFonts w:ascii="Segoe UI Historic" w:hAnsi="Segoe UI Historic" w:cs="Segoe UI Historic"/>
              </w:rPr>
            </w:pPr>
            <w:r>
              <w:rPr>
                <w:rFonts w:ascii="Segoe UI Historic" w:hAnsi="Segoe UI Historic" w:cs="Segoe UI Historic"/>
              </w:rPr>
              <w:t>Obcheck()</w:t>
            </w:r>
          </w:p>
          <w:p w14:paraId="39B4E1DE" w14:textId="77777777" w:rsidR="00727417" w:rsidRDefault="00727417">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idebar()</w:t>
            </w:r>
          </w:p>
          <w:p w14:paraId="2985D4A8" w14:textId="7F52949C" w:rsidR="00727417" w:rsidRPr="00C47354" w:rsidRDefault="00727417">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valiableCell</w:t>
            </w:r>
          </w:p>
        </w:tc>
      </w:tr>
      <w:tr w:rsidR="000E162A" w:rsidRPr="00C47354" w14:paraId="695EA129" w14:textId="77777777" w:rsidTr="00693678">
        <w:tc>
          <w:tcPr>
            <w:tcW w:w="2621" w:type="dxa"/>
          </w:tcPr>
          <w:p w14:paraId="2EE600DB" w14:textId="62DF2D5D" w:rsidR="00002C41" w:rsidRPr="00C47354" w:rsidRDefault="00727417">
            <w:pPr>
              <w:rPr>
                <w:rFonts w:ascii="Segoe UI Historic" w:hAnsi="Segoe UI Historic" w:cs="Segoe UI Historic"/>
              </w:rPr>
            </w:pPr>
            <w:r>
              <w:rPr>
                <w:rFonts w:ascii="Segoe UI Historic" w:hAnsi="Segoe UI Historic" w:cs="Segoe UI Historic"/>
              </w:rPr>
              <w:t>Goto</w:t>
            </w:r>
          </w:p>
        </w:tc>
        <w:tc>
          <w:tcPr>
            <w:tcW w:w="222" w:type="dxa"/>
          </w:tcPr>
          <w:p w14:paraId="48BB9B53" w14:textId="77777777" w:rsidR="00002C41" w:rsidRPr="00C47354" w:rsidRDefault="00002C41">
            <w:pPr>
              <w:rPr>
                <w:rFonts w:ascii="Segoe UI Historic" w:hAnsi="Segoe UI Historic" w:cs="Segoe UI Historic"/>
              </w:rPr>
            </w:pPr>
          </w:p>
        </w:tc>
        <w:tc>
          <w:tcPr>
            <w:tcW w:w="3760" w:type="dxa"/>
          </w:tcPr>
          <w:p w14:paraId="41100107" w14:textId="77777777" w:rsidR="00002C41" w:rsidRDefault="00727417">
            <w:pPr>
              <w:rPr>
                <w:rFonts w:ascii="Segoe UI Historic" w:hAnsi="Segoe UI Historic" w:cs="Segoe UI Historic"/>
              </w:rPr>
            </w:pPr>
            <w:r>
              <w:rPr>
                <w:rFonts w:ascii="Segoe UI Historic" w:hAnsi="Segoe UI Historic" w:cs="Segoe UI Historic"/>
              </w:rPr>
              <w:t>Shouldmove :bool</w:t>
            </w:r>
          </w:p>
          <w:p w14:paraId="26FB241C" w14:textId="77777777" w:rsidR="00727417" w:rsidRDefault="00727417">
            <w:pPr>
              <w:rPr>
                <w:rFonts w:ascii="Segoe UI Historic" w:hAnsi="Segoe UI Historic" w:cs="Segoe UI Historic"/>
              </w:rPr>
            </w:pPr>
            <w:r>
              <w:rPr>
                <w:rFonts w:ascii="Segoe UI Historic" w:hAnsi="Segoe UI Historic" w:cs="Segoe UI Historic"/>
              </w:rPr>
              <w:t>Pos: Vector2</w:t>
            </w:r>
          </w:p>
          <w:p w14:paraId="04382A59" w14:textId="77777777" w:rsidR="00727417" w:rsidRDefault="00727417">
            <w:pPr>
              <w:rPr>
                <w:rFonts w:ascii="Segoe UI Historic" w:hAnsi="Segoe UI Historic" w:cs="Segoe UI Historic"/>
              </w:rPr>
            </w:pPr>
            <w:r>
              <w:rPr>
                <w:rFonts w:ascii="Segoe UI Historic" w:hAnsi="Segoe UI Historic" w:cs="Segoe UI Historic"/>
              </w:rPr>
              <w:t>Speed :float</w:t>
            </w:r>
          </w:p>
          <w:p w14:paraId="6042A577" w14:textId="43A565D9" w:rsidR="00727417" w:rsidRPr="00C47354" w:rsidRDefault="00727417">
            <w:pPr>
              <w:rPr>
                <w:rFonts w:ascii="Segoe UI Historic" w:hAnsi="Segoe UI Historic" w:cs="Segoe UI Historic"/>
              </w:rPr>
            </w:pPr>
            <w:r>
              <w:rPr>
                <w:rFonts w:ascii="Segoe UI Historic" w:hAnsi="Segoe UI Historic" w:cs="Segoe UI Historic"/>
              </w:rPr>
              <w:t>Hello : GameObject</w:t>
            </w:r>
          </w:p>
        </w:tc>
        <w:tc>
          <w:tcPr>
            <w:tcW w:w="2747" w:type="dxa"/>
          </w:tcPr>
          <w:p w14:paraId="394A9152" w14:textId="77777777" w:rsidR="00002C41" w:rsidRDefault="00727417">
            <w:pPr>
              <w:rPr>
                <w:rFonts w:ascii="Segoe UI Historic" w:hAnsi="Segoe UI Historic" w:cs="Segoe UI Historic"/>
              </w:rPr>
            </w:pPr>
            <w:r>
              <w:rPr>
                <w:rFonts w:ascii="Segoe UI Historic" w:hAnsi="Segoe UI Historic" w:cs="Segoe UI Historic"/>
              </w:rPr>
              <w:t>Goto()</w:t>
            </w:r>
          </w:p>
          <w:p w14:paraId="7DF3EBD5" w14:textId="77777777" w:rsidR="00727417" w:rsidRDefault="00727417">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p w14:paraId="77D2B45F" w14:textId="05E216B0" w:rsidR="00727417" w:rsidRPr="00C47354" w:rsidRDefault="00727417">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ove()</w:t>
            </w:r>
          </w:p>
        </w:tc>
      </w:tr>
      <w:tr w:rsidR="000E162A" w:rsidRPr="00C47354" w14:paraId="54686B1A" w14:textId="77777777" w:rsidTr="00693678">
        <w:tc>
          <w:tcPr>
            <w:tcW w:w="2621" w:type="dxa"/>
          </w:tcPr>
          <w:p w14:paraId="6E599D73" w14:textId="3BD087F5" w:rsidR="00002C41" w:rsidRPr="00C47354" w:rsidRDefault="00156AF4">
            <w:pPr>
              <w:rPr>
                <w:rFonts w:ascii="Segoe UI Historic" w:hAnsi="Segoe UI Historic" w:cs="Segoe UI Historic"/>
              </w:rPr>
            </w:pPr>
            <w:r>
              <w:rPr>
                <w:rFonts w:ascii="Segoe UI Historic" w:hAnsi="Segoe UI Historic" w:cs="Segoe UI Historic"/>
              </w:rPr>
              <w:t>Grid</w:t>
            </w:r>
          </w:p>
        </w:tc>
        <w:tc>
          <w:tcPr>
            <w:tcW w:w="222" w:type="dxa"/>
          </w:tcPr>
          <w:p w14:paraId="7EFA32C5" w14:textId="77777777" w:rsidR="00002C41" w:rsidRPr="00C47354" w:rsidRDefault="00002C41">
            <w:pPr>
              <w:rPr>
                <w:rFonts w:ascii="Segoe UI Historic" w:hAnsi="Segoe UI Historic" w:cs="Segoe UI Historic"/>
              </w:rPr>
            </w:pPr>
          </w:p>
        </w:tc>
        <w:tc>
          <w:tcPr>
            <w:tcW w:w="3760" w:type="dxa"/>
          </w:tcPr>
          <w:p w14:paraId="47209ADE" w14:textId="77777777" w:rsidR="00002C41" w:rsidRDefault="00156AF4">
            <w:pPr>
              <w:rPr>
                <w:rFonts w:ascii="Segoe UI Historic" w:hAnsi="Segoe UI Historic" w:cs="Segoe UI Historic"/>
              </w:rPr>
            </w:pPr>
            <w:r>
              <w:rPr>
                <w:rFonts w:ascii="Segoe UI Historic" w:hAnsi="Segoe UI Historic" w:cs="Segoe UI Historic"/>
              </w:rPr>
              <w:t>Width :int</w:t>
            </w:r>
          </w:p>
          <w:p w14:paraId="724EFA95" w14:textId="77777777" w:rsidR="00156AF4" w:rsidRDefault="00156AF4">
            <w:pPr>
              <w:rPr>
                <w:rFonts w:ascii="Segoe UI Historic" w:hAnsi="Segoe UI Historic" w:cs="Segoe UI Historic"/>
              </w:rPr>
            </w:pPr>
            <w:r>
              <w:rPr>
                <w:rFonts w:ascii="Segoe UI Historic" w:hAnsi="Segoe UI Historic" w:cs="Segoe UI Historic"/>
              </w:rPr>
              <w:t>Height :int</w:t>
            </w:r>
          </w:p>
          <w:p w14:paraId="5F7AA248" w14:textId="3A95BD69" w:rsidR="00156AF4" w:rsidRPr="00C47354" w:rsidRDefault="00156AF4">
            <w:pPr>
              <w:rPr>
                <w:rFonts w:ascii="Segoe UI Historic" w:hAnsi="Segoe UI Historic" w:cs="Segoe UI Historic"/>
              </w:rPr>
            </w:pPr>
            <w:r>
              <w:rPr>
                <w:rFonts w:ascii="Segoe UI Historic" w:hAnsi="Segoe UI Historic" w:cs="Segoe UI Historic"/>
              </w:rPr>
              <w:t>Gridarray :int[,]</w:t>
            </w:r>
          </w:p>
        </w:tc>
        <w:tc>
          <w:tcPr>
            <w:tcW w:w="2747" w:type="dxa"/>
          </w:tcPr>
          <w:p w14:paraId="7EB08197" w14:textId="0EDF38E0" w:rsidR="00002C41" w:rsidRPr="00C47354" w:rsidRDefault="00156AF4">
            <w:pPr>
              <w:rPr>
                <w:rFonts w:ascii="Segoe UI Historic" w:hAnsi="Segoe UI Historic" w:cs="Segoe UI Historic"/>
              </w:rPr>
            </w:pPr>
            <w:r>
              <w:rPr>
                <w:rFonts w:ascii="Segoe UI Historic" w:hAnsi="Segoe UI Historic" w:cs="Segoe UI Historic"/>
              </w:rPr>
              <w:t>Grid()</w:t>
            </w:r>
          </w:p>
        </w:tc>
      </w:tr>
      <w:tr w:rsidR="000E162A" w:rsidRPr="00C47354" w14:paraId="3C0F3C4D" w14:textId="77777777" w:rsidTr="00693678">
        <w:tc>
          <w:tcPr>
            <w:tcW w:w="2621" w:type="dxa"/>
          </w:tcPr>
          <w:p w14:paraId="44E197FE" w14:textId="50CD76D0" w:rsidR="00002C41" w:rsidRPr="00C47354" w:rsidRDefault="008E09E6">
            <w:pPr>
              <w:rPr>
                <w:rFonts w:ascii="Segoe UI Historic" w:hAnsi="Segoe UI Historic" w:cs="Segoe UI Historic"/>
              </w:rPr>
            </w:pPr>
            <w:r>
              <w:rPr>
                <w:rFonts w:ascii="Segoe UI Historic" w:hAnsi="Segoe UI Historic" w:cs="Segoe UI Historic"/>
              </w:rPr>
              <w:t>Maze</w:t>
            </w:r>
          </w:p>
        </w:tc>
        <w:tc>
          <w:tcPr>
            <w:tcW w:w="222" w:type="dxa"/>
          </w:tcPr>
          <w:p w14:paraId="1D90B30F" w14:textId="77777777" w:rsidR="00002C41" w:rsidRPr="00C47354" w:rsidRDefault="00002C41">
            <w:pPr>
              <w:rPr>
                <w:rFonts w:ascii="Segoe UI Historic" w:hAnsi="Segoe UI Historic" w:cs="Segoe UI Historic"/>
              </w:rPr>
            </w:pPr>
          </w:p>
        </w:tc>
        <w:tc>
          <w:tcPr>
            <w:tcW w:w="3760" w:type="dxa"/>
          </w:tcPr>
          <w:p w14:paraId="543D30EA" w14:textId="77777777" w:rsidR="00002C41" w:rsidRDefault="008E09E6">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sizeX :int</w:t>
            </w:r>
          </w:p>
          <w:p w14:paraId="0B36CF3A" w14:textId="77777777" w:rsidR="008E09E6" w:rsidRDefault="008E09E6">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sizeZ :int</w:t>
            </w:r>
          </w:p>
          <w:p w14:paraId="6F139581" w14:textId="6527C545" w:rsidR="008E09E6" w:rsidRDefault="008E09E6">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cellPrefab</w:t>
            </w:r>
            <w:r w:rsidR="008F51B4">
              <w:rPr>
                <w:rFonts w:ascii="Segoe UI Historic" w:hAnsi="Segoe UI Historic" w:cs="Segoe UI Historic"/>
              </w:rPr>
              <w:t xml:space="preserve"> :GameObject</w:t>
            </w:r>
          </w:p>
          <w:p w14:paraId="1DE5BDF9" w14:textId="45FCAA4B" w:rsidR="00D0208A" w:rsidRDefault="00D0208A">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walls</w:t>
            </w:r>
            <w:r w:rsidR="008F51B4">
              <w:rPr>
                <w:rFonts w:ascii="Segoe UI Historic" w:hAnsi="Segoe UI Historic" w:cs="Segoe UI Historic"/>
              </w:rPr>
              <w:t xml:space="preserve">  :List&lt;string&gt;</w:t>
            </w:r>
          </w:p>
          <w:p w14:paraId="239BD87C" w14:textId="27727889" w:rsidR="00D0208A" w:rsidRDefault="00D0208A">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cells</w:t>
            </w:r>
            <w:r w:rsidR="008F51B4">
              <w:rPr>
                <w:rFonts w:ascii="Segoe UI Historic" w:hAnsi="Segoe UI Historic" w:cs="Segoe UI Historic"/>
              </w:rPr>
              <w:t xml:space="preserve"> :Mazecell[,]</w:t>
            </w:r>
          </w:p>
          <w:p w14:paraId="5331FA60" w14:textId="69A3D8FA" w:rsidR="00D0208A" w:rsidRPr="00C47354" w:rsidRDefault="00D0208A">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wallPrefab</w:t>
            </w:r>
            <w:r w:rsidR="008F51B4">
              <w:rPr>
                <w:rFonts w:ascii="Segoe UI Historic" w:hAnsi="Segoe UI Historic" w:cs="Segoe UI Historic"/>
              </w:rPr>
              <w:t xml:space="preserve"> :GameObject</w:t>
            </w:r>
            <w:r w:rsidR="007E6924">
              <w:rPr>
                <w:rFonts w:ascii="Segoe UI Historic" w:hAnsi="Segoe UI Historic" w:cs="Segoe UI Historic"/>
              </w:rPr>
              <w:t>q</w:t>
            </w:r>
          </w:p>
        </w:tc>
        <w:tc>
          <w:tcPr>
            <w:tcW w:w="2747" w:type="dxa"/>
          </w:tcPr>
          <w:p w14:paraId="43C89733" w14:textId="77777777" w:rsidR="00002C41" w:rsidRDefault="00D0208A">
            <w:pPr>
              <w:rPr>
                <w:rFonts w:ascii="Segoe UI Historic" w:hAnsi="Segoe UI Historic" w:cs="Segoe UI Historic"/>
              </w:rPr>
            </w:pPr>
            <w:r>
              <w:rPr>
                <w:rFonts w:ascii="Segoe UI Historic" w:hAnsi="Segoe UI Historic" w:cs="Segoe UI Historic" w:hint="eastAsia"/>
              </w:rPr>
              <w:t>G</w:t>
            </w:r>
            <w:r>
              <w:rPr>
                <w:rFonts w:ascii="Segoe UI Historic" w:hAnsi="Segoe UI Historic" w:cs="Segoe UI Historic"/>
              </w:rPr>
              <w:t>enerate()</w:t>
            </w:r>
          </w:p>
          <w:p w14:paraId="3F5F09FE" w14:textId="297C18AD" w:rsidR="00D0208A" w:rsidRPr="00C47354" w:rsidRDefault="00D0208A">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reateCell()</w:t>
            </w:r>
          </w:p>
        </w:tc>
      </w:tr>
      <w:tr w:rsidR="000E162A" w:rsidRPr="00C47354" w14:paraId="4707DE63" w14:textId="77777777" w:rsidTr="00693678">
        <w:tc>
          <w:tcPr>
            <w:tcW w:w="2621" w:type="dxa"/>
          </w:tcPr>
          <w:p w14:paraId="2F892672" w14:textId="4DAD6686" w:rsidR="00002C41" w:rsidRPr="00C47354" w:rsidRDefault="0061486C">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azecell</w:t>
            </w:r>
          </w:p>
        </w:tc>
        <w:tc>
          <w:tcPr>
            <w:tcW w:w="222" w:type="dxa"/>
          </w:tcPr>
          <w:p w14:paraId="3B94C067" w14:textId="77777777" w:rsidR="00002C41" w:rsidRPr="00C47354" w:rsidRDefault="00002C41">
            <w:pPr>
              <w:rPr>
                <w:rFonts w:ascii="Segoe UI Historic" w:hAnsi="Segoe UI Historic" w:cs="Segoe UI Historic"/>
              </w:rPr>
            </w:pPr>
          </w:p>
        </w:tc>
        <w:tc>
          <w:tcPr>
            <w:tcW w:w="3760" w:type="dxa"/>
          </w:tcPr>
          <w:p w14:paraId="78FE942B" w14:textId="77777777" w:rsidR="00002C41" w:rsidRDefault="0061486C">
            <w:pPr>
              <w:rPr>
                <w:rFonts w:ascii="Segoe UI Historic" w:hAnsi="Segoe UI Historic" w:cs="Segoe UI Historic"/>
              </w:rPr>
            </w:pPr>
            <w:r>
              <w:rPr>
                <w:rFonts w:ascii="Segoe UI Historic" w:hAnsi="Segoe UI Historic" w:cs="Segoe UI Historic"/>
              </w:rPr>
              <w:t>Visited :bool</w:t>
            </w:r>
          </w:p>
          <w:p w14:paraId="69606B0E" w14:textId="77777777" w:rsidR="0061486C" w:rsidRDefault="0061486C">
            <w:pPr>
              <w:rPr>
                <w:rFonts w:ascii="Segoe UI Historic" w:hAnsi="Segoe UI Historic" w:cs="Segoe UI Historic"/>
              </w:rPr>
            </w:pPr>
            <w:r>
              <w:rPr>
                <w:rFonts w:ascii="Segoe UI Historic" w:hAnsi="Segoe UI Historic" w:cs="Segoe UI Historic"/>
              </w:rPr>
              <w:t>Dir : List&lt;string&gt;</w:t>
            </w:r>
          </w:p>
          <w:p w14:paraId="42E35B01" w14:textId="77777777" w:rsidR="0061486C" w:rsidRDefault="0061486C">
            <w:pPr>
              <w:rPr>
                <w:rFonts w:ascii="Segoe UI Historic" w:hAnsi="Segoe UI Historic" w:cs="Segoe UI Historic"/>
              </w:rPr>
            </w:pPr>
            <w:r>
              <w:rPr>
                <w:rFonts w:ascii="Segoe UI Historic" w:hAnsi="Segoe UI Historic" w:cs="Segoe UI Historic"/>
              </w:rPr>
              <w:t>Djkmincost :float</w:t>
            </w:r>
          </w:p>
          <w:p w14:paraId="60DA0D3F" w14:textId="77777777" w:rsidR="0061486C" w:rsidRDefault="0061486C">
            <w:pPr>
              <w:rPr>
                <w:rFonts w:ascii="Segoe UI Historic" w:hAnsi="Segoe UI Historic" w:cs="Segoe UI Historic"/>
              </w:rPr>
            </w:pPr>
            <w:r>
              <w:rPr>
                <w:rFonts w:ascii="Segoe UI Historic" w:hAnsi="Segoe UI Historic" w:cs="Segoe UI Historic"/>
              </w:rPr>
              <w:t>Djkprevious : Vector2</w:t>
            </w:r>
          </w:p>
          <w:p w14:paraId="5359633B" w14:textId="77777777" w:rsidR="0061486C" w:rsidRDefault="0061486C">
            <w:pPr>
              <w:rPr>
                <w:rFonts w:ascii="Segoe UI Historic" w:hAnsi="Segoe UI Historic" w:cs="Segoe UI Historic"/>
              </w:rPr>
            </w:pPr>
            <w:r>
              <w:rPr>
                <w:rFonts w:ascii="Segoe UI Historic" w:hAnsi="Segoe UI Historic" w:cs="Segoe UI Historic"/>
              </w:rPr>
              <w:t>Djkvisited : bool</w:t>
            </w:r>
          </w:p>
          <w:p w14:paraId="2067BF60" w14:textId="77777777" w:rsidR="0061486C" w:rsidRDefault="0061486C">
            <w:pPr>
              <w:rPr>
                <w:rFonts w:ascii="Segoe UI Historic" w:hAnsi="Segoe UI Historic" w:cs="Segoe UI Historic"/>
              </w:rPr>
            </w:pPr>
            <w:r>
              <w:rPr>
                <w:rFonts w:ascii="Segoe UI Historic" w:hAnsi="Segoe UI Historic" w:cs="Segoe UI Historic" w:hint="eastAsia"/>
              </w:rPr>
              <w:t>d</w:t>
            </w:r>
            <w:r>
              <w:rPr>
                <w:rFonts w:ascii="Segoe UI Historic" w:hAnsi="Segoe UI Historic" w:cs="Segoe UI Historic"/>
              </w:rPr>
              <w:t>jkdirX : int[]</w:t>
            </w:r>
          </w:p>
          <w:p w14:paraId="7AD25542" w14:textId="77777777" w:rsidR="0061486C" w:rsidRDefault="0061486C">
            <w:pPr>
              <w:rPr>
                <w:rFonts w:ascii="Segoe UI Historic" w:hAnsi="Segoe UI Historic" w:cs="Segoe UI Historic"/>
              </w:rPr>
            </w:pPr>
            <w:r>
              <w:rPr>
                <w:rFonts w:ascii="Segoe UI Historic" w:hAnsi="Segoe UI Historic" w:cs="Segoe UI Historic" w:hint="eastAsia"/>
              </w:rPr>
              <w:t>d</w:t>
            </w:r>
            <w:r>
              <w:rPr>
                <w:rFonts w:ascii="Segoe UI Historic" w:hAnsi="Segoe UI Historic" w:cs="Segoe UI Historic"/>
              </w:rPr>
              <w:t>jkdirZ : int[]</w:t>
            </w:r>
          </w:p>
          <w:p w14:paraId="4EE9D3CD" w14:textId="77777777" w:rsidR="002020BB" w:rsidRDefault="002020BB">
            <w:pPr>
              <w:rPr>
                <w:rFonts w:ascii="Segoe UI Historic" w:hAnsi="Segoe UI Historic" w:cs="Segoe UI Historic"/>
              </w:rPr>
            </w:pPr>
            <w:r>
              <w:rPr>
                <w:rFonts w:ascii="Segoe UI Historic" w:hAnsi="Segoe UI Historic" w:cs="Segoe UI Historic" w:hint="eastAsia"/>
              </w:rPr>
              <w:t>g</w:t>
            </w:r>
            <w:r>
              <w:rPr>
                <w:rFonts w:ascii="Segoe UI Historic" w:hAnsi="Segoe UI Historic" w:cs="Segoe UI Historic"/>
              </w:rPr>
              <w:t>host :float</w:t>
            </w:r>
          </w:p>
          <w:p w14:paraId="691440F0" w14:textId="77777777" w:rsidR="002020BB" w:rsidRDefault="002020BB">
            <w:pPr>
              <w:rPr>
                <w:rFonts w:ascii="Segoe UI Historic" w:hAnsi="Segoe UI Historic" w:cs="Segoe UI Historic"/>
              </w:rPr>
            </w:pPr>
            <w:r>
              <w:rPr>
                <w:rFonts w:ascii="Segoe UI Historic" w:hAnsi="Segoe UI Historic" w:cs="Segoe UI Historic" w:hint="eastAsia"/>
              </w:rPr>
              <w:t>h</w:t>
            </w:r>
            <w:r>
              <w:rPr>
                <w:rFonts w:ascii="Segoe UI Historic" w:hAnsi="Segoe UI Historic" w:cs="Segoe UI Historic"/>
              </w:rPr>
              <w:t>cost :float</w:t>
            </w:r>
          </w:p>
          <w:p w14:paraId="4E529C82" w14:textId="77777777" w:rsidR="002020BB" w:rsidRDefault="002020BB">
            <w:pPr>
              <w:rPr>
                <w:rFonts w:ascii="Segoe UI Historic" w:hAnsi="Segoe UI Historic" w:cs="Segoe UI Historic"/>
              </w:rPr>
            </w:pPr>
            <w:r>
              <w:rPr>
                <w:rFonts w:ascii="Segoe UI Historic" w:hAnsi="Segoe UI Historic" w:cs="Segoe UI Historic" w:hint="eastAsia"/>
              </w:rPr>
              <w:t>f</w:t>
            </w:r>
            <w:r>
              <w:rPr>
                <w:rFonts w:ascii="Segoe UI Historic" w:hAnsi="Segoe UI Historic" w:cs="Segoe UI Historic"/>
              </w:rPr>
              <w:t>cost :float</w:t>
            </w:r>
          </w:p>
          <w:p w14:paraId="48267CBF" w14:textId="77777777" w:rsidR="002020BB" w:rsidRDefault="002020BB">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previous :Vector2</w:t>
            </w:r>
          </w:p>
          <w:p w14:paraId="401C6763" w14:textId="77777777" w:rsidR="002020BB" w:rsidRDefault="002020BB">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visited: bool</w:t>
            </w:r>
          </w:p>
          <w:p w14:paraId="54A5F2DA" w14:textId="0CD506EF" w:rsidR="002020BB" w:rsidRPr="00C47354" w:rsidRDefault="002020BB">
            <w:pPr>
              <w:rPr>
                <w:rFonts w:ascii="Segoe UI Historic" w:hAnsi="Segoe UI Historic" w:cs="Segoe UI Historic"/>
              </w:rPr>
            </w:pPr>
            <w:r>
              <w:rPr>
                <w:rFonts w:ascii="Segoe UI Historic" w:hAnsi="Segoe UI Historic" w:cs="Segoe UI Historic"/>
              </w:rPr>
              <w:t>Adir: bool[]</w:t>
            </w:r>
          </w:p>
        </w:tc>
        <w:tc>
          <w:tcPr>
            <w:tcW w:w="2747" w:type="dxa"/>
          </w:tcPr>
          <w:p w14:paraId="7D628150" w14:textId="77777777" w:rsidR="00002C41" w:rsidRPr="00C47354" w:rsidRDefault="00002C41">
            <w:pPr>
              <w:rPr>
                <w:rFonts w:ascii="Segoe UI Historic" w:hAnsi="Segoe UI Historic" w:cs="Segoe UI Historic"/>
              </w:rPr>
            </w:pPr>
          </w:p>
        </w:tc>
      </w:tr>
      <w:tr w:rsidR="00B45667" w:rsidRPr="00C47354" w14:paraId="65DB66C7" w14:textId="77777777" w:rsidTr="00693678">
        <w:tc>
          <w:tcPr>
            <w:tcW w:w="2621" w:type="dxa"/>
          </w:tcPr>
          <w:p w14:paraId="03ACF599" w14:textId="36CE86F4" w:rsidR="00B45667" w:rsidRDefault="00B45667">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azeGeneration</w:t>
            </w:r>
          </w:p>
        </w:tc>
        <w:tc>
          <w:tcPr>
            <w:tcW w:w="222" w:type="dxa"/>
          </w:tcPr>
          <w:p w14:paraId="1D569985" w14:textId="77777777" w:rsidR="00B45667" w:rsidRPr="00C47354" w:rsidRDefault="00B45667">
            <w:pPr>
              <w:rPr>
                <w:rFonts w:ascii="Segoe UI Historic" w:hAnsi="Segoe UI Historic" w:cs="Segoe UI Historic"/>
              </w:rPr>
            </w:pPr>
          </w:p>
        </w:tc>
        <w:tc>
          <w:tcPr>
            <w:tcW w:w="3760" w:type="dxa"/>
          </w:tcPr>
          <w:p w14:paraId="40D7C74C" w14:textId="77777777" w:rsidR="00B45667" w:rsidRDefault="00B45667">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myParent : Transform</w:t>
            </w:r>
          </w:p>
          <w:p w14:paraId="123C237E" w14:textId="77777777" w:rsidR="00B45667" w:rsidRDefault="00B45667">
            <w:pPr>
              <w:rPr>
                <w:rFonts w:ascii="Segoe UI Historic" w:hAnsi="Segoe UI Historic" w:cs="Segoe UI Historic"/>
              </w:rPr>
            </w:pPr>
            <w:r>
              <w:rPr>
                <w:rFonts w:ascii="Segoe UI Historic" w:hAnsi="Segoe UI Historic" w:cs="Segoe UI Historic"/>
              </w:rPr>
              <w:t>Wall : List&lt;string&gt;</w:t>
            </w:r>
          </w:p>
          <w:p w14:paraId="6821097F" w14:textId="77777777" w:rsidR="00B45667" w:rsidRDefault="00B45667">
            <w:pPr>
              <w:rPr>
                <w:rFonts w:ascii="Segoe UI Historic" w:hAnsi="Segoe UI Historic" w:cs="Segoe UI Historic"/>
              </w:rPr>
            </w:pPr>
            <w:r>
              <w:rPr>
                <w:rFonts w:ascii="Segoe UI Historic" w:hAnsi="Segoe UI Historic" w:cs="Segoe UI Historic"/>
              </w:rPr>
              <w:t>Cell : Mazecell[,]</w:t>
            </w:r>
          </w:p>
          <w:p w14:paraId="1E4C39DE" w14:textId="46D09ECC" w:rsidR="00B45667" w:rsidRDefault="00B45667">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tack1 :Stack</w:t>
            </w:r>
          </w:p>
        </w:tc>
        <w:tc>
          <w:tcPr>
            <w:tcW w:w="2747" w:type="dxa"/>
          </w:tcPr>
          <w:p w14:paraId="134E8AC1" w14:textId="77777777" w:rsidR="00B45667" w:rsidRDefault="00B45667">
            <w:pPr>
              <w:rPr>
                <w:rFonts w:ascii="Segoe UI Historic" w:hAnsi="Segoe UI Historic" w:cs="Segoe UI Historic"/>
              </w:rPr>
            </w:pPr>
            <w:r>
              <w:rPr>
                <w:rFonts w:ascii="Segoe UI Historic" w:hAnsi="Segoe UI Historic" w:cs="Segoe UI Historic" w:hint="eastAsia"/>
              </w:rPr>
              <w:t>R</w:t>
            </w:r>
            <w:r>
              <w:rPr>
                <w:rFonts w:ascii="Segoe UI Historic" w:hAnsi="Segoe UI Historic" w:cs="Segoe UI Historic"/>
              </w:rPr>
              <w:t>un()</w:t>
            </w:r>
          </w:p>
          <w:p w14:paraId="58AD2B5D" w14:textId="77777777" w:rsidR="00B45667" w:rsidRDefault="00B45667">
            <w:pPr>
              <w:rPr>
                <w:rFonts w:ascii="Segoe UI Historic" w:hAnsi="Segoe UI Historic" w:cs="Segoe UI Historic"/>
              </w:rPr>
            </w:pPr>
            <w:r>
              <w:rPr>
                <w:rFonts w:ascii="Segoe UI Historic" w:hAnsi="Segoe UI Historic" w:cs="Segoe UI Historic" w:hint="eastAsia"/>
              </w:rPr>
              <w:t>B</w:t>
            </w:r>
            <w:r>
              <w:rPr>
                <w:rFonts w:ascii="Segoe UI Historic" w:hAnsi="Segoe UI Historic" w:cs="Segoe UI Historic"/>
              </w:rPr>
              <w:t>uildMaze()</w:t>
            </w:r>
          </w:p>
          <w:p w14:paraId="6D54B61D" w14:textId="6FB8EDF1" w:rsidR="00B45667" w:rsidRPr="00C47354" w:rsidRDefault="00B45667">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heckdir()</w:t>
            </w:r>
          </w:p>
        </w:tc>
      </w:tr>
      <w:tr w:rsidR="00B45667" w:rsidRPr="00C47354" w14:paraId="28C60967" w14:textId="77777777" w:rsidTr="00693678">
        <w:tc>
          <w:tcPr>
            <w:tcW w:w="2621" w:type="dxa"/>
          </w:tcPr>
          <w:p w14:paraId="74F391A6" w14:textId="34784F55" w:rsidR="00B45667" w:rsidRDefault="000E162A">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azegenerationWithStack</w:t>
            </w:r>
          </w:p>
        </w:tc>
        <w:tc>
          <w:tcPr>
            <w:tcW w:w="222" w:type="dxa"/>
          </w:tcPr>
          <w:p w14:paraId="3F279380" w14:textId="77777777" w:rsidR="00B45667" w:rsidRPr="00C47354" w:rsidRDefault="00B45667">
            <w:pPr>
              <w:rPr>
                <w:rFonts w:ascii="Segoe UI Historic" w:hAnsi="Segoe UI Historic" w:cs="Segoe UI Historic"/>
              </w:rPr>
            </w:pPr>
          </w:p>
        </w:tc>
        <w:tc>
          <w:tcPr>
            <w:tcW w:w="3760" w:type="dxa"/>
          </w:tcPr>
          <w:p w14:paraId="358619E4" w14:textId="77777777" w:rsidR="00B45667" w:rsidRDefault="000E162A">
            <w:pPr>
              <w:rPr>
                <w:rFonts w:ascii="Segoe UI Historic" w:hAnsi="Segoe UI Historic" w:cs="Segoe UI Historic"/>
              </w:rPr>
            </w:pPr>
            <w:r>
              <w:rPr>
                <w:rFonts w:ascii="Segoe UI Historic" w:hAnsi="Segoe UI Historic" w:cs="Segoe UI Historic"/>
              </w:rPr>
              <w:t>Cell : Mazecell[,]</w:t>
            </w:r>
          </w:p>
          <w:p w14:paraId="134A2CB3" w14:textId="77777777" w:rsidR="000E162A" w:rsidRDefault="000E162A">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tack1 : Stack</w:t>
            </w:r>
          </w:p>
          <w:p w14:paraId="64151613" w14:textId="77777777" w:rsidR="000E162A" w:rsidRDefault="000E162A">
            <w:pPr>
              <w:rPr>
                <w:rFonts w:ascii="Segoe UI Historic" w:hAnsi="Segoe UI Historic" w:cs="Segoe UI Historic"/>
              </w:rPr>
            </w:pPr>
            <w:r>
              <w:rPr>
                <w:rFonts w:ascii="Segoe UI Historic" w:hAnsi="Segoe UI Historic" w:cs="Segoe UI Historic"/>
              </w:rPr>
              <w:t>Startx : int</w:t>
            </w:r>
          </w:p>
          <w:p w14:paraId="5332B531" w14:textId="77777777" w:rsidR="000E162A" w:rsidRDefault="000E162A">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tartz : int</w:t>
            </w:r>
          </w:p>
          <w:p w14:paraId="27D60DF7" w14:textId="77777777" w:rsidR="000E162A" w:rsidRDefault="000E162A">
            <w:pPr>
              <w:rPr>
                <w:rFonts w:ascii="Segoe UI Historic" w:hAnsi="Segoe UI Historic" w:cs="Segoe UI Historic"/>
              </w:rPr>
            </w:pPr>
            <w:r>
              <w:rPr>
                <w:rFonts w:ascii="Segoe UI Historic" w:hAnsi="Segoe UI Historic" w:cs="Segoe UI Historic"/>
              </w:rPr>
              <w:t>Endx : int</w:t>
            </w:r>
          </w:p>
          <w:p w14:paraId="6C527BA0" w14:textId="4F2FF6A8" w:rsidR="000E162A" w:rsidRDefault="000E162A">
            <w:pPr>
              <w:rPr>
                <w:rFonts w:ascii="Segoe UI Historic" w:hAnsi="Segoe UI Historic" w:cs="Segoe UI Historic"/>
              </w:rPr>
            </w:pPr>
            <w:r>
              <w:rPr>
                <w:rFonts w:ascii="Segoe UI Historic" w:hAnsi="Segoe UI Historic" w:cs="Segoe UI Historic"/>
              </w:rPr>
              <w:t>Endz : int</w:t>
            </w:r>
          </w:p>
        </w:tc>
        <w:tc>
          <w:tcPr>
            <w:tcW w:w="2747" w:type="dxa"/>
          </w:tcPr>
          <w:p w14:paraId="4CB7E7EC" w14:textId="77777777" w:rsidR="00B45667" w:rsidRDefault="000E162A">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azegenerationWithStack()</w:t>
            </w:r>
          </w:p>
          <w:p w14:paraId="00BFA152" w14:textId="77777777" w:rsidR="000E162A" w:rsidRDefault="000E162A">
            <w:pPr>
              <w:rPr>
                <w:rFonts w:ascii="Segoe UI Historic" w:hAnsi="Segoe UI Historic" w:cs="Segoe UI Historic"/>
              </w:rPr>
            </w:pPr>
            <w:r>
              <w:rPr>
                <w:rFonts w:ascii="Segoe UI Historic" w:hAnsi="Segoe UI Historic" w:cs="Segoe UI Historic" w:hint="eastAsia"/>
              </w:rPr>
              <w:t>R</w:t>
            </w:r>
            <w:r>
              <w:rPr>
                <w:rFonts w:ascii="Segoe UI Historic" w:hAnsi="Segoe UI Historic" w:cs="Segoe UI Historic"/>
              </w:rPr>
              <w:t>un()</w:t>
            </w:r>
          </w:p>
          <w:p w14:paraId="08DD0EAF" w14:textId="77777777" w:rsidR="000E162A" w:rsidRDefault="000E162A">
            <w:pPr>
              <w:rPr>
                <w:rFonts w:ascii="Segoe UI Historic" w:hAnsi="Segoe UI Historic" w:cs="Segoe UI Historic"/>
              </w:rPr>
            </w:pPr>
            <w:r>
              <w:rPr>
                <w:rFonts w:ascii="Segoe UI Historic" w:hAnsi="Segoe UI Historic" w:cs="Segoe UI Historic" w:hint="eastAsia"/>
              </w:rPr>
              <w:t>N</w:t>
            </w:r>
            <w:r>
              <w:rPr>
                <w:rFonts w:ascii="Segoe UI Historic" w:hAnsi="Segoe UI Historic" w:cs="Segoe UI Historic"/>
              </w:rPr>
              <w:t>otify()</w:t>
            </w:r>
          </w:p>
          <w:p w14:paraId="470E5DA0" w14:textId="77777777" w:rsidR="000E162A" w:rsidRDefault="000E162A">
            <w:pPr>
              <w:rPr>
                <w:rFonts w:ascii="Segoe UI Historic" w:hAnsi="Segoe UI Historic" w:cs="Segoe UI Historic"/>
              </w:rPr>
            </w:pPr>
            <w:r>
              <w:rPr>
                <w:rFonts w:ascii="Segoe UI Historic" w:hAnsi="Segoe UI Historic" w:cs="Segoe UI Historic" w:hint="eastAsia"/>
              </w:rPr>
              <w:t>B</w:t>
            </w:r>
            <w:r>
              <w:rPr>
                <w:rFonts w:ascii="Segoe UI Historic" w:hAnsi="Segoe UI Historic" w:cs="Segoe UI Historic"/>
              </w:rPr>
              <w:t>uildMaze()</w:t>
            </w:r>
          </w:p>
          <w:p w14:paraId="335D9912" w14:textId="3EE8BB88" w:rsidR="000E162A" w:rsidRDefault="000E162A">
            <w:pPr>
              <w:rPr>
                <w:rFonts w:ascii="Segoe UI Historic" w:hAnsi="Segoe UI Historic" w:cs="Segoe UI Historic"/>
              </w:rPr>
            </w:pPr>
            <w:r>
              <w:rPr>
                <w:rFonts w:ascii="Segoe UI Historic" w:hAnsi="Segoe UI Historic" w:cs="Segoe UI Historic"/>
              </w:rPr>
              <w:t>Checkdir()</w:t>
            </w:r>
          </w:p>
        </w:tc>
      </w:tr>
      <w:tr w:rsidR="000E162A" w:rsidRPr="00C47354" w14:paraId="1A5B6DFE" w14:textId="77777777" w:rsidTr="00693678">
        <w:tc>
          <w:tcPr>
            <w:tcW w:w="2621" w:type="dxa"/>
          </w:tcPr>
          <w:p w14:paraId="269484BA" w14:textId="049B234C" w:rsidR="000E162A" w:rsidRDefault="00845357">
            <w:pPr>
              <w:rPr>
                <w:rFonts w:ascii="Segoe UI Historic" w:hAnsi="Segoe UI Historic" w:cs="Segoe UI Historic"/>
              </w:rPr>
            </w:pPr>
            <w:r>
              <w:rPr>
                <w:rFonts w:ascii="Segoe UI Historic" w:hAnsi="Segoe UI Historic" w:cs="Segoe UI Historic" w:hint="eastAsia"/>
              </w:rPr>
              <w:t>W</w:t>
            </w:r>
            <w:r>
              <w:rPr>
                <w:rFonts w:ascii="Segoe UI Historic" w:hAnsi="Segoe UI Historic" w:cs="Segoe UI Historic"/>
              </w:rPr>
              <w:t>allCell</w:t>
            </w:r>
          </w:p>
        </w:tc>
        <w:tc>
          <w:tcPr>
            <w:tcW w:w="222" w:type="dxa"/>
          </w:tcPr>
          <w:p w14:paraId="2AB4A445" w14:textId="77777777" w:rsidR="000E162A" w:rsidRPr="00C47354" w:rsidRDefault="000E162A">
            <w:pPr>
              <w:rPr>
                <w:rFonts w:ascii="Segoe UI Historic" w:hAnsi="Segoe UI Historic" w:cs="Segoe UI Historic"/>
              </w:rPr>
            </w:pPr>
          </w:p>
        </w:tc>
        <w:tc>
          <w:tcPr>
            <w:tcW w:w="3760" w:type="dxa"/>
          </w:tcPr>
          <w:p w14:paraId="6F0EB697" w14:textId="64200FB0" w:rsidR="000E162A" w:rsidRDefault="000E162A">
            <w:pPr>
              <w:rPr>
                <w:rFonts w:ascii="Segoe UI Historic" w:hAnsi="Segoe UI Historic" w:cs="Segoe UI Historic"/>
              </w:rPr>
            </w:pPr>
          </w:p>
        </w:tc>
        <w:tc>
          <w:tcPr>
            <w:tcW w:w="2747" w:type="dxa"/>
          </w:tcPr>
          <w:p w14:paraId="4AE7CD84" w14:textId="77777777" w:rsidR="000E162A" w:rsidRDefault="00845357">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227FC2A8" w14:textId="50E42DAE" w:rsidR="00845357" w:rsidRDefault="00845357">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tc>
      </w:tr>
    </w:tbl>
    <w:p w14:paraId="23CC9FD1" w14:textId="69ECEF4B" w:rsidR="00002C41" w:rsidRDefault="0073302F" w:rsidP="00693678">
      <w:pPr>
        <w:ind w:leftChars="100" w:left="220"/>
        <w:rPr>
          <w:rFonts w:ascii="Segoe UI Historic" w:hAnsi="Segoe UI Historic" w:cs="Segoe UI Historic"/>
        </w:rPr>
      </w:pPr>
      <w:r>
        <w:rPr>
          <w:rFonts w:ascii="Segoe UI Historic" w:hAnsi="Segoe UI Historic" w:cs="Segoe UI Historic"/>
        </w:rPr>
        <w:t>Monster</w:t>
      </w:r>
    </w:p>
    <w:tbl>
      <w:tblPr>
        <w:tblStyle w:val="ae"/>
        <w:tblW w:w="9350" w:type="dxa"/>
        <w:tblInd w:w="220" w:type="dxa"/>
        <w:tblLook w:val="04A0" w:firstRow="1" w:lastRow="0" w:firstColumn="1" w:lastColumn="0" w:noHBand="0" w:noVBand="1"/>
      </w:tblPr>
      <w:tblGrid>
        <w:gridCol w:w="2676"/>
        <w:gridCol w:w="1270"/>
        <w:gridCol w:w="3513"/>
        <w:gridCol w:w="2469"/>
      </w:tblGrid>
      <w:tr w:rsidR="005E72E2" w:rsidRPr="00C47354" w14:paraId="183B130B" w14:textId="77777777" w:rsidTr="00693678">
        <w:tc>
          <w:tcPr>
            <w:tcW w:w="2519" w:type="dxa"/>
          </w:tcPr>
          <w:p w14:paraId="03FA48F0" w14:textId="708C504E" w:rsidR="00845357" w:rsidRPr="00C47354" w:rsidRDefault="00E83183">
            <w:pPr>
              <w:rPr>
                <w:rFonts w:ascii="Segoe UI Historic" w:hAnsi="Segoe UI Historic" w:cs="Segoe UI Historic"/>
              </w:rPr>
            </w:pPr>
            <w:r>
              <w:rPr>
                <w:rFonts w:ascii="Segoe UI Historic" w:hAnsi="Segoe UI Historic" w:cs="Segoe UI Historic" w:hint="eastAsia"/>
              </w:rPr>
              <w:t>B</w:t>
            </w:r>
            <w:r>
              <w:rPr>
                <w:rFonts w:ascii="Segoe UI Historic" w:hAnsi="Segoe UI Historic" w:cs="Segoe UI Historic"/>
              </w:rPr>
              <w:t>igGreiver</w:t>
            </w:r>
          </w:p>
        </w:tc>
        <w:tc>
          <w:tcPr>
            <w:tcW w:w="1203" w:type="dxa"/>
          </w:tcPr>
          <w:p w14:paraId="33CCD07E" w14:textId="77777777" w:rsidR="00845357" w:rsidRPr="00C47354" w:rsidRDefault="00845357">
            <w:pPr>
              <w:rPr>
                <w:rFonts w:ascii="Segoe UI Historic" w:hAnsi="Segoe UI Historic" w:cs="Segoe UI Historic"/>
              </w:rPr>
            </w:pPr>
          </w:p>
        </w:tc>
        <w:tc>
          <w:tcPr>
            <w:tcW w:w="3303" w:type="dxa"/>
          </w:tcPr>
          <w:p w14:paraId="5367392E" w14:textId="77777777" w:rsidR="00845357" w:rsidRPr="00C47354" w:rsidRDefault="00845357">
            <w:pPr>
              <w:rPr>
                <w:rFonts w:ascii="Segoe UI Historic" w:hAnsi="Segoe UI Historic" w:cs="Segoe UI Historic"/>
              </w:rPr>
            </w:pPr>
          </w:p>
        </w:tc>
        <w:tc>
          <w:tcPr>
            <w:tcW w:w="2325" w:type="dxa"/>
          </w:tcPr>
          <w:p w14:paraId="3A097786" w14:textId="3B97301A" w:rsidR="00845357" w:rsidRPr="00C47354" w:rsidRDefault="00E83183">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tc>
      </w:tr>
      <w:tr w:rsidR="005E72E2" w:rsidRPr="00C47354" w14:paraId="642EA933" w14:textId="77777777" w:rsidTr="00693678">
        <w:tc>
          <w:tcPr>
            <w:tcW w:w="2519" w:type="dxa"/>
          </w:tcPr>
          <w:p w14:paraId="2D564BCA" w14:textId="34DFEB11" w:rsidR="00845357" w:rsidRPr="00C47354" w:rsidRDefault="00E83183">
            <w:pPr>
              <w:rPr>
                <w:rFonts w:ascii="Segoe UI Historic" w:hAnsi="Segoe UI Historic" w:cs="Segoe UI Historic"/>
              </w:rPr>
            </w:pPr>
            <w:r>
              <w:rPr>
                <w:rFonts w:ascii="Segoe UI Historic" w:hAnsi="Segoe UI Historic" w:cs="Segoe UI Historic" w:hint="eastAsia"/>
              </w:rPr>
              <w:t>B</w:t>
            </w:r>
            <w:r>
              <w:rPr>
                <w:rFonts w:ascii="Segoe UI Historic" w:hAnsi="Segoe UI Historic" w:cs="Segoe UI Historic"/>
              </w:rPr>
              <w:t>lade</w:t>
            </w:r>
          </w:p>
        </w:tc>
        <w:tc>
          <w:tcPr>
            <w:tcW w:w="1203" w:type="dxa"/>
          </w:tcPr>
          <w:p w14:paraId="62A64019" w14:textId="77777777" w:rsidR="00845357" w:rsidRPr="00C47354" w:rsidRDefault="00845357">
            <w:pPr>
              <w:rPr>
                <w:rFonts w:ascii="Segoe UI Historic" w:hAnsi="Segoe UI Historic" w:cs="Segoe UI Historic"/>
              </w:rPr>
            </w:pPr>
          </w:p>
        </w:tc>
        <w:tc>
          <w:tcPr>
            <w:tcW w:w="3303" w:type="dxa"/>
          </w:tcPr>
          <w:p w14:paraId="4FF53C69" w14:textId="77777777" w:rsidR="00845357" w:rsidRDefault="00E83183">
            <w:pPr>
              <w:rPr>
                <w:rFonts w:ascii="Segoe UI Historic" w:hAnsi="Segoe UI Historic" w:cs="Segoe UI Historic"/>
              </w:rPr>
            </w:pPr>
            <w:r>
              <w:rPr>
                <w:rFonts w:ascii="Segoe UI Historic" w:hAnsi="Segoe UI Historic" w:cs="Segoe UI Historic" w:hint="eastAsia"/>
              </w:rPr>
              <w:t>r</w:t>
            </w:r>
            <w:r>
              <w:rPr>
                <w:rFonts w:ascii="Segoe UI Historic" w:hAnsi="Segoe UI Historic" w:cs="Segoe UI Historic"/>
              </w:rPr>
              <w:t>otat</w:t>
            </w:r>
            <w:r w:rsidR="003546FF">
              <w:rPr>
                <w:rFonts w:ascii="Segoe UI Historic" w:hAnsi="Segoe UI Historic" w:cs="Segoe UI Historic"/>
              </w:rPr>
              <w:t>eSpeed : float</w:t>
            </w:r>
          </w:p>
          <w:p w14:paraId="1EF5F65F" w14:textId="57BCBC0A" w:rsidR="003546FF" w:rsidRPr="00C47354" w:rsidRDefault="003546FF">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cale : float</w:t>
            </w:r>
          </w:p>
        </w:tc>
        <w:tc>
          <w:tcPr>
            <w:tcW w:w="2325" w:type="dxa"/>
          </w:tcPr>
          <w:p w14:paraId="21C0FDDC" w14:textId="77777777" w:rsidR="00845357" w:rsidRDefault="003546FF">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491D5B49" w14:textId="77777777" w:rsidR="003546FF" w:rsidRDefault="003546FF">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p w14:paraId="5CF95494" w14:textId="6D15EB5B" w:rsidR="003546FF" w:rsidRPr="00C47354" w:rsidRDefault="003546FF">
            <w:pPr>
              <w:rPr>
                <w:rFonts w:ascii="Segoe UI Historic" w:hAnsi="Segoe UI Historic" w:cs="Segoe UI Historic"/>
              </w:rPr>
            </w:pPr>
            <w:r>
              <w:rPr>
                <w:rFonts w:ascii="Segoe UI Historic" w:hAnsi="Segoe UI Historic" w:cs="Segoe UI Historic" w:hint="eastAsia"/>
              </w:rPr>
              <w:t>O</w:t>
            </w:r>
            <w:r>
              <w:rPr>
                <w:rFonts w:ascii="Segoe UI Historic" w:hAnsi="Segoe UI Historic" w:cs="Segoe UI Historic"/>
              </w:rPr>
              <w:t>nCollisionEnter()</w:t>
            </w:r>
          </w:p>
        </w:tc>
      </w:tr>
      <w:tr w:rsidR="005E72E2" w:rsidRPr="00C47354" w14:paraId="3F1C438C" w14:textId="77777777" w:rsidTr="00693678">
        <w:tc>
          <w:tcPr>
            <w:tcW w:w="2519" w:type="dxa"/>
          </w:tcPr>
          <w:p w14:paraId="6D1DF7E5" w14:textId="1ECDEB21" w:rsidR="00845357" w:rsidRPr="00C47354" w:rsidRDefault="00E1460D">
            <w:pPr>
              <w:rPr>
                <w:rFonts w:ascii="Segoe UI Historic" w:hAnsi="Segoe UI Historic" w:cs="Segoe UI Historic"/>
              </w:rPr>
            </w:pPr>
            <w:r>
              <w:rPr>
                <w:rFonts w:ascii="Segoe UI Historic" w:hAnsi="Segoe UI Historic" w:cs="Segoe UI Historic" w:hint="eastAsia"/>
              </w:rPr>
              <w:t>I</w:t>
            </w:r>
            <w:r>
              <w:rPr>
                <w:rFonts w:ascii="Segoe UI Historic" w:hAnsi="Segoe UI Historic" w:cs="Segoe UI Historic"/>
              </w:rPr>
              <w:t>MonsterConfig :interface</w:t>
            </w:r>
          </w:p>
        </w:tc>
        <w:tc>
          <w:tcPr>
            <w:tcW w:w="1203" w:type="dxa"/>
          </w:tcPr>
          <w:p w14:paraId="31BBFB63" w14:textId="77777777" w:rsidR="00845357" w:rsidRPr="00C47354" w:rsidRDefault="00845357">
            <w:pPr>
              <w:rPr>
                <w:rFonts w:ascii="Segoe UI Historic" w:hAnsi="Segoe UI Historic" w:cs="Segoe UI Historic"/>
              </w:rPr>
            </w:pPr>
          </w:p>
        </w:tc>
        <w:tc>
          <w:tcPr>
            <w:tcW w:w="3303" w:type="dxa"/>
          </w:tcPr>
          <w:p w14:paraId="0459275A" w14:textId="3B407EDB" w:rsidR="00845357" w:rsidRDefault="00E1460D">
            <w:pPr>
              <w:rPr>
                <w:rFonts w:ascii="Segoe UI Historic" w:hAnsi="Segoe UI Historic" w:cs="Segoe UI Historic"/>
              </w:rPr>
            </w:pPr>
            <w:r>
              <w:rPr>
                <w:rFonts w:ascii="Segoe UI Historic" w:hAnsi="Segoe UI Historic" w:cs="Segoe UI Historic"/>
              </w:rPr>
              <w:t>Health: float</w:t>
            </w:r>
          </w:p>
          <w:p w14:paraId="13A7CDB9" w14:textId="3A261C94" w:rsidR="00E1460D" w:rsidRPr="00C47354" w:rsidRDefault="00E1460D">
            <w:pPr>
              <w:rPr>
                <w:rFonts w:ascii="Segoe UI Historic" w:hAnsi="Segoe UI Historic" w:cs="Segoe UI Historic"/>
              </w:rPr>
            </w:pPr>
            <w:r>
              <w:rPr>
                <w:rFonts w:ascii="Segoe UI Historic" w:hAnsi="Segoe UI Historic" w:cs="Segoe UI Historic"/>
              </w:rPr>
              <w:t>Location : Transform</w:t>
            </w:r>
          </w:p>
        </w:tc>
        <w:tc>
          <w:tcPr>
            <w:tcW w:w="2325" w:type="dxa"/>
          </w:tcPr>
          <w:p w14:paraId="722F4250" w14:textId="77777777" w:rsidR="00845357" w:rsidRDefault="00E1460D">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ook()</w:t>
            </w:r>
          </w:p>
          <w:p w14:paraId="77E38CE3" w14:textId="77777777" w:rsidR="00E1460D" w:rsidRDefault="00E1460D">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hase()</w:t>
            </w:r>
          </w:p>
          <w:p w14:paraId="278BF3FF" w14:textId="61DD6300" w:rsidR="00E1460D" w:rsidRPr="00C47354" w:rsidRDefault="00E1460D">
            <w:pPr>
              <w:rPr>
                <w:rFonts w:ascii="Segoe UI Historic" w:hAnsi="Segoe UI Historic" w:cs="Segoe UI Historic"/>
              </w:rPr>
            </w:pPr>
            <w:r>
              <w:rPr>
                <w:rFonts w:ascii="Segoe UI Historic" w:hAnsi="Segoe UI Historic" w:cs="Segoe UI Historic" w:hint="eastAsia"/>
              </w:rPr>
              <w:t>D</w:t>
            </w:r>
            <w:r>
              <w:rPr>
                <w:rFonts w:ascii="Segoe UI Historic" w:hAnsi="Segoe UI Historic" w:cs="Segoe UI Historic"/>
              </w:rPr>
              <w:t>ead()</w:t>
            </w:r>
          </w:p>
        </w:tc>
      </w:tr>
      <w:tr w:rsidR="005E72E2" w:rsidRPr="00C47354" w14:paraId="4F8103D6" w14:textId="77777777" w:rsidTr="00693678">
        <w:tc>
          <w:tcPr>
            <w:tcW w:w="2519" w:type="dxa"/>
          </w:tcPr>
          <w:p w14:paraId="3A581765" w14:textId="35DA8CC8" w:rsidR="00845357" w:rsidRPr="00C47354" w:rsidRDefault="00E1460D">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onsterBehaviour</w:t>
            </w:r>
          </w:p>
        </w:tc>
        <w:tc>
          <w:tcPr>
            <w:tcW w:w="1203" w:type="dxa"/>
          </w:tcPr>
          <w:p w14:paraId="608646BF" w14:textId="77777777" w:rsidR="00845357" w:rsidRPr="00C47354" w:rsidRDefault="00845357">
            <w:pPr>
              <w:rPr>
                <w:rFonts w:ascii="Segoe UI Historic" w:hAnsi="Segoe UI Historic" w:cs="Segoe UI Historic"/>
              </w:rPr>
            </w:pPr>
          </w:p>
        </w:tc>
        <w:tc>
          <w:tcPr>
            <w:tcW w:w="3303" w:type="dxa"/>
          </w:tcPr>
          <w:p w14:paraId="2F5CE966" w14:textId="77777777" w:rsidR="00845357" w:rsidRDefault="00045A42">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health : float</w:t>
            </w:r>
          </w:p>
          <w:p w14:paraId="34D53C2F" w14:textId="77777777" w:rsidR="00045A42" w:rsidRDefault="00045A42">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location : Transform</w:t>
            </w:r>
          </w:p>
          <w:p w14:paraId="4E7407A1" w14:textId="77777777" w:rsidR="00045A42" w:rsidRDefault="00045A42">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monsterloc : Transform</w:t>
            </w:r>
          </w:p>
          <w:p w14:paraId="1ECFCBC2" w14:textId="77777777" w:rsidR="00045A42" w:rsidRDefault="00045A42">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har1: GameObject</w:t>
            </w:r>
          </w:p>
          <w:p w14:paraId="492B7195" w14:textId="77777777" w:rsidR="00045A42" w:rsidRDefault="00045A42">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animator :Animator</w:t>
            </w:r>
          </w:p>
          <w:p w14:paraId="22071BA6" w14:textId="77777777" w:rsidR="00045A42" w:rsidRDefault="00045A42">
            <w:pPr>
              <w:rPr>
                <w:rFonts w:ascii="Segoe UI Historic" w:hAnsi="Segoe UI Historic" w:cs="Segoe UI Historic"/>
              </w:rPr>
            </w:pPr>
            <w:r>
              <w:rPr>
                <w:rFonts w:ascii="Segoe UI Historic" w:hAnsi="Segoe UI Historic" w:cs="Segoe UI Historic" w:hint="eastAsia"/>
              </w:rPr>
              <w:t>i</w:t>
            </w:r>
            <w:r>
              <w:rPr>
                <w:rFonts w:ascii="Segoe UI Historic" w:hAnsi="Segoe UI Historic" w:cs="Segoe UI Historic"/>
              </w:rPr>
              <w:t>sDead : bool</w:t>
            </w:r>
          </w:p>
          <w:p w14:paraId="2E6BF55E" w14:textId="3FEB5E12" w:rsidR="00045A42" w:rsidRDefault="00045A42">
            <w:pPr>
              <w:rPr>
                <w:rFonts w:ascii="Segoe UI Historic" w:hAnsi="Segoe UI Historic" w:cs="Segoe UI Historic"/>
              </w:rPr>
            </w:pPr>
            <w:r>
              <w:rPr>
                <w:rFonts w:ascii="Segoe UI Historic" w:hAnsi="Segoe UI Historic" w:cs="Segoe UI Historic" w:hint="eastAsia"/>
              </w:rPr>
              <w:t>i</w:t>
            </w:r>
            <w:r>
              <w:rPr>
                <w:rFonts w:ascii="Segoe UI Historic" w:hAnsi="Segoe UI Historic" w:cs="Segoe UI Historic"/>
              </w:rPr>
              <w:t>sRunned :bool</w:t>
            </w:r>
          </w:p>
          <w:p w14:paraId="1A54EB0D" w14:textId="16BA2DDE" w:rsidR="00045A42" w:rsidRPr="00C47354" w:rsidRDefault="00045A42">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ins : MazeManager</w:t>
            </w:r>
          </w:p>
        </w:tc>
        <w:tc>
          <w:tcPr>
            <w:tcW w:w="2325" w:type="dxa"/>
          </w:tcPr>
          <w:p w14:paraId="7633E5E4" w14:textId="77777777" w:rsidR="00845357" w:rsidRDefault="00045A42">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wake()</w:t>
            </w:r>
          </w:p>
          <w:p w14:paraId="41D8FF81" w14:textId="77777777" w:rsidR="00045A42" w:rsidRDefault="00045A42">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67B16673" w14:textId="77777777" w:rsidR="00045A42" w:rsidRDefault="00045A42">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p w14:paraId="2931BF0E" w14:textId="77777777" w:rsidR="00045A42" w:rsidRDefault="00045A42">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ook()</w:t>
            </w:r>
          </w:p>
          <w:p w14:paraId="11E42EEB" w14:textId="77777777" w:rsidR="00045A42" w:rsidRDefault="00045A42">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hase()</w:t>
            </w:r>
          </w:p>
          <w:p w14:paraId="631F446A" w14:textId="77777777" w:rsidR="00045A42" w:rsidRDefault="00045A42">
            <w:pPr>
              <w:rPr>
                <w:rFonts w:ascii="Segoe UI Historic" w:hAnsi="Segoe UI Historic" w:cs="Segoe UI Historic"/>
              </w:rPr>
            </w:pPr>
            <w:r>
              <w:rPr>
                <w:rFonts w:ascii="Segoe UI Historic" w:hAnsi="Segoe UI Historic" w:cs="Segoe UI Historic" w:hint="eastAsia"/>
              </w:rPr>
              <w:t>O</w:t>
            </w:r>
            <w:r>
              <w:rPr>
                <w:rFonts w:ascii="Segoe UI Historic" w:hAnsi="Segoe UI Historic" w:cs="Segoe UI Historic"/>
              </w:rPr>
              <w:t>nCollisionEnter()</w:t>
            </w:r>
          </w:p>
          <w:p w14:paraId="1FE770EA" w14:textId="77777777" w:rsidR="00045A42" w:rsidRDefault="00045A42">
            <w:pPr>
              <w:rPr>
                <w:rFonts w:ascii="Segoe UI Historic" w:hAnsi="Segoe UI Historic" w:cs="Segoe UI Historic"/>
              </w:rPr>
            </w:pPr>
            <w:r>
              <w:rPr>
                <w:rFonts w:ascii="Segoe UI Historic" w:hAnsi="Segoe UI Historic" w:cs="Segoe UI Historic" w:hint="eastAsia"/>
              </w:rPr>
              <w:t>D</w:t>
            </w:r>
            <w:r>
              <w:rPr>
                <w:rFonts w:ascii="Segoe UI Historic" w:hAnsi="Segoe UI Historic" w:cs="Segoe UI Historic"/>
              </w:rPr>
              <w:t>ead()</w:t>
            </w:r>
          </w:p>
          <w:p w14:paraId="46CA0725" w14:textId="3F4A4936" w:rsidR="0080362B" w:rsidRPr="00C47354" w:rsidRDefault="0080362B">
            <w:pPr>
              <w:rPr>
                <w:rFonts w:ascii="Segoe UI Historic" w:hAnsi="Segoe UI Historic" w:cs="Segoe UI Historic"/>
              </w:rPr>
            </w:pPr>
          </w:p>
        </w:tc>
      </w:tr>
      <w:tr w:rsidR="005E72E2" w:rsidRPr="00C47354" w14:paraId="11617E3F" w14:textId="77777777" w:rsidTr="00693678">
        <w:tc>
          <w:tcPr>
            <w:tcW w:w="2519" w:type="dxa"/>
          </w:tcPr>
          <w:p w14:paraId="237D0A13" w14:textId="7311E19C" w:rsidR="00845357" w:rsidRPr="00C47354" w:rsidRDefault="00FB4E0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ilverFish</w:t>
            </w:r>
          </w:p>
        </w:tc>
        <w:tc>
          <w:tcPr>
            <w:tcW w:w="1203" w:type="dxa"/>
          </w:tcPr>
          <w:p w14:paraId="0EF852DF" w14:textId="77777777" w:rsidR="00845357" w:rsidRPr="00C47354" w:rsidRDefault="00845357">
            <w:pPr>
              <w:rPr>
                <w:rFonts w:ascii="Segoe UI Historic" w:hAnsi="Segoe UI Historic" w:cs="Segoe UI Historic"/>
              </w:rPr>
            </w:pPr>
          </w:p>
        </w:tc>
        <w:tc>
          <w:tcPr>
            <w:tcW w:w="3303" w:type="dxa"/>
          </w:tcPr>
          <w:p w14:paraId="678FF1ED" w14:textId="77777777" w:rsidR="00845357" w:rsidRPr="00C47354" w:rsidRDefault="00845357">
            <w:pPr>
              <w:rPr>
                <w:rFonts w:ascii="Segoe UI Historic" w:hAnsi="Segoe UI Historic" w:cs="Segoe UI Historic"/>
              </w:rPr>
            </w:pPr>
          </w:p>
        </w:tc>
        <w:tc>
          <w:tcPr>
            <w:tcW w:w="2325" w:type="dxa"/>
          </w:tcPr>
          <w:p w14:paraId="184104CA" w14:textId="05CB1D65" w:rsidR="00845357" w:rsidRPr="00C47354" w:rsidRDefault="00FB4E0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tc>
      </w:tr>
      <w:tr w:rsidR="005E72E2" w:rsidRPr="00C47354" w14:paraId="76B3EEF8" w14:textId="77777777" w:rsidTr="00693678">
        <w:tc>
          <w:tcPr>
            <w:tcW w:w="2519" w:type="dxa"/>
          </w:tcPr>
          <w:p w14:paraId="6434E797" w14:textId="5AFEEB79" w:rsidR="00845357" w:rsidRPr="00C47354" w:rsidRDefault="00183EB4">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mallGriever</w:t>
            </w:r>
          </w:p>
        </w:tc>
        <w:tc>
          <w:tcPr>
            <w:tcW w:w="1203" w:type="dxa"/>
          </w:tcPr>
          <w:p w14:paraId="5CA5683E" w14:textId="77777777" w:rsidR="00845357" w:rsidRPr="00C47354" w:rsidRDefault="00845357">
            <w:pPr>
              <w:rPr>
                <w:rFonts w:ascii="Segoe UI Historic" w:hAnsi="Segoe UI Historic" w:cs="Segoe UI Historic"/>
              </w:rPr>
            </w:pPr>
          </w:p>
        </w:tc>
        <w:tc>
          <w:tcPr>
            <w:tcW w:w="3303" w:type="dxa"/>
          </w:tcPr>
          <w:p w14:paraId="509CEAF0" w14:textId="77777777" w:rsidR="00845357" w:rsidRPr="00C47354" w:rsidRDefault="00845357">
            <w:pPr>
              <w:rPr>
                <w:rFonts w:ascii="Segoe UI Historic" w:hAnsi="Segoe UI Historic" w:cs="Segoe UI Historic"/>
              </w:rPr>
            </w:pPr>
          </w:p>
        </w:tc>
        <w:tc>
          <w:tcPr>
            <w:tcW w:w="2325" w:type="dxa"/>
          </w:tcPr>
          <w:p w14:paraId="2EEDDFEA" w14:textId="77777777" w:rsidR="00845357" w:rsidRPr="00C47354" w:rsidRDefault="00845357">
            <w:pPr>
              <w:rPr>
                <w:rFonts w:ascii="Segoe UI Historic" w:hAnsi="Segoe UI Historic" w:cs="Segoe UI Historic"/>
              </w:rPr>
            </w:pPr>
          </w:p>
        </w:tc>
      </w:tr>
      <w:tr w:rsidR="005E72E2" w:rsidRPr="00C47354" w14:paraId="56A92897" w14:textId="77777777" w:rsidTr="00693678">
        <w:tc>
          <w:tcPr>
            <w:tcW w:w="2519" w:type="dxa"/>
          </w:tcPr>
          <w:p w14:paraId="6FE38D90" w14:textId="43AD01A3" w:rsidR="00845357" w:rsidRPr="00C47354" w:rsidRDefault="002310A0">
            <w:pPr>
              <w:rPr>
                <w:rFonts w:ascii="Segoe UI Historic" w:hAnsi="Segoe UI Historic" w:cs="Segoe UI Historic"/>
              </w:rPr>
            </w:pPr>
            <w:r>
              <w:rPr>
                <w:rFonts w:ascii="Segoe UI Historic" w:hAnsi="Segoe UI Historic" w:cs="Segoe UI Historic"/>
              </w:rPr>
              <w:t>Movement</w:t>
            </w:r>
          </w:p>
        </w:tc>
        <w:tc>
          <w:tcPr>
            <w:tcW w:w="1203" w:type="dxa"/>
          </w:tcPr>
          <w:p w14:paraId="07BAB5B1" w14:textId="77777777" w:rsidR="00845357" w:rsidRPr="00C47354" w:rsidRDefault="00845357">
            <w:pPr>
              <w:rPr>
                <w:rFonts w:ascii="Segoe UI Historic" w:hAnsi="Segoe UI Historic" w:cs="Segoe UI Historic"/>
              </w:rPr>
            </w:pPr>
          </w:p>
        </w:tc>
        <w:tc>
          <w:tcPr>
            <w:tcW w:w="3303" w:type="dxa"/>
          </w:tcPr>
          <w:p w14:paraId="3CD2F7DD" w14:textId="77777777" w:rsidR="00845357" w:rsidRDefault="0000055E">
            <w:pPr>
              <w:rPr>
                <w:rFonts w:ascii="Segoe UI Historic" w:hAnsi="Segoe UI Historic" w:cs="Segoe UI Historic"/>
              </w:rPr>
            </w:pPr>
            <w:r>
              <w:rPr>
                <w:rFonts w:ascii="Segoe UI Historic" w:hAnsi="Segoe UI Historic" w:cs="Segoe UI Historic"/>
              </w:rPr>
              <w:t>J</w:t>
            </w:r>
            <w:r w:rsidR="002310A0">
              <w:rPr>
                <w:rFonts w:ascii="Segoe UI Historic" w:hAnsi="Segoe UI Historic" w:cs="Segoe UI Historic"/>
              </w:rPr>
              <w:t>oystick</w:t>
            </w:r>
            <w:r>
              <w:rPr>
                <w:rFonts w:ascii="Segoe UI Historic" w:hAnsi="Segoe UI Historic" w:cs="Segoe UI Historic"/>
              </w:rPr>
              <w:t xml:space="preserve"> :Joystick</w:t>
            </w:r>
          </w:p>
          <w:p w14:paraId="7E9ACA58" w14:textId="77777777" w:rsidR="0000055E" w:rsidRDefault="0000055E">
            <w:pPr>
              <w:rPr>
                <w:rFonts w:ascii="Segoe UI Historic" w:hAnsi="Segoe UI Historic" w:cs="Segoe UI Historic"/>
              </w:rPr>
            </w:pPr>
            <w:r>
              <w:rPr>
                <w:rFonts w:ascii="Segoe UI Historic" w:hAnsi="Segoe UI Historic" w:cs="Segoe UI Historic"/>
              </w:rPr>
              <w:t>Move : Vector2</w:t>
            </w:r>
          </w:p>
          <w:p w14:paraId="1166BF8C" w14:textId="77777777" w:rsidR="0000055E" w:rsidRDefault="0000055E">
            <w:pPr>
              <w:rPr>
                <w:rFonts w:ascii="Segoe UI Historic" w:hAnsi="Segoe UI Historic" w:cs="Segoe UI Historic"/>
              </w:rPr>
            </w:pPr>
            <w:r>
              <w:rPr>
                <w:rFonts w:ascii="Segoe UI Historic" w:hAnsi="Segoe UI Historic" w:cs="Segoe UI Historic"/>
              </w:rPr>
              <w:t>Wallspeed : float</w:t>
            </w:r>
          </w:p>
          <w:p w14:paraId="148FCF66" w14:textId="77777777" w:rsidR="0000055E" w:rsidRDefault="0000055E">
            <w:pPr>
              <w:rPr>
                <w:rFonts w:ascii="Segoe UI Historic" w:hAnsi="Segoe UI Historic" w:cs="Segoe UI Historic"/>
              </w:rPr>
            </w:pPr>
            <w:r>
              <w:rPr>
                <w:rFonts w:ascii="Segoe UI Historic" w:hAnsi="Segoe UI Historic" w:cs="Segoe UI Historic" w:hint="eastAsia"/>
              </w:rPr>
              <w:t>i</w:t>
            </w:r>
            <w:r>
              <w:rPr>
                <w:rFonts w:ascii="Segoe UI Historic" w:hAnsi="Segoe UI Historic" w:cs="Segoe UI Historic"/>
              </w:rPr>
              <w:t>sCrouching : bool</w:t>
            </w:r>
          </w:p>
          <w:p w14:paraId="13D25D44" w14:textId="77777777" w:rsidR="0000055E" w:rsidRDefault="0000055E">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rouchwalk : float</w:t>
            </w:r>
          </w:p>
          <w:p w14:paraId="71934FBB" w14:textId="77777777" w:rsidR="0000055E" w:rsidRDefault="0000055E">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rouchheight :</w:t>
            </w:r>
            <w:r w:rsidR="003D1672">
              <w:rPr>
                <w:rFonts w:ascii="Segoe UI Historic" w:hAnsi="Segoe UI Historic" w:cs="Segoe UI Historic"/>
              </w:rPr>
              <w:t>float</w:t>
            </w:r>
          </w:p>
          <w:p w14:paraId="20D8FBD4" w14:textId="4C64F919" w:rsidR="003D1672" w:rsidRPr="00C47354" w:rsidRDefault="003D1672">
            <w:pPr>
              <w:rPr>
                <w:rFonts w:ascii="Segoe UI Historic" w:hAnsi="Segoe UI Historic" w:cs="Segoe UI Historic"/>
              </w:rPr>
            </w:pPr>
            <w:r>
              <w:rPr>
                <w:rFonts w:ascii="Segoe UI Historic" w:hAnsi="Segoe UI Historic" w:cs="Segoe UI Historic" w:hint="eastAsia"/>
              </w:rPr>
              <w:t>j</w:t>
            </w:r>
            <w:r>
              <w:rPr>
                <w:rFonts w:ascii="Segoe UI Historic" w:hAnsi="Segoe UI Historic" w:cs="Segoe UI Historic"/>
              </w:rPr>
              <w:t>umpheight: float</w:t>
            </w:r>
          </w:p>
        </w:tc>
        <w:tc>
          <w:tcPr>
            <w:tcW w:w="2325" w:type="dxa"/>
          </w:tcPr>
          <w:p w14:paraId="57F09B58" w14:textId="77777777" w:rsidR="00845357" w:rsidRDefault="003D1672">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194C56C6" w14:textId="77777777" w:rsidR="003D1672" w:rsidRDefault="003D1672">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p w14:paraId="450C5FC0" w14:textId="77777777" w:rsidR="003D1672" w:rsidRDefault="003D1672">
            <w:pPr>
              <w:rPr>
                <w:rFonts w:ascii="Segoe UI Historic" w:hAnsi="Segoe UI Historic" w:cs="Segoe UI Historic"/>
              </w:rPr>
            </w:pPr>
            <w:r>
              <w:rPr>
                <w:rFonts w:ascii="Segoe UI Historic" w:hAnsi="Segoe UI Historic" w:cs="Segoe UI Historic"/>
              </w:rPr>
              <w:t>Touchmovement()</w:t>
            </w:r>
          </w:p>
          <w:p w14:paraId="74E4FB63" w14:textId="77777777" w:rsidR="003D1672" w:rsidRDefault="003D1672">
            <w:pPr>
              <w:rPr>
                <w:rFonts w:ascii="Segoe UI Historic" w:hAnsi="Segoe UI Historic" w:cs="Segoe UI Historic"/>
              </w:rPr>
            </w:pPr>
            <w:r>
              <w:rPr>
                <w:rFonts w:ascii="Segoe UI Historic" w:hAnsi="Segoe UI Historic" w:cs="Segoe UI Historic"/>
              </w:rPr>
              <w:t>Crouch()</w:t>
            </w:r>
          </w:p>
          <w:p w14:paraId="3F41B428" w14:textId="5766B982" w:rsidR="003D1672" w:rsidRPr="00C47354" w:rsidRDefault="003D1672">
            <w:pPr>
              <w:rPr>
                <w:rFonts w:ascii="Segoe UI Historic" w:hAnsi="Segoe UI Historic" w:cs="Segoe UI Historic"/>
              </w:rPr>
            </w:pPr>
            <w:r>
              <w:rPr>
                <w:rFonts w:ascii="Segoe UI Historic" w:hAnsi="Segoe UI Historic" w:cs="Segoe UI Historic" w:hint="eastAsia"/>
              </w:rPr>
              <w:t>J</w:t>
            </w:r>
            <w:r>
              <w:rPr>
                <w:rFonts w:ascii="Segoe UI Historic" w:hAnsi="Segoe UI Historic" w:cs="Segoe UI Historic"/>
              </w:rPr>
              <w:t>umpbutton()</w:t>
            </w:r>
          </w:p>
        </w:tc>
      </w:tr>
      <w:tr w:rsidR="005E72E2" w:rsidRPr="00C47354" w14:paraId="5E7B9DA7" w14:textId="77777777" w:rsidTr="00693678">
        <w:tc>
          <w:tcPr>
            <w:tcW w:w="2519" w:type="dxa"/>
          </w:tcPr>
          <w:p w14:paraId="3286FC54" w14:textId="24894DEC" w:rsidR="00845357" w:rsidRPr="00C47354" w:rsidRDefault="0027117F">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layerAction :Interface</w:t>
            </w:r>
          </w:p>
        </w:tc>
        <w:tc>
          <w:tcPr>
            <w:tcW w:w="1203" w:type="dxa"/>
          </w:tcPr>
          <w:p w14:paraId="7F8AE353" w14:textId="77777777" w:rsidR="00845357" w:rsidRPr="00C47354" w:rsidRDefault="00845357">
            <w:pPr>
              <w:rPr>
                <w:rFonts w:ascii="Segoe UI Historic" w:hAnsi="Segoe UI Historic" w:cs="Segoe UI Historic"/>
              </w:rPr>
            </w:pPr>
          </w:p>
        </w:tc>
        <w:tc>
          <w:tcPr>
            <w:tcW w:w="3303" w:type="dxa"/>
          </w:tcPr>
          <w:p w14:paraId="0E3FEBEE" w14:textId="77777777" w:rsidR="00845357" w:rsidRPr="00C47354" w:rsidRDefault="00845357">
            <w:pPr>
              <w:rPr>
                <w:rFonts w:ascii="Segoe UI Historic" w:hAnsi="Segoe UI Historic" w:cs="Segoe UI Historic"/>
              </w:rPr>
            </w:pPr>
          </w:p>
        </w:tc>
        <w:tc>
          <w:tcPr>
            <w:tcW w:w="2325" w:type="dxa"/>
          </w:tcPr>
          <w:p w14:paraId="1CBE857E" w14:textId="77777777" w:rsidR="00845357" w:rsidRDefault="006B225F">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layerMove()</w:t>
            </w:r>
          </w:p>
          <w:p w14:paraId="454AB7D7" w14:textId="1710F790" w:rsidR="006B225F" w:rsidRPr="00C47354" w:rsidRDefault="006B225F">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layerLook()</w:t>
            </w:r>
          </w:p>
        </w:tc>
      </w:tr>
      <w:tr w:rsidR="005E72E2" w:rsidRPr="00C47354" w14:paraId="60CF712E" w14:textId="77777777" w:rsidTr="00693678">
        <w:tc>
          <w:tcPr>
            <w:tcW w:w="2519" w:type="dxa"/>
          </w:tcPr>
          <w:p w14:paraId="475BF4BF" w14:textId="11845D01" w:rsidR="00845357" w:rsidRPr="00C47354" w:rsidRDefault="006B225F">
            <w:pPr>
              <w:rPr>
                <w:rFonts w:ascii="Segoe UI Historic" w:hAnsi="Segoe UI Historic" w:cs="Segoe UI Historic"/>
              </w:rPr>
            </w:pPr>
            <w:r>
              <w:rPr>
                <w:rFonts w:ascii="Segoe UI Historic" w:hAnsi="Segoe UI Historic" w:cs="Segoe UI Historic" w:hint="eastAsia"/>
              </w:rPr>
              <w:t>P</w:t>
            </w:r>
            <w:r w:rsidR="00D76187">
              <w:rPr>
                <w:rFonts w:ascii="Segoe UI Historic" w:hAnsi="Segoe UI Historic" w:cs="Segoe UI Historic"/>
              </w:rPr>
              <w:t>layerSetup</w:t>
            </w:r>
          </w:p>
        </w:tc>
        <w:tc>
          <w:tcPr>
            <w:tcW w:w="1203" w:type="dxa"/>
          </w:tcPr>
          <w:p w14:paraId="2DC91E80" w14:textId="77777777" w:rsidR="00845357" w:rsidRPr="00C47354" w:rsidRDefault="00845357">
            <w:pPr>
              <w:rPr>
                <w:rFonts w:ascii="Segoe UI Historic" w:hAnsi="Segoe UI Historic" w:cs="Segoe UI Historic"/>
              </w:rPr>
            </w:pPr>
          </w:p>
        </w:tc>
        <w:tc>
          <w:tcPr>
            <w:tcW w:w="3303" w:type="dxa"/>
          </w:tcPr>
          <w:p w14:paraId="17A3E98C" w14:textId="68BD0ED2" w:rsidR="00D76187" w:rsidRPr="00C47354" w:rsidRDefault="00D76187">
            <w:pPr>
              <w:rPr>
                <w:rFonts w:ascii="Segoe UI Historic" w:hAnsi="Segoe UI Historic" w:cs="Segoe UI Historic"/>
              </w:rPr>
            </w:pPr>
            <w:r>
              <w:rPr>
                <w:rFonts w:ascii="Segoe UI Historic" w:hAnsi="Segoe UI Historic" w:cs="Segoe UI Historic"/>
              </w:rPr>
              <w:t>Timer : float</w:t>
            </w:r>
          </w:p>
        </w:tc>
        <w:tc>
          <w:tcPr>
            <w:tcW w:w="2325" w:type="dxa"/>
          </w:tcPr>
          <w:p w14:paraId="27F9C59C" w14:textId="77777777" w:rsidR="00D76187" w:rsidRDefault="00D76187">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0643598F" w14:textId="44EFC23C" w:rsidR="00D76187" w:rsidRPr="00C47354" w:rsidRDefault="00D76187">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tc>
      </w:tr>
      <w:tr w:rsidR="005E72E2" w:rsidRPr="00C47354" w14:paraId="37845877" w14:textId="77777777" w:rsidTr="00693678">
        <w:tc>
          <w:tcPr>
            <w:tcW w:w="2519" w:type="dxa"/>
          </w:tcPr>
          <w:p w14:paraId="1135CE53" w14:textId="38D10800" w:rsidR="00845357" w:rsidRPr="00C47354" w:rsidRDefault="00594666">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witchcam</w:t>
            </w:r>
          </w:p>
        </w:tc>
        <w:tc>
          <w:tcPr>
            <w:tcW w:w="1203" w:type="dxa"/>
          </w:tcPr>
          <w:p w14:paraId="58390D1C" w14:textId="77777777" w:rsidR="00845357" w:rsidRPr="00C47354" w:rsidRDefault="00845357">
            <w:pPr>
              <w:rPr>
                <w:rFonts w:ascii="Segoe UI Historic" w:hAnsi="Segoe UI Historic" w:cs="Segoe UI Historic"/>
              </w:rPr>
            </w:pPr>
          </w:p>
        </w:tc>
        <w:tc>
          <w:tcPr>
            <w:tcW w:w="3303" w:type="dxa"/>
          </w:tcPr>
          <w:p w14:paraId="1FB8C58A" w14:textId="72496508" w:rsidR="00845357" w:rsidRPr="00C47354" w:rsidRDefault="00594666">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cams :Camera[]</w:t>
            </w:r>
          </w:p>
        </w:tc>
        <w:tc>
          <w:tcPr>
            <w:tcW w:w="2325" w:type="dxa"/>
          </w:tcPr>
          <w:p w14:paraId="76A99186" w14:textId="77777777" w:rsidR="00845357" w:rsidRDefault="00594666">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hangeCamera()</w:t>
            </w:r>
          </w:p>
          <w:p w14:paraId="63F8837E" w14:textId="77777777" w:rsidR="00594666" w:rsidRDefault="00594666">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0E7EF4DC" w14:textId="6501FE10" w:rsidR="00594666" w:rsidRPr="00C47354" w:rsidRDefault="00594666">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tc>
      </w:tr>
      <w:tr w:rsidR="005E72E2" w:rsidRPr="00C47354" w14:paraId="5F61B1C4" w14:textId="77777777" w:rsidTr="00693678">
        <w:tc>
          <w:tcPr>
            <w:tcW w:w="2519" w:type="dxa"/>
          </w:tcPr>
          <w:p w14:paraId="6B429E13" w14:textId="1C4B0881" w:rsidR="00845357" w:rsidRPr="00C47354" w:rsidRDefault="00A355F6">
            <w:pPr>
              <w:rPr>
                <w:rFonts w:ascii="Segoe UI Historic" w:hAnsi="Segoe UI Historic" w:cs="Segoe UI Historic"/>
              </w:rPr>
            </w:pPr>
            <w:r>
              <w:rPr>
                <w:rFonts w:ascii="Segoe UI Historic" w:hAnsi="Segoe UI Historic" w:cs="Segoe UI Historic"/>
              </w:rPr>
              <w:t>toucharea</w:t>
            </w:r>
          </w:p>
        </w:tc>
        <w:tc>
          <w:tcPr>
            <w:tcW w:w="1203" w:type="dxa"/>
          </w:tcPr>
          <w:p w14:paraId="75B73EBA" w14:textId="77777777" w:rsidR="00845357" w:rsidRPr="00C47354" w:rsidRDefault="00845357">
            <w:pPr>
              <w:rPr>
                <w:rFonts w:ascii="Segoe UI Historic" w:hAnsi="Segoe UI Historic" w:cs="Segoe UI Historic"/>
              </w:rPr>
            </w:pPr>
          </w:p>
        </w:tc>
        <w:tc>
          <w:tcPr>
            <w:tcW w:w="3303" w:type="dxa"/>
          </w:tcPr>
          <w:p w14:paraId="11EE6148" w14:textId="76F4D3C0" w:rsidR="00845357" w:rsidRPr="00C47354" w:rsidRDefault="00A355F6">
            <w:pPr>
              <w:rPr>
                <w:rFonts w:ascii="Segoe UI Historic" w:hAnsi="Segoe UI Historic" w:cs="Segoe UI Historic"/>
              </w:rPr>
            </w:pPr>
            <w:r>
              <w:rPr>
                <w:rFonts w:ascii="Segoe UI Historic" w:hAnsi="Segoe UI Historic" w:cs="Segoe UI Historic"/>
              </w:rPr>
              <w:t>Touch :GameObject</w:t>
            </w:r>
          </w:p>
        </w:tc>
        <w:tc>
          <w:tcPr>
            <w:tcW w:w="2325" w:type="dxa"/>
          </w:tcPr>
          <w:p w14:paraId="4D4B55AA" w14:textId="77777777" w:rsidR="00845357" w:rsidRDefault="00A355F6">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04E143B9" w14:textId="77777777" w:rsidR="00A355F6" w:rsidRDefault="00A355F6">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p w14:paraId="500D7B05" w14:textId="77777777" w:rsidR="00A355F6" w:rsidRDefault="00A355F6">
            <w:pPr>
              <w:rPr>
                <w:rFonts w:ascii="Segoe UI Historic" w:hAnsi="Segoe UI Historic" w:cs="Segoe UI Historic"/>
              </w:rPr>
            </w:pPr>
            <w:r>
              <w:rPr>
                <w:rFonts w:ascii="Segoe UI Historic" w:hAnsi="Segoe UI Historic" w:cs="Segoe UI Historic" w:hint="eastAsia"/>
              </w:rPr>
              <w:t>R</w:t>
            </w:r>
            <w:r>
              <w:rPr>
                <w:rFonts w:ascii="Segoe UI Historic" w:hAnsi="Segoe UI Historic" w:cs="Segoe UI Historic"/>
              </w:rPr>
              <w:t>aycast()</w:t>
            </w:r>
          </w:p>
          <w:p w14:paraId="0116B671" w14:textId="3C96BCE3" w:rsidR="00A355F6" w:rsidRPr="00C47354" w:rsidRDefault="00A355F6">
            <w:pPr>
              <w:rPr>
                <w:rFonts w:ascii="Segoe UI Historic" w:hAnsi="Segoe UI Historic" w:cs="Segoe UI Historic"/>
              </w:rPr>
            </w:pPr>
            <w:r>
              <w:rPr>
                <w:rFonts w:ascii="Segoe UI Historic" w:hAnsi="Segoe UI Historic" w:cs="Segoe UI Historic" w:hint="eastAsia"/>
              </w:rPr>
              <w:t>G</w:t>
            </w:r>
            <w:r>
              <w:rPr>
                <w:rFonts w:ascii="Segoe UI Historic" w:hAnsi="Segoe UI Historic" w:cs="Segoe UI Historic"/>
              </w:rPr>
              <w:t>etT</w:t>
            </w:r>
            <w:r w:rsidR="00B94B03">
              <w:rPr>
                <w:rFonts w:ascii="Segoe UI Historic" w:hAnsi="Segoe UI Historic" w:cs="Segoe UI Historic"/>
              </w:rPr>
              <w:t>ouch()</w:t>
            </w:r>
          </w:p>
        </w:tc>
      </w:tr>
      <w:tr w:rsidR="005E72E2" w:rsidRPr="00C47354" w14:paraId="58EAC870" w14:textId="77777777" w:rsidTr="00693678">
        <w:tc>
          <w:tcPr>
            <w:tcW w:w="2519" w:type="dxa"/>
          </w:tcPr>
          <w:p w14:paraId="41ED8632" w14:textId="6560A63C" w:rsidR="00845357" w:rsidRPr="00C47354" w:rsidRDefault="00B94B03">
            <w:pPr>
              <w:rPr>
                <w:rFonts w:ascii="Segoe UI Historic" w:hAnsi="Segoe UI Historic" w:cs="Segoe UI Historic"/>
              </w:rPr>
            </w:pPr>
            <w:r>
              <w:rPr>
                <w:rFonts w:ascii="Segoe UI Historic" w:hAnsi="Segoe UI Historic" w:cs="Segoe UI Historic"/>
              </w:rPr>
              <w:t>Turnaround</w:t>
            </w:r>
          </w:p>
        </w:tc>
        <w:tc>
          <w:tcPr>
            <w:tcW w:w="1203" w:type="dxa"/>
          </w:tcPr>
          <w:p w14:paraId="5041F0DF" w14:textId="77777777" w:rsidR="00845357" w:rsidRPr="00C47354" w:rsidRDefault="00845357">
            <w:pPr>
              <w:rPr>
                <w:rFonts w:ascii="Segoe UI Historic" w:hAnsi="Segoe UI Historic" w:cs="Segoe UI Historic"/>
              </w:rPr>
            </w:pPr>
          </w:p>
        </w:tc>
        <w:tc>
          <w:tcPr>
            <w:tcW w:w="3303" w:type="dxa"/>
          </w:tcPr>
          <w:p w14:paraId="158CF47C" w14:textId="77777777" w:rsidR="00845357" w:rsidRDefault="00B94B03">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cam :Camera</w:t>
            </w:r>
          </w:p>
          <w:p w14:paraId="70165B87" w14:textId="77777777" w:rsidR="00B94B03" w:rsidRDefault="00B94B03">
            <w:pPr>
              <w:rPr>
                <w:rFonts w:ascii="Segoe UI Historic" w:hAnsi="Segoe UI Historic" w:cs="Segoe UI Historic"/>
              </w:rPr>
            </w:pPr>
            <w:r>
              <w:rPr>
                <w:rFonts w:ascii="Segoe UI Historic" w:hAnsi="Segoe UI Historic" w:cs="Segoe UI Historic"/>
              </w:rPr>
              <w:t>Dyn_joy : Joystick</w:t>
            </w:r>
          </w:p>
          <w:p w14:paraId="30431AFD" w14:textId="49DEBC08" w:rsidR="003347F3" w:rsidRDefault="003347F3">
            <w:pPr>
              <w:rPr>
                <w:rFonts w:ascii="Segoe UI Historic" w:hAnsi="Segoe UI Historic" w:cs="Segoe UI Historic"/>
              </w:rPr>
            </w:pPr>
            <w:r>
              <w:rPr>
                <w:rFonts w:ascii="Segoe UI Historic" w:hAnsi="Segoe UI Historic" w:cs="Segoe UI Historic" w:hint="eastAsia"/>
              </w:rPr>
              <w:t>x</w:t>
            </w:r>
            <w:r>
              <w:rPr>
                <w:rFonts w:ascii="Segoe UI Historic" w:hAnsi="Segoe UI Historic" w:cs="Segoe UI Historic"/>
              </w:rPr>
              <w:t>Speed :float</w:t>
            </w:r>
          </w:p>
          <w:p w14:paraId="0CC28A82" w14:textId="4C0D0AC8" w:rsidR="003347F3" w:rsidRPr="00C47354" w:rsidRDefault="003347F3">
            <w:pPr>
              <w:rPr>
                <w:rFonts w:ascii="Segoe UI Historic" w:hAnsi="Segoe UI Historic" w:cs="Segoe UI Historic"/>
              </w:rPr>
            </w:pPr>
            <w:r>
              <w:rPr>
                <w:rFonts w:ascii="Segoe UI Historic" w:hAnsi="Segoe UI Historic" w:cs="Segoe UI Historic" w:hint="eastAsia"/>
              </w:rPr>
              <w:t>y</w:t>
            </w:r>
            <w:r>
              <w:rPr>
                <w:rFonts w:ascii="Segoe UI Historic" w:hAnsi="Segoe UI Historic" w:cs="Segoe UI Historic"/>
              </w:rPr>
              <w:t>Speed :float</w:t>
            </w:r>
          </w:p>
        </w:tc>
        <w:tc>
          <w:tcPr>
            <w:tcW w:w="2325" w:type="dxa"/>
          </w:tcPr>
          <w:p w14:paraId="193C8F21" w14:textId="77777777" w:rsidR="00845357" w:rsidRDefault="003347F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1E485B7F" w14:textId="1C583C7C" w:rsidR="003347F3" w:rsidRPr="00C47354" w:rsidRDefault="003347F3">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tc>
      </w:tr>
      <w:tr w:rsidR="00606597" w:rsidRPr="00C47354" w14:paraId="1613B510" w14:textId="77777777" w:rsidTr="00693678">
        <w:tc>
          <w:tcPr>
            <w:tcW w:w="2519" w:type="dxa"/>
          </w:tcPr>
          <w:p w14:paraId="139CAE76" w14:textId="5522271C" w:rsidR="003347F3" w:rsidRDefault="00166AF6">
            <w:pPr>
              <w:rPr>
                <w:rFonts w:ascii="Segoe UI Historic" w:hAnsi="Segoe UI Historic" w:cs="Segoe UI Historic"/>
              </w:rPr>
            </w:pPr>
            <w:r>
              <w:rPr>
                <w:rFonts w:ascii="Segoe UI Historic" w:hAnsi="Segoe UI Historic" w:cs="Segoe UI Historic"/>
              </w:rPr>
              <w:t>Circular</w:t>
            </w:r>
          </w:p>
        </w:tc>
        <w:tc>
          <w:tcPr>
            <w:tcW w:w="1203" w:type="dxa"/>
          </w:tcPr>
          <w:p w14:paraId="7CDD9857" w14:textId="77777777" w:rsidR="003347F3" w:rsidRPr="00C47354" w:rsidRDefault="003347F3">
            <w:pPr>
              <w:rPr>
                <w:rFonts w:ascii="Segoe UI Historic" w:hAnsi="Segoe UI Historic" w:cs="Segoe UI Historic"/>
              </w:rPr>
            </w:pPr>
          </w:p>
        </w:tc>
        <w:tc>
          <w:tcPr>
            <w:tcW w:w="3303" w:type="dxa"/>
          </w:tcPr>
          <w:p w14:paraId="169E6F3F" w14:textId="77777777" w:rsidR="003347F3" w:rsidRDefault="00166AF6">
            <w:pPr>
              <w:rPr>
                <w:rFonts w:ascii="Segoe UI Historic" w:hAnsi="Segoe UI Historic" w:cs="Segoe UI Historic"/>
              </w:rPr>
            </w:pPr>
            <w:r>
              <w:rPr>
                <w:rFonts w:ascii="Segoe UI Historic" w:hAnsi="Segoe UI Historic" w:cs="Segoe UI Historic"/>
              </w:rPr>
              <w:t>Center :Vector2</w:t>
            </w:r>
          </w:p>
          <w:p w14:paraId="1569ED1E" w14:textId="77777777" w:rsidR="00166AF6" w:rsidRDefault="00166AF6">
            <w:pPr>
              <w:rPr>
                <w:rFonts w:ascii="Segoe UI Historic" w:hAnsi="Segoe UI Historic" w:cs="Segoe UI Historic"/>
              </w:rPr>
            </w:pPr>
            <w:r>
              <w:rPr>
                <w:rFonts w:ascii="Segoe UI Historic" w:hAnsi="Segoe UI Historic" w:cs="Segoe UI Historic"/>
              </w:rPr>
              <w:t>Radius : float</w:t>
            </w:r>
          </w:p>
          <w:p w14:paraId="488A2E8F" w14:textId="77777777" w:rsidR="00166AF6" w:rsidRDefault="00166AF6">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tartingPoint : Vector2</w:t>
            </w:r>
          </w:p>
          <w:p w14:paraId="35E5D6F5" w14:textId="77777777" w:rsidR="00166AF6" w:rsidRDefault="00166AF6">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eterWidth: float</w:t>
            </w:r>
          </w:p>
          <w:p w14:paraId="6AB65F12" w14:textId="77777777" w:rsidR="00166AF6" w:rsidRDefault="00166AF6">
            <w:pPr>
              <w:rPr>
                <w:rFonts w:ascii="Segoe UI Historic" w:hAnsi="Segoe UI Historic" w:cs="Segoe UI Historic"/>
              </w:rPr>
            </w:pPr>
            <w:r>
              <w:rPr>
                <w:rFonts w:ascii="Segoe UI Historic" w:hAnsi="Segoe UI Historic" w:cs="Segoe UI Historic"/>
              </w:rPr>
              <w:t>repeat :float</w:t>
            </w:r>
          </w:p>
          <w:p w14:paraId="02C98C54" w14:textId="77777777" w:rsidR="00166AF6" w:rsidRDefault="00166AF6">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ngle :float</w:t>
            </w:r>
          </w:p>
          <w:p w14:paraId="18C1B13F" w14:textId="77777777" w:rsidR="00166AF6" w:rsidRDefault="00166AF6">
            <w:pPr>
              <w:rPr>
                <w:rFonts w:ascii="Segoe UI Historic" w:hAnsi="Segoe UI Historic" w:cs="Segoe UI Historic"/>
              </w:rPr>
            </w:pPr>
            <w:r>
              <w:rPr>
                <w:rFonts w:ascii="Segoe UI Historic" w:hAnsi="Segoe UI Historic" w:cs="Segoe UI Historic" w:hint="eastAsia"/>
              </w:rPr>
              <w:t>o</w:t>
            </w:r>
            <w:r>
              <w:rPr>
                <w:rFonts w:ascii="Segoe UI Historic" w:hAnsi="Segoe UI Historic" w:cs="Segoe UI Historic"/>
              </w:rPr>
              <w:t>bjectToRotate: GameObject</w:t>
            </w:r>
          </w:p>
          <w:p w14:paraId="38F7E597" w14:textId="77777777" w:rsidR="00166AF6" w:rsidRDefault="00166AF6">
            <w:pPr>
              <w:rPr>
                <w:rFonts w:ascii="Segoe UI Historic" w:hAnsi="Segoe UI Historic" w:cs="Segoe UI Historic"/>
              </w:rPr>
            </w:pPr>
            <w:r>
              <w:rPr>
                <w:rFonts w:ascii="Segoe UI Historic" w:hAnsi="Segoe UI Historic" w:cs="Segoe UI Historic" w:hint="eastAsia"/>
              </w:rPr>
              <w:t>r</w:t>
            </w:r>
            <w:r>
              <w:rPr>
                <w:rFonts w:ascii="Segoe UI Historic" w:hAnsi="Segoe UI Historic" w:cs="Segoe UI Historic"/>
              </w:rPr>
              <w:t>otationPoint :Vector3</w:t>
            </w:r>
          </w:p>
          <w:p w14:paraId="5C2A39A4" w14:textId="7DF63742" w:rsidR="00166AF6" w:rsidRDefault="00166AF6">
            <w:pPr>
              <w:rPr>
                <w:rFonts w:ascii="Segoe UI Historic" w:hAnsi="Segoe UI Historic" w:cs="Segoe UI Historic"/>
              </w:rPr>
            </w:pPr>
            <w:r>
              <w:rPr>
                <w:rFonts w:ascii="Segoe UI Historic" w:hAnsi="Segoe UI Historic" w:cs="Segoe UI Historic" w:hint="eastAsia"/>
              </w:rPr>
              <w:t>r</w:t>
            </w:r>
            <w:r>
              <w:rPr>
                <w:rFonts w:ascii="Segoe UI Historic" w:hAnsi="Segoe UI Historic" w:cs="Segoe UI Historic"/>
              </w:rPr>
              <w:t>otationSpeed: float</w:t>
            </w:r>
          </w:p>
        </w:tc>
        <w:tc>
          <w:tcPr>
            <w:tcW w:w="2325" w:type="dxa"/>
          </w:tcPr>
          <w:p w14:paraId="1090AFC7" w14:textId="77777777" w:rsidR="003347F3" w:rsidRDefault="00166AF6">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5AF2221E" w14:textId="0CA2A909" w:rsidR="00166AF6" w:rsidRDefault="00166AF6">
            <w:pPr>
              <w:rPr>
                <w:rFonts w:ascii="Segoe UI Historic" w:hAnsi="Segoe UI Historic" w:cs="Segoe UI Historic"/>
              </w:rPr>
            </w:pPr>
            <w:r>
              <w:rPr>
                <w:rFonts w:ascii="Segoe UI Historic" w:hAnsi="Segoe UI Historic" w:cs="Segoe UI Historic" w:hint="eastAsia"/>
              </w:rPr>
              <w:t>R</w:t>
            </w:r>
            <w:r>
              <w:rPr>
                <w:rFonts w:ascii="Segoe UI Historic" w:hAnsi="Segoe UI Historic" w:cs="Segoe UI Historic"/>
              </w:rPr>
              <w:t>ot</w:t>
            </w:r>
            <w:r w:rsidR="00C7436D">
              <w:rPr>
                <w:rFonts w:ascii="Segoe UI Historic" w:hAnsi="Segoe UI Historic" w:cs="Segoe UI Historic"/>
              </w:rPr>
              <w:t>ate()</w:t>
            </w:r>
          </w:p>
        </w:tc>
      </w:tr>
      <w:tr w:rsidR="00606597" w:rsidRPr="00C47354" w14:paraId="38EEC79C" w14:textId="77777777" w:rsidTr="00693678">
        <w:tc>
          <w:tcPr>
            <w:tcW w:w="2519" w:type="dxa"/>
          </w:tcPr>
          <w:p w14:paraId="3B6F1D7D" w14:textId="40F89CF6" w:rsidR="00560795" w:rsidRDefault="00560795">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lock</w:t>
            </w:r>
          </w:p>
        </w:tc>
        <w:tc>
          <w:tcPr>
            <w:tcW w:w="1203" w:type="dxa"/>
          </w:tcPr>
          <w:p w14:paraId="30CB25E5" w14:textId="77777777" w:rsidR="00560795" w:rsidRPr="00C47354" w:rsidRDefault="00560795">
            <w:pPr>
              <w:rPr>
                <w:rFonts w:ascii="Segoe UI Historic" w:hAnsi="Segoe UI Historic" w:cs="Segoe UI Historic"/>
              </w:rPr>
            </w:pPr>
          </w:p>
        </w:tc>
        <w:tc>
          <w:tcPr>
            <w:tcW w:w="3303" w:type="dxa"/>
          </w:tcPr>
          <w:p w14:paraId="6FEDE31A" w14:textId="77777777" w:rsidR="00560795" w:rsidRDefault="00560795">
            <w:pPr>
              <w:rPr>
                <w:rFonts w:ascii="Segoe UI Historic" w:hAnsi="Segoe UI Historic" w:cs="Segoe UI Historic"/>
              </w:rPr>
            </w:pPr>
            <w:r>
              <w:rPr>
                <w:rFonts w:ascii="Segoe UI Historic" w:hAnsi="Segoe UI Historic" w:cs="Segoe UI Historic"/>
              </w:rPr>
              <w:t>Light :Light</w:t>
            </w:r>
          </w:p>
          <w:p w14:paraId="332A7B3F" w14:textId="77777777" w:rsidR="00560795" w:rsidRDefault="00560795">
            <w:pPr>
              <w:rPr>
                <w:rFonts w:ascii="Segoe UI Historic" w:hAnsi="Segoe UI Historic" w:cs="Segoe UI Historic"/>
              </w:rPr>
            </w:pPr>
            <w:r>
              <w:rPr>
                <w:rFonts w:ascii="Segoe UI Historic" w:hAnsi="Segoe UI Historic" w:cs="Segoe UI Historic"/>
              </w:rPr>
              <w:t>Rotate :Vector3</w:t>
            </w:r>
          </w:p>
          <w:p w14:paraId="7C37C201" w14:textId="77777777" w:rsidR="00560795" w:rsidRDefault="00560795">
            <w:pPr>
              <w:rPr>
                <w:rFonts w:ascii="Segoe UI Historic" w:hAnsi="Segoe UI Historic" w:cs="Segoe UI Historic"/>
              </w:rPr>
            </w:pPr>
            <w:r>
              <w:rPr>
                <w:rFonts w:ascii="Segoe UI Historic" w:hAnsi="Segoe UI Historic" w:cs="Segoe UI Historic"/>
              </w:rPr>
              <w:t>Time :float</w:t>
            </w:r>
          </w:p>
          <w:p w14:paraId="17E7FA5B" w14:textId="77777777" w:rsidR="00560795" w:rsidRDefault="00560795">
            <w:pPr>
              <w:rPr>
                <w:rFonts w:ascii="Segoe UI Historic" w:hAnsi="Segoe UI Historic" w:cs="Segoe UI Historic"/>
              </w:rPr>
            </w:pPr>
            <w:r>
              <w:rPr>
                <w:rFonts w:ascii="Segoe UI Historic" w:hAnsi="Segoe UI Historic" w:cs="Segoe UI Historic"/>
              </w:rPr>
              <w:t xml:space="preserve">Text </w:t>
            </w:r>
            <w:r w:rsidR="005634F1">
              <w:rPr>
                <w:rFonts w:ascii="Segoe UI Historic" w:hAnsi="Segoe UI Historic" w:cs="Segoe UI Historic"/>
              </w:rPr>
              <w:t>:TMP_Text</w:t>
            </w:r>
          </w:p>
          <w:p w14:paraId="7C7981BA" w14:textId="11C9AA60" w:rsidR="005634F1" w:rsidRDefault="005634F1">
            <w:pPr>
              <w:rPr>
                <w:rFonts w:ascii="Segoe UI Historic" w:hAnsi="Segoe UI Historic" w:cs="Segoe UI Historic"/>
              </w:rPr>
            </w:pPr>
            <w:r>
              <w:rPr>
                <w:rFonts w:ascii="Segoe UI Historic" w:hAnsi="Segoe UI Historic" w:cs="Segoe UI Historic"/>
              </w:rPr>
              <w:t>Date :int</w:t>
            </w:r>
          </w:p>
        </w:tc>
        <w:tc>
          <w:tcPr>
            <w:tcW w:w="2325" w:type="dxa"/>
          </w:tcPr>
          <w:p w14:paraId="21EA3F2D" w14:textId="77777777" w:rsidR="00560795" w:rsidRDefault="008E7697">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5C72BDF8" w14:textId="2172A09B" w:rsidR="008E7697" w:rsidRDefault="008E7697">
            <w:pPr>
              <w:rPr>
                <w:rFonts w:ascii="Segoe UI Historic" w:hAnsi="Segoe UI Historic" w:cs="Segoe UI Historic"/>
              </w:rPr>
            </w:pPr>
            <w:r>
              <w:rPr>
                <w:rFonts w:ascii="Segoe UI Historic" w:hAnsi="Segoe UI Historic" w:cs="Segoe UI Historic" w:hint="eastAsia"/>
              </w:rPr>
              <w:t>F</w:t>
            </w:r>
            <w:r>
              <w:rPr>
                <w:rFonts w:ascii="Segoe UI Historic" w:hAnsi="Segoe UI Historic" w:cs="Segoe UI Historic"/>
              </w:rPr>
              <w:t>ixedUpdate()</w:t>
            </w:r>
          </w:p>
        </w:tc>
      </w:tr>
      <w:tr w:rsidR="00606597" w:rsidRPr="00C47354" w14:paraId="18E332A3" w14:textId="77777777" w:rsidTr="00693678">
        <w:tc>
          <w:tcPr>
            <w:tcW w:w="2519" w:type="dxa"/>
          </w:tcPr>
          <w:p w14:paraId="5B2E3AB0" w14:textId="0E603682" w:rsidR="008E7697" w:rsidRDefault="003A4884">
            <w:pPr>
              <w:rPr>
                <w:rFonts w:ascii="Segoe UI Historic" w:hAnsi="Segoe UI Historic" w:cs="Segoe UI Historic"/>
              </w:rPr>
            </w:pPr>
            <w:r>
              <w:rPr>
                <w:rFonts w:ascii="Segoe UI Historic" w:hAnsi="Segoe UI Historic" w:cs="Segoe UI Historic"/>
              </w:rPr>
              <w:t>Escapecontroller</w:t>
            </w:r>
          </w:p>
        </w:tc>
        <w:tc>
          <w:tcPr>
            <w:tcW w:w="1203" w:type="dxa"/>
          </w:tcPr>
          <w:p w14:paraId="178E6AE0" w14:textId="77777777" w:rsidR="008E7697" w:rsidRPr="00C47354" w:rsidRDefault="008E7697">
            <w:pPr>
              <w:rPr>
                <w:rFonts w:ascii="Segoe UI Historic" w:hAnsi="Segoe UI Historic" w:cs="Segoe UI Historic"/>
              </w:rPr>
            </w:pPr>
          </w:p>
        </w:tc>
        <w:tc>
          <w:tcPr>
            <w:tcW w:w="3303" w:type="dxa"/>
          </w:tcPr>
          <w:p w14:paraId="2A886FBA" w14:textId="77777777" w:rsidR="008E7697" w:rsidRDefault="003A4884">
            <w:pPr>
              <w:rPr>
                <w:rFonts w:ascii="Segoe UI Historic" w:hAnsi="Segoe UI Historic" w:cs="Segoe UI Historic"/>
              </w:rPr>
            </w:pPr>
            <w:r>
              <w:rPr>
                <w:rFonts w:ascii="Segoe UI Historic" w:hAnsi="Segoe UI Historic" w:cs="Segoe UI Historic"/>
              </w:rPr>
              <w:t>Time :TMP_Text</w:t>
            </w:r>
          </w:p>
          <w:p w14:paraId="73F8F889" w14:textId="77777777" w:rsidR="003A4884" w:rsidRDefault="003A4884">
            <w:pPr>
              <w:rPr>
                <w:rFonts w:ascii="Segoe UI Historic" w:hAnsi="Segoe UI Historic" w:cs="Segoe UI Historic"/>
              </w:rPr>
            </w:pPr>
            <w:r>
              <w:rPr>
                <w:rFonts w:ascii="Segoe UI Historic" w:hAnsi="Segoe UI Historic" w:cs="Segoe UI Historic"/>
              </w:rPr>
              <w:t>Monster : TMP_Text</w:t>
            </w:r>
          </w:p>
          <w:p w14:paraId="55837FE1" w14:textId="77777777" w:rsidR="003A4884" w:rsidRDefault="003A4884">
            <w:pPr>
              <w:rPr>
                <w:rFonts w:ascii="Segoe UI Historic" w:hAnsi="Segoe UI Historic" w:cs="Segoe UI Historic"/>
              </w:rPr>
            </w:pPr>
            <w:r>
              <w:rPr>
                <w:rFonts w:ascii="Segoe UI Historic" w:hAnsi="Segoe UI Historic" w:cs="Segoe UI Historic"/>
              </w:rPr>
              <w:t>Difficulties : TMP_Text</w:t>
            </w:r>
          </w:p>
          <w:p w14:paraId="2CA1138E" w14:textId="77777777" w:rsidR="003A4884" w:rsidRDefault="00B342AE">
            <w:pPr>
              <w:rPr>
                <w:rFonts w:ascii="Segoe UI Historic" w:hAnsi="Segoe UI Historic" w:cs="Segoe UI Historic"/>
              </w:rPr>
            </w:pPr>
            <w:r>
              <w:rPr>
                <w:rFonts w:ascii="Segoe UI Historic" w:hAnsi="Segoe UI Historic" w:cs="Segoe UI Historic" w:hint="eastAsia"/>
              </w:rPr>
              <w:t>g</w:t>
            </w:r>
            <w:r>
              <w:rPr>
                <w:rFonts w:ascii="Segoe UI Historic" w:hAnsi="Segoe UI Historic" w:cs="Segoe UI Historic"/>
              </w:rPr>
              <w:t>ameOverPanel : GameObject</w:t>
            </w:r>
          </w:p>
          <w:p w14:paraId="1ECC016B" w14:textId="77777777" w:rsidR="00B342AE" w:rsidRDefault="00B342AE">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assedPanel :GameObject</w:t>
            </w:r>
          </w:p>
          <w:p w14:paraId="56E7DFC9" w14:textId="77777777" w:rsidR="00B342AE" w:rsidRDefault="00B342AE">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ainPanel : GameObject</w:t>
            </w:r>
          </w:p>
          <w:p w14:paraId="0670CA4E" w14:textId="77777777" w:rsidR="00B342AE" w:rsidRDefault="00B342AE">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oginPanel</w:t>
            </w:r>
            <w:r w:rsidR="001C09D4">
              <w:rPr>
                <w:rFonts w:ascii="Segoe UI Historic" w:hAnsi="Segoe UI Historic" w:cs="Segoe UI Historic"/>
              </w:rPr>
              <w:t xml:space="preserve"> :GameObject</w:t>
            </w:r>
          </w:p>
          <w:p w14:paraId="2F46FA76" w14:textId="77777777" w:rsidR="00415126" w:rsidRDefault="00415126">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loseButton : Button</w:t>
            </w:r>
          </w:p>
          <w:p w14:paraId="4DA6CD4B" w14:textId="7DCDB8CC" w:rsidR="00415126" w:rsidRDefault="00415126">
            <w:pPr>
              <w:rPr>
                <w:rFonts w:ascii="Segoe UI Historic" w:hAnsi="Segoe UI Historic" w:cs="Segoe UI Historic"/>
              </w:rPr>
            </w:pPr>
            <w:r>
              <w:rPr>
                <w:rFonts w:ascii="Segoe UI Historic" w:hAnsi="Segoe UI Historic" w:cs="Segoe UI Historic"/>
              </w:rPr>
              <w:t>Username : string</w:t>
            </w:r>
          </w:p>
        </w:tc>
        <w:tc>
          <w:tcPr>
            <w:tcW w:w="2325" w:type="dxa"/>
          </w:tcPr>
          <w:p w14:paraId="5B2D64DD" w14:textId="77777777" w:rsidR="008E7697" w:rsidRDefault="0061317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43BBA418" w14:textId="77777777" w:rsidR="00613173" w:rsidRDefault="00613173">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p w14:paraId="008A9E87" w14:textId="77777777" w:rsidR="00613173" w:rsidRDefault="00613173">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pload()</w:t>
            </w:r>
          </w:p>
          <w:p w14:paraId="7AC654AB" w14:textId="77777777" w:rsidR="00613173" w:rsidRDefault="00613173">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ontinueButton()</w:t>
            </w:r>
          </w:p>
          <w:p w14:paraId="131E9FC0" w14:textId="7F521E5C" w:rsidR="00613173" w:rsidRDefault="00613173">
            <w:pPr>
              <w:rPr>
                <w:rFonts w:ascii="Segoe UI Historic" w:hAnsi="Segoe UI Historic" w:cs="Segoe UI Historic"/>
              </w:rPr>
            </w:pPr>
            <w:r>
              <w:rPr>
                <w:rFonts w:ascii="Segoe UI Historic" w:hAnsi="Segoe UI Historic" w:cs="Segoe UI Historic" w:hint="eastAsia"/>
              </w:rPr>
              <w:t>B</w:t>
            </w:r>
            <w:r>
              <w:rPr>
                <w:rFonts w:ascii="Segoe UI Historic" w:hAnsi="Segoe UI Historic" w:cs="Segoe UI Historic"/>
              </w:rPr>
              <w:t>ack()</w:t>
            </w:r>
          </w:p>
        </w:tc>
      </w:tr>
      <w:tr w:rsidR="005E72E2" w:rsidRPr="00C47354" w14:paraId="19EF744E" w14:textId="77777777" w:rsidTr="00693678">
        <w:tc>
          <w:tcPr>
            <w:tcW w:w="2519" w:type="dxa"/>
          </w:tcPr>
          <w:p w14:paraId="275B16ED" w14:textId="3972B571" w:rsidR="00613173" w:rsidRDefault="00263F53">
            <w:pPr>
              <w:rPr>
                <w:rFonts w:ascii="Segoe UI Historic" w:hAnsi="Segoe UI Historic" w:cs="Segoe UI Historic"/>
              </w:rPr>
            </w:pPr>
            <w:r>
              <w:rPr>
                <w:rFonts w:ascii="Segoe UI Historic" w:hAnsi="Segoe UI Historic" w:cs="Segoe UI Historic" w:hint="eastAsia"/>
              </w:rPr>
              <w:t>e</w:t>
            </w:r>
            <w:r>
              <w:rPr>
                <w:rFonts w:ascii="Segoe UI Historic" w:hAnsi="Segoe UI Historic" w:cs="Segoe UI Historic"/>
              </w:rPr>
              <w:t>xitTrigger</w:t>
            </w:r>
          </w:p>
        </w:tc>
        <w:tc>
          <w:tcPr>
            <w:tcW w:w="1203" w:type="dxa"/>
          </w:tcPr>
          <w:p w14:paraId="6C8B3D5D" w14:textId="77777777" w:rsidR="00613173" w:rsidRPr="00C47354" w:rsidRDefault="00613173">
            <w:pPr>
              <w:rPr>
                <w:rFonts w:ascii="Segoe UI Historic" w:hAnsi="Segoe UI Historic" w:cs="Segoe UI Historic"/>
              </w:rPr>
            </w:pPr>
          </w:p>
        </w:tc>
        <w:tc>
          <w:tcPr>
            <w:tcW w:w="3303" w:type="dxa"/>
          </w:tcPr>
          <w:p w14:paraId="4018269D" w14:textId="77777777" w:rsidR="00613173" w:rsidRDefault="00B235BB">
            <w:pPr>
              <w:rPr>
                <w:rFonts w:ascii="Segoe UI Historic" w:hAnsi="Segoe UI Historic" w:cs="Segoe UI Historic"/>
              </w:rPr>
            </w:pPr>
            <w:r>
              <w:rPr>
                <w:rFonts w:ascii="Segoe UI Historic" w:hAnsi="Segoe UI Historic" w:cs="Segoe UI Historic"/>
              </w:rPr>
              <w:t>Exit: GameObject</w:t>
            </w:r>
          </w:p>
          <w:p w14:paraId="34BE0CA0" w14:textId="27FF441E" w:rsidR="00B235BB" w:rsidRDefault="00B235BB">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asswordPanel : GameObject</w:t>
            </w:r>
          </w:p>
        </w:tc>
        <w:tc>
          <w:tcPr>
            <w:tcW w:w="2325" w:type="dxa"/>
          </w:tcPr>
          <w:p w14:paraId="1731CA3A" w14:textId="74331445" w:rsidR="00613173" w:rsidRDefault="00B235BB">
            <w:pPr>
              <w:rPr>
                <w:rFonts w:ascii="Segoe UI Historic" w:hAnsi="Segoe UI Historic" w:cs="Segoe UI Historic"/>
              </w:rPr>
            </w:pPr>
            <w:r>
              <w:rPr>
                <w:rFonts w:ascii="Segoe UI Historic" w:hAnsi="Segoe UI Historic" w:cs="Segoe UI Historic" w:hint="eastAsia"/>
              </w:rPr>
              <w:t>O</w:t>
            </w:r>
            <w:r>
              <w:rPr>
                <w:rFonts w:ascii="Segoe UI Historic" w:hAnsi="Segoe UI Historic" w:cs="Segoe UI Historic"/>
              </w:rPr>
              <w:t>nTriggerEnter</w:t>
            </w:r>
            <w:r w:rsidR="00391B3F">
              <w:rPr>
                <w:rFonts w:ascii="Segoe UI Historic" w:hAnsi="Segoe UI Historic" w:cs="Segoe UI Historic"/>
              </w:rPr>
              <w:t>()</w:t>
            </w:r>
          </w:p>
          <w:p w14:paraId="79F72911" w14:textId="6DBDF0A2" w:rsidR="00B235BB" w:rsidRDefault="00B235BB">
            <w:pPr>
              <w:rPr>
                <w:rFonts w:ascii="Segoe UI Historic" w:hAnsi="Segoe UI Historic" w:cs="Segoe UI Historic"/>
              </w:rPr>
            </w:pPr>
            <w:r>
              <w:rPr>
                <w:rFonts w:ascii="Segoe UI Historic" w:hAnsi="Segoe UI Historic" w:cs="Segoe UI Historic" w:hint="eastAsia"/>
              </w:rPr>
              <w:t>D</w:t>
            </w:r>
            <w:r>
              <w:rPr>
                <w:rFonts w:ascii="Segoe UI Historic" w:hAnsi="Segoe UI Historic" w:cs="Segoe UI Historic"/>
              </w:rPr>
              <w:t>estroy</w:t>
            </w:r>
            <w:r w:rsidR="00391B3F">
              <w:rPr>
                <w:rFonts w:ascii="Segoe UI Historic" w:hAnsi="Segoe UI Historic" w:cs="Segoe UI Historic"/>
              </w:rPr>
              <w:t>Wall()</w:t>
            </w:r>
          </w:p>
        </w:tc>
      </w:tr>
      <w:tr w:rsidR="005E72E2" w:rsidRPr="00C47354" w14:paraId="60EAF36B" w14:textId="77777777" w:rsidTr="00693678">
        <w:tc>
          <w:tcPr>
            <w:tcW w:w="2519" w:type="dxa"/>
          </w:tcPr>
          <w:p w14:paraId="64791404" w14:textId="0AD4F59D" w:rsidR="00391B3F" w:rsidRDefault="00391B3F">
            <w:pPr>
              <w:rPr>
                <w:rFonts w:ascii="Segoe UI Historic" w:hAnsi="Segoe UI Historic" w:cs="Segoe UI Historic"/>
              </w:rPr>
            </w:pPr>
            <w:r>
              <w:rPr>
                <w:rFonts w:ascii="Segoe UI Historic" w:hAnsi="Segoe UI Historic" w:cs="Segoe UI Historic" w:hint="eastAsia"/>
              </w:rPr>
              <w:t>g</w:t>
            </w:r>
            <w:r>
              <w:rPr>
                <w:rFonts w:ascii="Segoe UI Historic" w:hAnsi="Segoe UI Historic" w:cs="Segoe UI Historic"/>
              </w:rPr>
              <w:t>ameOver</w:t>
            </w:r>
          </w:p>
        </w:tc>
        <w:tc>
          <w:tcPr>
            <w:tcW w:w="1203" w:type="dxa"/>
          </w:tcPr>
          <w:p w14:paraId="1401BB7E" w14:textId="77777777" w:rsidR="00391B3F" w:rsidRPr="00C47354" w:rsidRDefault="00391B3F">
            <w:pPr>
              <w:rPr>
                <w:rFonts w:ascii="Segoe UI Historic" w:hAnsi="Segoe UI Historic" w:cs="Segoe UI Historic"/>
              </w:rPr>
            </w:pPr>
          </w:p>
        </w:tc>
        <w:tc>
          <w:tcPr>
            <w:tcW w:w="3303" w:type="dxa"/>
          </w:tcPr>
          <w:p w14:paraId="218282AE" w14:textId="77777777" w:rsidR="00391B3F" w:rsidRDefault="00391B3F">
            <w:pPr>
              <w:rPr>
                <w:rFonts w:ascii="Segoe UI Historic" w:hAnsi="Segoe UI Historic" w:cs="Segoe UI Historic"/>
              </w:rPr>
            </w:pPr>
          </w:p>
        </w:tc>
        <w:tc>
          <w:tcPr>
            <w:tcW w:w="2325" w:type="dxa"/>
          </w:tcPr>
          <w:p w14:paraId="26DBFFA4" w14:textId="3F6ADC22" w:rsidR="00391B3F" w:rsidRDefault="00391B3F">
            <w:pPr>
              <w:rPr>
                <w:rFonts w:ascii="Segoe UI Historic" w:hAnsi="Segoe UI Historic" w:cs="Segoe UI Historic"/>
              </w:rPr>
            </w:pPr>
            <w:r>
              <w:rPr>
                <w:rFonts w:ascii="Segoe UI Historic" w:hAnsi="Segoe UI Historic" w:cs="Segoe UI Historic" w:hint="eastAsia"/>
              </w:rPr>
              <w:t>O</w:t>
            </w:r>
            <w:r>
              <w:rPr>
                <w:rFonts w:ascii="Segoe UI Historic" w:hAnsi="Segoe UI Historic" w:cs="Segoe UI Historic"/>
              </w:rPr>
              <w:t>nTriggerEnter()</w:t>
            </w:r>
          </w:p>
        </w:tc>
      </w:tr>
      <w:tr w:rsidR="005E72E2" w:rsidRPr="00C47354" w14:paraId="168F6BBA" w14:textId="77777777" w:rsidTr="00693678">
        <w:tc>
          <w:tcPr>
            <w:tcW w:w="2519" w:type="dxa"/>
          </w:tcPr>
          <w:p w14:paraId="4AC404A7" w14:textId="465A77E5" w:rsidR="00391B3F" w:rsidRDefault="00D258BE">
            <w:pPr>
              <w:rPr>
                <w:rFonts w:ascii="Segoe UI Historic" w:hAnsi="Segoe UI Historic" w:cs="Segoe UI Historic"/>
              </w:rPr>
            </w:pPr>
            <w:r>
              <w:rPr>
                <w:rFonts w:ascii="Segoe UI Historic" w:hAnsi="Segoe UI Historic" w:cs="Segoe UI Historic"/>
              </w:rPr>
              <w:t>Heal</w:t>
            </w:r>
          </w:p>
        </w:tc>
        <w:tc>
          <w:tcPr>
            <w:tcW w:w="1203" w:type="dxa"/>
          </w:tcPr>
          <w:p w14:paraId="5CF3521C" w14:textId="77777777" w:rsidR="00391B3F" w:rsidRPr="00C47354" w:rsidRDefault="00391B3F">
            <w:pPr>
              <w:rPr>
                <w:rFonts w:ascii="Segoe UI Historic" w:hAnsi="Segoe UI Historic" w:cs="Segoe UI Historic"/>
              </w:rPr>
            </w:pPr>
          </w:p>
        </w:tc>
        <w:tc>
          <w:tcPr>
            <w:tcW w:w="3303" w:type="dxa"/>
          </w:tcPr>
          <w:p w14:paraId="7DA1D509" w14:textId="77777777" w:rsidR="00391B3F" w:rsidRDefault="00391B3F">
            <w:pPr>
              <w:rPr>
                <w:rFonts w:ascii="Segoe UI Historic" w:hAnsi="Segoe UI Historic" w:cs="Segoe UI Historic"/>
              </w:rPr>
            </w:pPr>
          </w:p>
        </w:tc>
        <w:tc>
          <w:tcPr>
            <w:tcW w:w="2325" w:type="dxa"/>
          </w:tcPr>
          <w:p w14:paraId="3FA99F82" w14:textId="77777777" w:rsidR="00391B3F" w:rsidRDefault="00D258BE">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2F4AC410" w14:textId="77777777" w:rsidR="00D258BE" w:rsidRDefault="00D258BE">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p w14:paraId="4476A471" w14:textId="6CFD1207" w:rsidR="00D258BE" w:rsidRDefault="00D258BE">
            <w:pPr>
              <w:rPr>
                <w:rFonts w:ascii="Segoe UI Historic" w:hAnsi="Segoe UI Historic" w:cs="Segoe UI Historic"/>
              </w:rPr>
            </w:pPr>
            <w:r>
              <w:rPr>
                <w:rFonts w:ascii="Segoe UI Historic" w:hAnsi="Segoe UI Historic" w:cs="Segoe UI Historic" w:hint="eastAsia"/>
              </w:rPr>
              <w:t>O</w:t>
            </w:r>
            <w:r>
              <w:rPr>
                <w:rFonts w:ascii="Segoe UI Historic" w:hAnsi="Segoe UI Historic" w:cs="Segoe UI Historic"/>
              </w:rPr>
              <w:t>nTriggerEnter()</w:t>
            </w:r>
          </w:p>
        </w:tc>
      </w:tr>
      <w:tr w:rsidR="005E72E2" w:rsidRPr="00C47354" w14:paraId="010C6BCF" w14:textId="77777777" w:rsidTr="00693678">
        <w:tc>
          <w:tcPr>
            <w:tcW w:w="2519" w:type="dxa"/>
          </w:tcPr>
          <w:p w14:paraId="4111F8F8" w14:textId="501D8D1C" w:rsidR="00D258BE" w:rsidRDefault="00D258BE">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ainCharacter</w:t>
            </w:r>
          </w:p>
        </w:tc>
        <w:tc>
          <w:tcPr>
            <w:tcW w:w="1203" w:type="dxa"/>
          </w:tcPr>
          <w:p w14:paraId="698914BD" w14:textId="77777777" w:rsidR="00D258BE" w:rsidRPr="00C47354" w:rsidRDefault="00D258BE">
            <w:pPr>
              <w:rPr>
                <w:rFonts w:ascii="Segoe UI Historic" w:hAnsi="Segoe UI Historic" w:cs="Segoe UI Historic"/>
              </w:rPr>
            </w:pPr>
          </w:p>
        </w:tc>
        <w:tc>
          <w:tcPr>
            <w:tcW w:w="3303" w:type="dxa"/>
          </w:tcPr>
          <w:p w14:paraId="4AED7DE9" w14:textId="7C88ABBE" w:rsidR="00D258BE" w:rsidRDefault="00156F3A">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urrentSlot</w:t>
            </w:r>
          </w:p>
        </w:tc>
        <w:tc>
          <w:tcPr>
            <w:tcW w:w="2325" w:type="dxa"/>
          </w:tcPr>
          <w:p w14:paraId="14043907" w14:textId="77777777" w:rsidR="00D258BE" w:rsidRDefault="00D258BE">
            <w:pPr>
              <w:rPr>
                <w:rFonts w:ascii="Segoe UI Historic" w:hAnsi="Segoe UI Historic" w:cs="Segoe UI Historic"/>
              </w:rPr>
            </w:pPr>
          </w:p>
        </w:tc>
      </w:tr>
      <w:tr w:rsidR="005E72E2" w:rsidRPr="00C47354" w14:paraId="2637B183" w14:textId="77777777" w:rsidTr="00693678">
        <w:tc>
          <w:tcPr>
            <w:tcW w:w="2519" w:type="dxa"/>
          </w:tcPr>
          <w:p w14:paraId="3FB4AAAC" w14:textId="17E4F5DD" w:rsidR="00156F3A" w:rsidRDefault="00156F3A">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azeManager</w:t>
            </w:r>
          </w:p>
        </w:tc>
        <w:tc>
          <w:tcPr>
            <w:tcW w:w="1203" w:type="dxa"/>
          </w:tcPr>
          <w:p w14:paraId="11045D3B" w14:textId="4A2A2839" w:rsidR="00156F3A" w:rsidRPr="00C47354" w:rsidRDefault="000C1CFD">
            <w:pPr>
              <w:rPr>
                <w:rFonts w:ascii="Segoe UI Historic" w:hAnsi="Segoe UI Historic" w:cs="Segoe UI Historic"/>
              </w:rPr>
            </w:pPr>
            <w:r>
              <w:rPr>
                <w:rFonts w:ascii="Segoe UI Historic" w:hAnsi="Segoe UI Historic" w:cs="Segoe UI Historic"/>
              </w:rPr>
              <w:t>his is the main function controlling most of the function of the game. Including saving and loading progress, maze generation and</w:t>
            </w:r>
          </w:p>
        </w:tc>
        <w:tc>
          <w:tcPr>
            <w:tcW w:w="3303" w:type="dxa"/>
          </w:tcPr>
          <w:p w14:paraId="4C89D122" w14:textId="77777777" w:rsidR="00156F3A" w:rsidRDefault="000810AE">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haracterUI : GameObject</w:t>
            </w:r>
          </w:p>
          <w:p w14:paraId="2063E507" w14:textId="77777777" w:rsidR="00E01569" w:rsidRDefault="00E01569">
            <w:pPr>
              <w:rPr>
                <w:rFonts w:ascii="Segoe UI Historic" w:hAnsi="Segoe UI Historic" w:cs="Segoe UI Historic"/>
              </w:rPr>
            </w:pPr>
            <w:r>
              <w:rPr>
                <w:rFonts w:ascii="Segoe UI Historic" w:hAnsi="Segoe UI Historic" w:cs="Segoe UI Historic" w:hint="eastAsia"/>
              </w:rPr>
              <w:t>e</w:t>
            </w:r>
            <w:r>
              <w:rPr>
                <w:rFonts w:ascii="Segoe UI Historic" w:hAnsi="Segoe UI Historic" w:cs="Segoe UI Historic"/>
              </w:rPr>
              <w:t>mpty : GameObject</w:t>
            </w:r>
          </w:p>
          <w:p w14:paraId="65DFE6EF" w14:textId="77777777" w:rsidR="00E01569" w:rsidRDefault="00E01569">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haracterSelectionUI : GameObject</w:t>
            </w:r>
          </w:p>
          <w:p w14:paraId="5E2FCE20" w14:textId="77777777" w:rsidR="00E01569" w:rsidRDefault="00E01569">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ainchar : GameObject</w:t>
            </w:r>
          </w:p>
          <w:p w14:paraId="3B9F17C7" w14:textId="77777777" w:rsidR="00E01569" w:rsidRDefault="00E01569">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ams :List&lt;Camera&gt;</w:t>
            </w:r>
          </w:p>
          <w:p w14:paraId="72484332" w14:textId="77777777" w:rsidR="004E0E85" w:rsidRDefault="004E0E85">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layer :GameObject</w:t>
            </w:r>
          </w:p>
          <w:p w14:paraId="4E297007" w14:textId="77777777" w:rsidR="004E0E85" w:rsidRDefault="00DB44F2">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haracter : characterSpecification[]</w:t>
            </w:r>
          </w:p>
          <w:p w14:paraId="7378E052" w14:textId="77777777" w:rsidR="00DB44F2" w:rsidRDefault="00DB44F2">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urrentselection : int</w:t>
            </w:r>
          </w:p>
          <w:p w14:paraId="6CF94961" w14:textId="77777777" w:rsidR="00072DAA" w:rsidRDefault="00072DAA">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urrentAttack</w:t>
            </w:r>
            <w:r w:rsidR="000A2771">
              <w:rPr>
                <w:rFonts w:ascii="Segoe UI Historic" w:hAnsi="Segoe UI Historic" w:cs="Segoe UI Historic"/>
              </w:rPr>
              <w:t>Selection :int</w:t>
            </w:r>
          </w:p>
          <w:p w14:paraId="0B48C175" w14:textId="77777777" w:rsidR="000A2771" w:rsidRDefault="000A2771">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electcharButton :Button</w:t>
            </w:r>
          </w:p>
          <w:p w14:paraId="5D7B5D56" w14:textId="77777777" w:rsidR="000A2771" w:rsidRDefault="000A2771">
            <w:pPr>
              <w:rPr>
                <w:rFonts w:ascii="Segoe UI Historic" w:hAnsi="Segoe UI Historic" w:cs="Segoe UI Historic"/>
              </w:rPr>
            </w:pPr>
            <w:r>
              <w:rPr>
                <w:rFonts w:ascii="Segoe UI Historic" w:hAnsi="Segoe UI Historic" w:cs="Segoe UI Historic"/>
              </w:rPr>
              <w:t>invent :Inventory</w:t>
            </w:r>
          </w:p>
          <w:p w14:paraId="41D26DFC" w14:textId="77777777" w:rsidR="000A2771" w:rsidRDefault="000A2771">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angle : int</w:t>
            </w:r>
          </w:p>
          <w:p w14:paraId="2D63BAE9" w14:textId="77777777" w:rsidR="000A2771" w:rsidRDefault="000A2771">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monsterKilled : int</w:t>
            </w:r>
          </w:p>
          <w:p w14:paraId="2E76B62E" w14:textId="77777777" w:rsidR="000A2771" w:rsidRDefault="000A2771">
            <w:pPr>
              <w:rPr>
                <w:rFonts w:ascii="Segoe UI Historic" w:hAnsi="Segoe UI Historic" w:cs="Segoe UI Historic"/>
              </w:rPr>
            </w:pPr>
            <w:r>
              <w:rPr>
                <w:rFonts w:ascii="Segoe UI Historic" w:hAnsi="Segoe UI Historic" w:cs="Segoe UI Historic"/>
              </w:rPr>
              <w:t>Open_gate_order : CQueue</w:t>
            </w:r>
          </w:p>
          <w:p w14:paraId="7A837392" w14:textId="77777777" w:rsidR="000A2771" w:rsidRDefault="00C96C37">
            <w:pPr>
              <w:rPr>
                <w:rFonts w:ascii="Segoe UI Historic" w:hAnsi="Segoe UI Historic" w:cs="Segoe UI Historic"/>
              </w:rPr>
            </w:pPr>
            <w:r>
              <w:rPr>
                <w:rFonts w:ascii="Segoe UI Historic" w:hAnsi="Segoe UI Historic" w:cs="Segoe UI Historic"/>
              </w:rPr>
              <w:t>Opennow:bool</w:t>
            </w:r>
          </w:p>
          <w:p w14:paraId="39753BB3" w14:textId="77777777" w:rsidR="007E045A" w:rsidRDefault="00D72747">
            <w:pPr>
              <w:rPr>
                <w:rFonts w:ascii="Segoe UI Historic" w:hAnsi="Segoe UI Historic" w:cs="Segoe UI Historic"/>
              </w:rPr>
            </w:pPr>
            <w:r>
              <w:rPr>
                <w:rFonts w:ascii="Segoe UI Historic" w:hAnsi="Segoe UI Historic" w:cs="Segoe UI Historic"/>
              </w:rPr>
              <w:t>Playerpos :Vector3</w:t>
            </w:r>
          </w:p>
          <w:p w14:paraId="0225BC0F" w14:textId="6D89B6C5" w:rsidR="00D72747" w:rsidRDefault="00D72747">
            <w:pPr>
              <w:rPr>
                <w:rFonts w:ascii="Segoe UI Historic" w:hAnsi="Segoe UI Historic" w:cs="Segoe UI Historic"/>
              </w:rPr>
            </w:pPr>
            <w:r>
              <w:rPr>
                <w:rFonts w:ascii="Segoe UI Historic" w:hAnsi="Segoe UI Historic" w:cs="Segoe UI Historic"/>
              </w:rPr>
              <w:t>_setting :Setting</w:t>
            </w:r>
          </w:p>
          <w:p w14:paraId="3EC44366" w14:textId="5F49A736" w:rsidR="00D72747" w:rsidRDefault="00D72747">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password : string</w:t>
            </w:r>
          </w:p>
          <w:p w14:paraId="6415ED1E" w14:textId="67450ADA" w:rsidR="00F6611C" w:rsidRDefault="00F6611C">
            <w:pPr>
              <w:rPr>
                <w:rFonts w:ascii="Segoe UI Historic" w:hAnsi="Segoe UI Historic" w:cs="Segoe UI Historic"/>
              </w:rPr>
            </w:pPr>
            <w:r>
              <w:rPr>
                <w:rFonts w:ascii="Segoe UI Historic" w:hAnsi="Segoe UI Historic" w:cs="Segoe UI Historic"/>
              </w:rPr>
              <w:t>Sprites : Sprite[]</w:t>
            </w:r>
          </w:p>
          <w:p w14:paraId="27A0B064" w14:textId="30E916E6" w:rsidR="00582DA3" w:rsidRDefault="00582DA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prite</w:t>
            </w:r>
            <w:r w:rsidR="00F6611C">
              <w:rPr>
                <w:rFonts w:ascii="Segoe UI Historic" w:hAnsi="Segoe UI Historic" w:cs="Segoe UI Historic"/>
              </w:rPr>
              <w:t>Slot1 :Sprite</w:t>
            </w:r>
          </w:p>
          <w:p w14:paraId="1FCA6402" w14:textId="5C557FF4" w:rsidR="00F6611C" w:rsidRDefault="00F6611C">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priteSlot2 :Sprite</w:t>
            </w:r>
          </w:p>
          <w:p w14:paraId="4F855504" w14:textId="77777777" w:rsidR="00B57B73" w:rsidRDefault="00063D63">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ttackSelection : Image</w:t>
            </w:r>
          </w:p>
          <w:p w14:paraId="60615540" w14:textId="77777777" w:rsidR="00063D63" w:rsidRDefault="00063D6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tartAt : TMP_Text</w:t>
            </w:r>
          </w:p>
          <w:p w14:paraId="76D5197A" w14:textId="77777777" w:rsidR="00063D63" w:rsidRDefault="00063D63">
            <w:pPr>
              <w:rPr>
                <w:rFonts w:ascii="Segoe UI Historic" w:hAnsi="Segoe UI Historic" w:cs="Segoe UI Historic"/>
              </w:rPr>
            </w:pPr>
            <w:r>
              <w:rPr>
                <w:rFonts w:ascii="Segoe UI Historic" w:hAnsi="Segoe UI Historic" w:cs="Segoe UI Historic" w:hint="eastAsia"/>
              </w:rPr>
              <w:t>N</w:t>
            </w:r>
            <w:r>
              <w:rPr>
                <w:rFonts w:ascii="Segoe UI Historic" w:hAnsi="Segoe UI Historic" w:cs="Segoe UI Historic"/>
              </w:rPr>
              <w:t>extGate : TMP_Text</w:t>
            </w:r>
          </w:p>
          <w:p w14:paraId="4F7A13D5" w14:textId="77777777" w:rsidR="006F3D48" w:rsidRDefault="006F3D48">
            <w:pPr>
              <w:rPr>
                <w:rFonts w:ascii="Segoe UI Historic" w:hAnsi="Segoe UI Historic" w:cs="Segoe UI Historic"/>
              </w:rPr>
            </w:pPr>
            <w:r>
              <w:rPr>
                <w:rFonts w:ascii="Segoe UI Historic" w:hAnsi="Segoe UI Historic" w:cs="Segoe UI Historic" w:hint="eastAsia"/>
              </w:rPr>
              <w:t>N</w:t>
            </w:r>
            <w:r>
              <w:rPr>
                <w:rFonts w:ascii="Segoe UI Historic" w:hAnsi="Segoe UI Historic" w:cs="Segoe UI Historic"/>
              </w:rPr>
              <w:t>extmonster : TMP_Text</w:t>
            </w:r>
          </w:p>
          <w:p w14:paraId="3ACB9292" w14:textId="77777777" w:rsidR="006F3D48" w:rsidRDefault="006F3D48">
            <w:pPr>
              <w:rPr>
                <w:rFonts w:ascii="Segoe UI Historic" w:hAnsi="Segoe UI Historic" w:cs="Segoe UI Historic"/>
              </w:rPr>
            </w:pPr>
            <w:r>
              <w:rPr>
                <w:rFonts w:ascii="Segoe UI Historic" w:hAnsi="Segoe UI Historic" w:cs="Segoe UI Historic"/>
              </w:rPr>
              <w:t>Counting :TMP_Text</w:t>
            </w:r>
          </w:p>
          <w:p w14:paraId="6F79649E" w14:textId="48C47F1A" w:rsidR="002C47A2" w:rsidRDefault="002C47A2">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onsterPrompt :TMP_Text</w:t>
            </w:r>
          </w:p>
        </w:tc>
        <w:tc>
          <w:tcPr>
            <w:tcW w:w="2325" w:type="dxa"/>
          </w:tcPr>
          <w:p w14:paraId="5AC5EA24" w14:textId="77777777" w:rsidR="00156F3A" w:rsidRDefault="002C47A2">
            <w:pPr>
              <w:rPr>
                <w:rFonts w:ascii="Segoe UI Historic" w:hAnsi="Segoe UI Historic" w:cs="Segoe UI Historic"/>
              </w:rPr>
            </w:pPr>
            <w:r>
              <w:rPr>
                <w:rFonts w:ascii="Segoe UI Historic" w:hAnsi="Segoe UI Historic" w:cs="Segoe UI Historic" w:hint="eastAsia"/>
              </w:rPr>
              <w:t>D</w:t>
            </w:r>
            <w:r>
              <w:rPr>
                <w:rFonts w:ascii="Segoe UI Historic" w:hAnsi="Segoe UI Historic" w:cs="Segoe UI Historic"/>
              </w:rPr>
              <w:t>ead()</w:t>
            </w:r>
          </w:p>
          <w:p w14:paraId="3CDA1922" w14:textId="77777777" w:rsidR="002C47A2" w:rsidRDefault="002C47A2">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pawnMonster()</w:t>
            </w:r>
          </w:p>
          <w:p w14:paraId="094020D4" w14:textId="77777777" w:rsidR="002C47A2" w:rsidRDefault="002C47A2">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wake()</w:t>
            </w:r>
          </w:p>
          <w:p w14:paraId="0593D148" w14:textId="77777777" w:rsidR="002C47A2" w:rsidRDefault="002C47A2">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onsterPrompt()</w:t>
            </w:r>
          </w:p>
          <w:p w14:paraId="5FF70D57" w14:textId="77777777" w:rsidR="002C47A2" w:rsidRDefault="002C47A2">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4913F0FB" w14:textId="77777777" w:rsidR="002C47A2" w:rsidRDefault="002C47A2">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howCharacterPopUp()</w:t>
            </w:r>
          </w:p>
          <w:p w14:paraId="265EE848" w14:textId="77777777" w:rsidR="002C47A2" w:rsidRDefault="002C47A2">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election()</w:t>
            </w:r>
          </w:p>
          <w:p w14:paraId="2EE96F52" w14:textId="77777777" w:rsidR="002C47A2" w:rsidRDefault="002C47A2">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aze()</w:t>
            </w:r>
          </w:p>
          <w:p w14:paraId="22656B69" w14:textId="77777777" w:rsidR="002C47A2" w:rsidRDefault="002C47A2">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tartGame()</w:t>
            </w:r>
          </w:p>
          <w:p w14:paraId="7CBBF025" w14:textId="77777777" w:rsidR="002C47A2" w:rsidRDefault="001D2F3B">
            <w:pPr>
              <w:rPr>
                <w:rFonts w:ascii="Segoe UI Historic" w:hAnsi="Segoe UI Historic" w:cs="Segoe UI Historic"/>
              </w:rPr>
            </w:pPr>
            <w:r>
              <w:rPr>
                <w:rFonts w:ascii="Segoe UI Historic" w:hAnsi="Segoe UI Historic" w:cs="Segoe UI Historic" w:hint="eastAsia"/>
              </w:rPr>
              <w:t>O</w:t>
            </w:r>
            <w:r>
              <w:rPr>
                <w:rFonts w:ascii="Segoe UI Historic" w:hAnsi="Segoe UI Historic" w:cs="Segoe UI Historic"/>
              </w:rPr>
              <w:t>penPassword()</w:t>
            </w:r>
          </w:p>
          <w:p w14:paraId="56EEDC43" w14:textId="77777777" w:rsidR="001D2F3B" w:rsidRDefault="001D2F3B">
            <w:pPr>
              <w:rPr>
                <w:rFonts w:ascii="Segoe UI Historic" w:hAnsi="Segoe UI Historic" w:cs="Segoe UI Historic"/>
              </w:rPr>
            </w:pPr>
            <w:r>
              <w:rPr>
                <w:rFonts w:ascii="Segoe UI Historic" w:hAnsi="Segoe UI Historic" w:cs="Segoe UI Historic" w:hint="eastAsia"/>
              </w:rPr>
              <w:t>F</w:t>
            </w:r>
            <w:r>
              <w:rPr>
                <w:rFonts w:ascii="Segoe UI Historic" w:hAnsi="Segoe UI Historic" w:cs="Segoe UI Historic"/>
              </w:rPr>
              <w:t>irstTime()</w:t>
            </w:r>
          </w:p>
          <w:p w14:paraId="49755F88" w14:textId="77777777" w:rsidR="001D2F3B" w:rsidRDefault="001D2F3B">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aveLevel()</w:t>
            </w:r>
          </w:p>
          <w:p w14:paraId="33C2C582" w14:textId="77777777" w:rsidR="001D2F3B" w:rsidRDefault="001D2F3B">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ttack()</w:t>
            </w:r>
          </w:p>
          <w:p w14:paraId="73811C1B" w14:textId="77777777" w:rsidR="001D2F3B" w:rsidRDefault="001D2F3B">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hangeAttack()</w:t>
            </w:r>
          </w:p>
          <w:p w14:paraId="021EA021" w14:textId="77777777" w:rsidR="001D2F3B" w:rsidRDefault="001D2F3B">
            <w:pPr>
              <w:rPr>
                <w:rFonts w:ascii="Segoe UI Historic" w:hAnsi="Segoe UI Historic" w:cs="Segoe UI Historic"/>
              </w:rPr>
            </w:pPr>
            <w:r>
              <w:rPr>
                <w:rFonts w:ascii="Segoe UI Historic" w:hAnsi="Segoe UI Historic" w:cs="Segoe UI Historic" w:hint="eastAsia"/>
              </w:rPr>
              <w:t>h</w:t>
            </w:r>
            <w:r>
              <w:rPr>
                <w:rFonts w:ascii="Segoe UI Historic" w:hAnsi="Segoe UI Historic" w:cs="Segoe UI Historic"/>
              </w:rPr>
              <w:t>eal()</w:t>
            </w:r>
          </w:p>
          <w:p w14:paraId="7B9F944F" w14:textId="77777777" w:rsidR="001D2F3B" w:rsidRDefault="001D2F3B">
            <w:pPr>
              <w:rPr>
                <w:rFonts w:ascii="Segoe UI Historic" w:hAnsi="Segoe UI Historic" w:cs="Segoe UI Historic"/>
              </w:rPr>
            </w:pPr>
            <w:r>
              <w:rPr>
                <w:rFonts w:ascii="Segoe UI Historic" w:hAnsi="Segoe UI Historic" w:cs="Segoe UI Historic" w:hint="eastAsia"/>
              </w:rPr>
              <w:t>o</w:t>
            </w:r>
            <w:r>
              <w:rPr>
                <w:rFonts w:ascii="Segoe UI Historic" w:hAnsi="Segoe UI Historic" w:cs="Segoe UI Historic"/>
              </w:rPr>
              <w:t>penGate()</w:t>
            </w:r>
          </w:p>
          <w:p w14:paraId="1164CF34" w14:textId="77777777" w:rsidR="005D1C78" w:rsidRDefault="005D1C78">
            <w:pPr>
              <w:rPr>
                <w:rFonts w:ascii="Segoe UI Historic" w:hAnsi="Segoe UI Historic" w:cs="Segoe UI Historic"/>
              </w:rPr>
            </w:pPr>
            <w:r>
              <w:rPr>
                <w:rFonts w:ascii="Segoe UI Historic" w:hAnsi="Segoe UI Historic" w:cs="Segoe UI Historic" w:hint="eastAsia"/>
              </w:rPr>
              <w:t>B</w:t>
            </w:r>
            <w:r>
              <w:rPr>
                <w:rFonts w:ascii="Segoe UI Historic" w:hAnsi="Segoe UI Historic" w:cs="Segoe UI Historic"/>
              </w:rPr>
              <w:t>ack()</w:t>
            </w:r>
          </w:p>
          <w:p w14:paraId="1F15E67B" w14:textId="5E1A26CB" w:rsidR="005D1C78" w:rsidRDefault="005D1C78">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pdateScore()</w:t>
            </w:r>
          </w:p>
        </w:tc>
      </w:tr>
      <w:tr w:rsidR="00A51769" w:rsidRPr="00C47354" w14:paraId="0506769A" w14:textId="77777777" w:rsidTr="00693678">
        <w:tc>
          <w:tcPr>
            <w:tcW w:w="2519" w:type="dxa"/>
          </w:tcPr>
          <w:p w14:paraId="663BF0BC" w14:textId="58461F75" w:rsidR="005D1C78" w:rsidRDefault="005D1C78">
            <w:pPr>
              <w:rPr>
                <w:rFonts w:ascii="Segoe UI Historic" w:hAnsi="Segoe UI Historic" w:cs="Segoe UI Historic"/>
              </w:rPr>
            </w:pPr>
            <w:r>
              <w:rPr>
                <w:rFonts w:ascii="Segoe UI Historic" w:hAnsi="Segoe UI Historic" w:cs="Segoe UI Historic"/>
              </w:rPr>
              <w:t>Minimap</w:t>
            </w:r>
          </w:p>
        </w:tc>
        <w:tc>
          <w:tcPr>
            <w:tcW w:w="1203" w:type="dxa"/>
          </w:tcPr>
          <w:p w14:paraId="248F4978" w14:textId="77777777" w:rsidR="005D1C78" w:rsidRPr="00C47354" w:rsidRDefault="005D1C78">
            <w:pPr>
              <w:rPr>
                <w:rFonts w:ascii="Segoe UI Historic" w:hAnsi="Segoe UI Historic" w:cs="Segoe UI Historic"/>
              </w:rPr>
            </w:pPr>
          </w:p>
        </w:tc>
        <w:tc>
          <w:tcPr>
            <w:tcW w:w="3303" w:type="dxa"/>
          </w:tcPr>
          <w:p w14:paraId="152D8478" w14:textId="77777777" w:rsidR="005D1C78" w:rsidRDefault="005D1C78">
            <w:pPr>
              <w:rPr>
                <w:rFonts w:ascii="Segoe UI Historic" w:hAnsi="Segoe UI Historic" w:cs="Segoe UI Historic"/>
              </w:rPr>
            </w:pPr>
            <w:r>
              <w:rPr>
                <w:rFonts w:ascii="Segoe UI Historic" w:hAnsi="Segoe UI Historic" w:cs="Segoe UI Historic"/>
              </w:rPr>
              <w:t>Minimap_cam :Vamera</w:t>
            </w:r>
          </w:p>
          <w:p w14:paraId="710C2076" w14:textId="77777777" w:rsidR="005D1C78" w:rsidRDefault="005D1C78">
            <w:pPr>
              <w:rPr>
                <w:rFonts w:ascii="Segoe UI Historic" w:hAnsi="Segoe UI Historic" w:cs="Segoe UI Historic"/>
              </w:rPr>
            </w:pPr>
            <w:r>
              <w:rPr>
                <w:rFonts w:ascii="Segoe UI Historic" w:hAnsi="Segoe UI Historic" w:cs="Segoe UI Historic"/>
              </w:rPr>
              <w:t>Texture :RenderTexture</w:t>
            </w:r>
          </w:p>
          <w:p w14:paraId="28024D06" w14:textId="40FF2C70" w:rsidR="005D1C78" w:rsidRDefault="005D1C78">
            <w:pPr>
              <w:rPr>
                <w:rFonts w:ascii="Segoe UI Historic" w:hAnsi="Segoe UI Historic" w:cs="Segoe UI Historic"/>
              </w:rPr>
            </w:pPr>
            <w:r>
              <w:rPr>
                <w:rFonts w:ascii="Segoe UI Historic" w:hAnsi="Segoe UI Historic" w:cs="Segoe UI Historic"/>
              </w:rPr>
              <w:t>Img: RawImage</w:t>
            </w:r>
          </w:p>
        </w:tc>
        <w:tc>
          <w:tcPr>
            <w:tcW w:w="2325" w:type="dxa"/>
          </w:tcPr>
          <w:p w14:paraId="7B519D24" w14:textId="41019B88" w:rsidR="005D1C78" w:rsidRDefault="005D1C78">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etup()</w:t>
            </w:r>
          </w:p>
        </w:tc>
      </w:tr>
      <w:tr w:rsidR="00A51769" w:rsidRPr="00C47354" w14:paraId="0AB00E7A" w14:textId="77777777" w:rsidTr="00693678">
        <w:tc>
          <w:tcPr>
            <w:tcW w:w="2519" w:type="dxa"/>
          </w:tcPr>
          <w:p w14:paraId="43E36E39" w14:textId="06F0ADBC" w:rsidR="003B3986" w:rsidRDefault="003B3986">
            <w:pPr>
              <w:rPr>
                <w:rFonts w:ascii="Segoe UI Historic" w:hAnsi="Segoe UI Historic" w:cs="Segoe UI Historic"/>
              </w:rPr>
            </w:pPr>
            <w:r>
              <w:rPr>
                <w:rFonts w:ascii="Segoe UI Historic" w:hAnsi="Segoe UI Historic" w:cs="Segoe UI Historic" w:hint="eastAsia"/>
              </w:rPr>
              <w:t>o</w:t>
            </w:r>
            <w:r>
              <w:rPr>
                <w:rFonts w:ascii="Segoe UI Historic" w:hAnsi="Segoe UI Historic" w:cs="Segoe UI Historic"/>
              </w:rPr>
              <w:t>nLoadMaze</w:t>
            </w:r>
          </w:p>
        </w:tc>
        <w:tc>
          <w:tcPr>
            <w:tcW w:w="1203" w:type="dxa"/>
          </w:tcPr>
          <w:p w14:paraId="07084E09" w14:textId="77777777" w:rsidR="003B3986" w:rsidRPr="00C47354" w:rsidRDefault="003B3986">
            <w:pPr>
              <w:rPr>
                <w:rFonts w:ascii="Segoe UI Historic" w:hAnsi="Segoe UI Historic" w:cs="Segoe UI Historic"/>
              </w:rPr>
            </w:pPr>
          </w:p>
        </w:tc>
        <w:tc>
          <w:tcPr>
            <w:tcW w:w="3303" w:type="dxa"/>
          </w:tcPr>
          <w:p w14:paraId="64A67420" w14:textId="3F331C96" w:rsidR="003B3986" w:rsidRDefault="003B3986">
            <w:pPr>
              <w:rPr>
                <w:rFonts w:ascii="Segoe UI Historic" w:hAnsi="Segoe UI Historic" w:cs="Segoe UI Historic"/>
              </w:rPr>
            </w:pPr>
          </w:p>
        </w:tc>
        <w:tc>
          <w:tcPr>
            <w:tcW w:w="2325" w:type="dxa"/>
          </w:tcPr>
          <w:p w14:paraId="430ACC62" w14:textId="77777777" w:rsidR="003B3986" w:rsidRDefault="003B3986">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wake()</w:t>
            </w:r>
          </w:p>
          <w:p w14:paraId="60C1ED0E" w14:textId="7E4584E7" w:rsidR="003B3986" w:rsidRDefault="003B3986">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tc>
      </w:tr>
      <w:tr w:rsidR="00A51769" w:rsidRPr="00C47354" w14:paraId="37F74186" w14:textId="77777777" w:rsidTr="00693678">
        <w:tc>
          <w:tcPr>
            <w:tcW w:w="2519" w:type="dxa"/>
          </w:tcPr>
          <w:p w14:paraId="5935D78D" w14:textId="77D1E92E" w:rsidR="003B3986" w:rsidRDefault="003B3986">
            <w:pPr>
              <w:rPr>
                <w:rFonts w:ascii="Segoe UI Historic" w:hAnsi="Segoe UI Historic" w:cs="Segoe UI Historic"/>
              </w:rPr>
            </w:pPr>
            <w:r>
              <w:rPr>
                <w:rFonts w:ascii="Segoe UI Historic" w:hAnsi="Segoe UI Historic" w:cs="Segoe UI Historic"/>
              </w:rPr>
              <w:t>Open_gate</w:t>
            </w:r>
          </w:p>
        </w:tc>
        <w:tc>
          <w:tcPr>
            <w:tcW w:w="1203" w:type="dxa"/>
          </w:tcPr>
          <w:p w14:paraId="019B14A4" w14:textId="77777777" w:rsidR="003B3986" w:rsidRPr="00C47354" w:rsidRDefault="003B3986">
            <w:pPr>
              <w:rPr>
                <w:rFonts w:ascii="Segoe UI Historic" w:hAnsi="Segoe UI Historic" w:cs="Segoe UI Historic"/>
              </w:rPr>
            </w:pPr>
          </w:p>
        </w:tc>
        <w:tc>
          <w:tcPr>
            <w:tcW w:w="3303" w:type="dxa"/>
          </w:tcPr>
          <w:p w14:paraId="7CFE105E" w14:textId="460B0226" w:rsidR="003B3986" w:rsidRDefault="00400EA0">
            <w:pPr>
              <w:rPr>
                <w:rFonts w:ascii="Segoe UI Historic" w:hAnsi="Segoe UI Historic" w:cs="Segoe UI Historic"/>
              </w:rPr>
            </w:pPr>
            <w:r>
              <w:rPr>
                <w:rFonts w:ascii="Segoe UI Historic" w:hAnsi="Segoe UI Historic" w:cs="Segoe UI Historic"/>
              </w:rPr>
              <w:t>M_le</w:t>
            </w:r>
            <w:r w:rsidR="00E524F2">
              <w:rPr>
                <w:rFonts w:ascii="Segoe UI Historic" w:hAnsi="Segoe UI Historic" w:cs="Segoe UI Historic"/>
              </w:rPr>
              <w:t>ft</w:t>
            </w:r>
            <w:r w:rsidR="002E0987">
              <w:rPr>
                <w:rFonts w:ascii="Segoe UI Historic" w:hAnsi="Segoe UI Historic" w:cs="Segoe UI Historic"/>
              </w:rPr>
              <w:t>: Transform</w:t>
            </w:r>
          </w:p>
          <w:p w14:paraId="44671DD9" w14:textId="137A1F7A" w:rsidR="00E524F2" w:rsidRDefault="00E524F2">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_right</w:t>
            </w:r>
            <w:r w:rsidR="002E0987">
              <w:rPr>
                <w:rFonts w:ascii="Segoe UI Historic" w:hAnsi="Segoe UI Historic" w:cs="Segoe UI Historic"/>
              </w:rPr>
              <w:t>: Transform</w:t>
            </w:r>
          </w:p>
          <w:p w14:paraId="434B78DC" w14:textId="23CD05C6" w:rsidR="00E524F2" w:rsidRDefault="00E524F2">
            <w:pPr>
              <w:rPr>
                <w:rFonts w:ascii="Segoe UI Historic" w:hAnsi="Segoe UI Historic" w:cs="Segoe UI Historic"/>
              </w:rPr>
            </w:pPr>
            <w:r>
              <w:rPr>
                <w:rFonts w:ascii="Segoe UI Historic" w:hAnsi="Segoe UI Historic" w:cs="Segoe UI Historic"/>
              </w:rPr>
              <w:t>Back</w:t>
            </w:r>
            <w:r w:rsidR="002E0987">
              <w:rPr>
                <w:rFonts w:ascii="Segoe UI Historic" w:hAnsi="Segoe UI Historic" w:cs="Segoe UI Historic"/>
              </w:rPr>
              <w:t>; Transform</w:t>
            </w:r>
          </w:p>
          <w:p w14:paraId="28461319" w14:textId="0C2AD437" w:rsidR="00E524F2" w:rsidRDefault="00E524F2">
            <w:pPr>
              <w:rPr>
                <w:rFonts w:ascii="Segoe UI Historic" w:hAnsi="Segoe UI Historic" w:cs="Segoe UI Historic"/>
              </w:rPr>
            </w:pPr>
            <w:r>
              <w:rPr>
                <w:rFonts w:ascii="Segoe UI Historic" w:hAnsi="Segoe UI Historic" w:cs="Segoe UI Historic"/>
              </w:rPr>
              <w:t>Open</w:t>
            </w:r>
            <w:r w:rsidR="002E0987">
              <w:rPr>
                <w:rFonts w:ascii="Segoe UI Historic" w:hAnsi="Segoe UI Historic" w:cs="Segoe UI Historic"/>
              </w:rPr>
              <w:t>: bool</w:t>
            </w:r>
          </w:p>
          <w:p w14:paraId="7E1685FA" w14:textId="22EC4C46" w:rsidR="00E524F2" w:rsidRDefault="00E524F2">
            <w:pPr>
              <w:rPr>
                <w:rFonts w:ascii="Segoe UI Historic" w:hAnsi="Segoe UI Historic" w:cs="Segoe UI Historic"/>
              </w:rPr>
            </w:pPr>
            <w:r>
              <w:rPr>
                <w:rFonts w:ascii="Segoe UI Historic" w:hAnsi="Segoe UI Historic" w:cs="Segoe UI Historic"/>
              </w:rPr>
              <w:t>Speed</w:t>
            </w:r>
            <w:r w:rsidR="002E0987">
              <w:rPr>
                <w:rFonts w:ascii="Segoe UI Historic" w:hAnsi="Segoe UI Historic" w:cs="Segoe UI Historic"/>
              </w:rPr>
              <w:t>: int</w:t>
            </w:r>
          </w:p>
          <w:p w14:paraId="6679D90A" w14:textId="1DE78FC3" w:rsidR="00E524F2" w:rsidRDefault="00E524F2">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VecRIght_</w:t>
            </w:r>
            <w:r w:rsidR="003A52CD">
              <w:rPr>
                <w:rFonts w:ascii="Segoe UI Historic" w:hAnsi="Segoe UI Historic" w:cs="Segoe UI Historic"/>
              </w:rPr>
              <w:t>Open</w:t>
            </w:r>
            <w:r>
              <w:rPr>
                <w:rFonts w:ascii="Segoe UI Historic" w:hAnsi="Segoe UI Historic" w:cs="Segoe UI Historic"/>
              </w:rPr>
              <w:t>Pos</w:t>
            </w:r>
            <w:r w:rsidR="003A52CD">
              <w:rPr>
                <w:rFonts w:ascii="Segoe UI Historic" w:hAnsi="Segoe UI Historic" w:cs="Segoe UI Historic"/>
              </w:rPr>
              <w:t>:</w:t>
            </w:r>
            <w:r w:rsidR="002E0987">
              <w:rPr>
                <w:rFonts w:ascii="Segoe UI Historic" w:hAnsi="Segoe UI Historic" w:cs="Segoe UI Historic"/>
              </w:rPr>
              <w:t xml:space="preserve"> Vector3</w:t>
            </w:r>
          </w:p>
          <w:p w14:paraId="488934B0" w14:textId="77777777" w:rsidR="002E0987" w:rsidRDefault="003A52CD">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VecRIght_ClosePos</w:t>
            </w:r>
            <w:r w:rsidR="002E0987">
              <w:rPr>
                <w:rFonts w:ascii="Segoe UI Historic" w:hAnsi="Segoe UI Historic" w:cs="Segoe UI Historic"/>
              </w:rPr>
              <w:t>: Vector3</w:t>
            </w:r>
          </w:p>
          <w:p w14:paraId="0E7D2785" w14:textId="77777777" w:rsidR="002E0987" w:rsidRDefault="003A52CD">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VecLeft_OpenPos</w:t>
            </w:r>
            <w:r w:rsidR="002E0987">
              <w:rPr>
                <w:rFonts w:ascii="Segoe UI Historic" w:hAnsi="Segoe UI Historic" w:cs="Segoe UI Historic"/>
              </w:rPr>
              <w:t>: Vector3</w:t>
            </w:r>
          </w:p>
          <w:p w14:paraId="357397F1" w14:textId="2FFCB6C3" w:rsidR="003A52CD" w:rsidRDefault="003A52CD">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VecLeft_ClosePos</w:t>
            </w:r>
            <w:r w:rsidR="002E0987">
              <w:rPr>
                <w:rFonts w:ascii="Segoe UI Historic" w:hAnsi="Segoe UI Historic" w:cs="Segoe UI Historic"/>
              </w:rPr>
              <w:t>: Vector3</w:t>
            </w:r>
          </w:p>
        </w:tc>
        <w:tc>
          <w:tcPr>
            <w:tcW w:w="2325" w:type="dxa"/>
          </w:tcPr>
          <w:p w14:paraId="2E98D384" w14:textId="3F4B5681" w:rsidR="003B3986" w:rsidRPr="003A52CD" w:rsidRDefault="002E0987">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tc>
      </w:tr>
      <w:tr w:rsidR="00A51769" w:rsidRPr="00C47354" w14:paraId="5349E602" w14:textId="77777777" w:rsidTr="00693678">
        <w:tc>
          <w:tcPr>
            <w:tcW w:w="2519" w:type="dxa"/>
          </w:tcPr>
          <w:p w14:paraId="46EB5200" w14:textId="31142DF9" w:rsidR="00605DDF" w:rsidRDefault="00605DDF">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asswordPanel</w:t>
            </w:r>
          </w:p>
        </w:tc>
        <w:tc>
          <w:tcPr>
            <w:tcW w:w="1203" w:type="dxa"/>
          </w:tcPr>
          <w:p w14:paraId="4CB5A975" w14:textId="77777777" w:rsidR="00605DDF" w:rsidRPr="00C47354" w:rsidRDefault="00605DDF">
            <w:pPr>
              <w:rPr>
                <w:rFonts w:ascii="Segoe UI Historic" w:hAnsi="Segoe UI Historic" w:cs="Segoe UI Historic"/>
              </w:rPr>
            </w:pPr>
          </w:p>
        </w:tc>
        <w:tc>
          <w:tcPr>
            <w:tcW w:w="3303" w:type="dxa"/>
          </w:tcPr>
          <w:p w14:paraId="336C8F3A" w14:textId="77777777" w:rsidR="00605DDF" w:rsidRDefault="00605DDF">
            <w:pPr>
              <w:rPr>
                <w:rFonts w:ascii="Segoe UI Historic" w:hAnsi="Segoe UI Historic" w:cs="Segoe UI Historic"/>
              </w:rPr>
            </w:pPr>
            <w:r>
              <w:rPr>
                <w:rFonts w:ascii="Segoe UI Historic" w:hAnsi="Segoe UI Historic" w:cs="Segoe UI Historic"/>
              </w:rPr>
              <w:t>Inputtext :TMP_InputField</w:t>
            </w:r>
          </w:p>
          <w:p w14:paraId="3DF46CB2" w14:textId="77777777" w:rsidR="00605DDF" w:rsidRDefault="00605DDF">
            <w:pPr>
              <w:rPr>
                <w:rFonts w:ascii="Segoe UI Historic" w:hAnsi="Segoe UI Historic" w:cs="Segoe UI Historic"/>
              </w:rPr>
            </w:pPr>
            <w:r>
              <w:rPr>
                <w:rFonts w:ascii="Segoe UI Historic" w:hAnsi="Segoe UI Historic" w:cs="Segoe UI Historic"/>
              </w:rPr>
              <w:t>Password :String</w:t>
            </w:r>
          </w:p>
          <w:p w14:paraId="7032D713" w14:textId="103051DD" w:rsidR="00EF71C9" w:rsidRDefault="00EF71C9">
            <w:pPr>
              <w:rPr>
                <w:rFonts w:ascii="Segoe UI Historic" w:hAnsi="Segoe UI Historic" w:cs="Segoe UI Historic"/>
              </w:rPr>
            </w:pPr>
            <w:r>
              <w:rPr>
                <w:rFonts w:ascii="Segoe UI Historic" w:hAnsi="Segoe UI Historic" w:cs="Segoe UI Historic"/>
              </w:rPr>
              <w:t>Done :bool</w:t>
            </w:r>
          </w:p>
        </w:tc>
        <w:tc>
          <w:tcPr>
            <w:tcW w:w="2325" w:type="dxa"/>
          </w:tcPr>
          <w:p w14:paraId="19C55D0F" w14:textId="77777777" w:rsidR="00605DDF" w:rsidRDefault="00EF71C9">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6971F17B" w14:textId="70485F6B" w:rsidR="00EF71C9" w:rsidRDefault="00EF71C9">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tc>
      </w:tr>
      <w:tr w:rsidR="00A51769" w:rsidRPr="00C47354" w14:paraId="55D43BB2" w14:textId="77777777" w:rsidTr="00693678">
        <w:tc>
          <w:tcPr>
            <w:tcW w:w="2519" w:type="dxa"/>
          </w:tcPr>
          <w:p w14:paraId="0C6A07A0" w14:textId="507828D7" w:rsidR="00EF71C9" w:rsidRDefault="00EF71C9">
            <w:pPr>
              <w:rPr>
                <w:rFonts w:ascii="Segoe UI Historic" w:hAnsi="Segoe UI Historic" w:cs="Segoe UI Historic"/>
              </w:rPr>
            </w:pPr>
            <w:r>
              <w:rPr>
                <w:rFonts w:ascii="Segoe UI Historic" w:hAnsi="Segoe UI Historic" w:cs="Segoe UI Historic"/>
              </w:rPr>
              <w:t>Pause</w:t>
            </w:r>
          </w:p>
        </w:tc>
        <w:tc>
          <w:tcPr>
            <w:tcW w:w="1203" w:type="dxa"/>
          </w:tcPr>
          <w:p w14:paraId="5AB34064" w14:textId="77777777" w:rsidR="00EF71C9" w:rsidRPr="00C47354" w:rsidRDefault="00EF71C9">
            <w:pPr>
              <w:rPr>
                <w:rFonts w:ascii="Segoe UI Historic" w:hAnsi="Segoe UI Historic" w:cs="Segoe UI Historic"/>
              </w:rPr>
            </w:pPr>
          </w:p>
        </w:tc>
        <w:tc>
          <w:tcPr>
            <w:tcW w:w="3303" w:type="dxa"/>
          </w:tcPr>
          <w:p w14:paraId="29BA302B" w14:textId="70037FDA" w:rsidR="00EF71C9" w:rsidRDefault="00EF71C9">
            <w:pPr>
              <w:rPr>
                <w:rFonts w:ascii="Segoe UI Historic" w:hAnsi="Segoe UI Historic" w:cs="Segoe UI Historic"/>
              </w:rPr>
            </w:pPr>
            <w:r>
              <w:rPr>
                <w:rFonts w:ascii="Segoe UI Historic" w:hAnsi="Segoe UI Historic" w:cs="Segoe UI Historic"/>
              </w:rPr>
              <w:t>Leader : LeaderBoarddata</w:t>
            </w:r>
          </w:p>
        </w:tc>
        <w:tc>
          <w:tcPr>
            <w:tcW w:w="2325" w:type="dxa"/>
          </w:tcPr>
          <w:p w14:paraId="5A92DE9B" w14:textId="77777777" w:rsidR="00EF71C9" w:rsidRDefault="00EF71C9">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wake()</w:t>
            </w:r>
          </w:p>
          <w:p w14:paraId="3F8A6FC0" w14:textId="77777777" w:rsidR="00EF71C9" w:rsidRDefault="00EF71C9">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5FB2B17A" w14:textId="77777777" w:rsidR="00EF71C9" w:rsidRDefault="00302ECF">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p w14:paraId="12987234" w14:textId="77777777" w:rsidR="00302ECF" w:rsidRDefault="00302ECF">
            <w:pPr>
              <w:rPr>
                <w:rFonts w:ascii="Segoe UI Historic" w:hAnsi="Segoe UI Historic" w:cs="Segoe UI Historic"/>
              </w:rPr>
            </w:pPr>
            <w:r>
              <w:rPr>
                <w:rFonts w:ascii="Segoe UI Historic" w:hAnsi="Segoe UI Historic" w:cs="Segoe UI Historic" w:hint="eastAsia"/>
              </w:rPr>
              <w:t>t</w:t>
            </w:r>
            <w:r>
              <w:rPr>
                <w:rFonts w:ascii="Segoe UI Historic" w:hAnsi="Segoe UI Historic" w:cs="Segoe UI Historic"/>
              </w:rPr>
              <w:t>imeChange()</w:t>
            </w:r>
          </w:p>
          <w:p w14:paraId="7913CDB7" w14:textId="77777777" w:rsidR="00302ECF" w:rsidRDefault="00302ECF">
            <w:pPr>
              <w:rPr>
                <w:rFonts w:ascii="Segoe UI Historic" w:hAnsi="Segoe UI Historic" w:cs="Segoe UI Historic"/>
              </w:rPr>
            </w:pPr>
            <w:r>
              <w:rPr>
                <w:rFonts w:ascii="Segoe UI Historic" w:hAnsi="Segoe UI Historic" w:cs="Segoe UI Historic" w:hint="eastAsia"/>
              </w:rPr>
              <w:t>O</w:t>
            </w:r>
            <w:r>
              <w:rPr>
                <w:rFonts w:ascii="Segoe UI Historic" w:hAnsi="Segoe UI Historic" w:cs="Segoe UI Historic"/>
              </w:rPr>
              <w:t>pen()</w:t>
            </w:r>
          </w:p>
          <w:p w14:paraId="5790CACB" w14:textId="77777777" w:rsidR="00302ECF" w:rsidRDefault="00302ECF">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lose()</w:t>
            </w:r>
          </w:p>
          <w:p w14:paraId="3567D3D1" w14:textId="77777777" w:rsidR="00302ECF" w:rsidRDefault="00302ECF">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ettingPause()</w:t>
            </w:r>
          </w:p>
          <w:p w14:paraId="42915A23" w14:textId="77777777" w:rsidR="00302ECF" w:rsidRDefault="00302ECF">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eaderboardPause()</w:t>
            </w:r>
          </w:p>
          <w:p w14:paraId="66D6B46A" w14:textId="7C880523" w:rsidR="00302ECF" w:rsidRDefault="00302ECF">
            <w:pPr>
              <w:rPr>
                <w:rFonts w:ascii="Segoe UI Historic" w:hAnsi="Segoe UI Historic" w:cs="Segoe UI Historic"/>
              </w:rPr>
            </w:pPr>
            <w:r>
              <w:rPr>
                <w:rFonts w:ascii="Segoe UI Historic" w:hAnsi="Segoe UI Historic" w:cs="Segoe UI Historic" w:hint="eastAsia"/>
              </w:rPr>
              <w:t>B</w:t>
            </w:r>
            <w:r>
              <w:rPr>
                <w:rFonts w:ascii="Segoe UI Historic" w:hAnsi="Segoe UI Historic" w:cs="Segoe UI Historic"/>
              </w:rPr>
              <w:t>ack()</w:t>
            </w:r>
          </w:p>
        </w:tc>
      </w:tr>
      <w:tr w:rsidR="00A51769" w:rsidRPr="00C47354" w14:paraId="1617C642" w14:textId="77777777" w:rsidTr="00693678">
        <w:tc>
          <w:tcPr>
            <w:tcW w:w="2519" w:type="dxa"/>
          </w:tcPr>
          <w:p w14:paraId="3A689914" w14:textId="4E9581E0" w:rsidR="00302ECF" w:rsidRDefault="00302ECF">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erlinNoiseMap</w:t>
            </w:r>
          </w:p>
        </w:tc>
        <w:tc>
          <w:tcPr>
            <w:tcW w:w="1203" w:type="dxa"/>
          </w:tcPr>
          <w:p w14:paraId="59C566C3" w14:textId="77777777" w:rsidR="00302ECF" w:rsidRPr="00C47354" w:rsidRDefault="00302ECF">
            <w:pPr>
              <w:rPr>
                <w:rFonts w:ascii="Segoe UI Historic" w:hAnsi="Segoe UI Historic" w:cs="Segoe UI Historic"/>
              </w:rPr>
            </w:pPr>
          </w:p>
        </w:tc>
        <w:tc>
          <w:tcPr>
            <w:tcW w:w="3303" w:type="dxa"/>
          </w:tcPr>
          <w:p w14:paraId="112280C6" w14:textId="77777777" w:rsidR="00302ECF" w:rsidRDefault="00302ECF">
            <w:pPr>
              <w:rPr>
                <w:rFonts w:ascii="Segoe UI Historic" w:hAnsi="Segoe UI Historic" w:cs="Segoe UI Historic"/>
              </w:rPr>
            </w:pPr>
            <w:r>
              <w:rPr>
                <w:rFonts w:ascii="Segoe UI Historic" w:hAnsi="Segoe UI Historic" w:cs="Segoe UI Historic"/>
              </w:rPr>
              <w:t>Width</w:t>
            </w:r>
            <w:r>
              <w:rPr>
                <w:rFonts w:ascii="Segoe UI Historic" w:hAnsi="Segoe UI Historic" w:cs="Segoe UI Historic" w:hint="eastAsia"/>
              </w:rPr>
              <w:t>:</w:t>
            </w:r>
            <w:r>
              <w:rPr>
                <w:rFonts w:ascii="Segoe UI Historic" w:hAnsi="Segoe UI Historic" w:cs="Segoe UI Historic"/>
              </w:rPr>
              <w:t xml:space="preserve"> int</w:t>
            </w:r>
          </w:p>
          <w:p w14:paraId="0202A20A" w14:textId="77777777" w:rsidR="00302ECF" w:rsidRDefault="00302ECF">
            <w:pPr>
              <w:rPr>
                <w:rFonts w:ascii="Segoe UI Historic" w:hAnsi="Segoe UI Historic" w:cs="Segoe UI Historic"/>
              </w:rPr>
            </w:pPr>
            <w:r>
              <w:rPr>
                <w:rFonts w:ascii="Segoe UI Historic" w:hAnsi="Segoe UI Historic" w:cs="Segoe UI Historic"/>
              </w:rPr>
              <w:t>Height :int</w:t>
            </w:r>
          </w:p>
          <w:p w14:paraId="771047F9" w14:textId="77777777" w:rsidR="00302ECF" w:rsidRDefault="00302ECF">
            <w:pPr>
              <w:rPr>
                <w:rFonts w:ascii="Segoe UI Historic" w:hAnsi="Segoe UI Historic" w:cs="Segoe UI Historic"/>
              </w:rPr>
            </w:pPr>
            <w:r>
              <w:rPr>
                <w:rFonts w:ascii="Segoe UI Historic" w:hAnsi="Segoe UI Historic" w:cs="Segoe UI Historic"/>
              </w:rPr>
              <w:t>Scale :float</w:t>
            </w:r>
          </w:p>
          <w:p w14:paraId="5DD1F78D" w14:textId="77777777" w:rsidR="00302ECF" w:rsidRDefault="00302ECF">
            <w:pPr>
              <w:rPr>
                <w:rFonts w:ascii="Segoe UI Historic" w:hAnsi="Segoe UI Historic" w:cs="Segoe UI Historic"/>
              </w:rPr>
            </w:pPr>
            <w:r>
              <w:rPr>
                <w:rFonts w:ascii="Segoe UI Historic" w:hAnsi="Segoe UI Historic" w:cs="Segoe UI Historic"/>
              </w:rPr>
              <w:t>Persistence :float</w:t>
            </w:r>
          </w:p>
          <w:p w14:paraId="6EC3B801" w14:textId="77777777" w:rsidR="00302ECF" w:rsidRDefault="00FD7458">
            <w:pPr>
              <w:rPr>
                <w:rFonts w:ascii="Segoe UI Historic" w:hAnsi="Segoe UI Historic" w:cs="Segoe UI Historic"/>
              </w:rPr>
            </w:pPr>
            <w:r>
              <w:rPr>
                <w:rFonts w:ascii="Segoe UI Historic" w:hAnsi="Segoe UI Historic" w:cs="Segoe UI Historic"/>
              </w:rPr>
              <w:t>L</w:t>
            </w:r>
            <w:r w:rsidR="00302ECF">
              <w:rPr>
                <w:rFonts w:ascii="Segoe UI Historic" w:hAnsi="Segoe UI Historic" w:cs="Segoe UI Historic"/>
              </w:rPr>
              <w:t>acunarity : float</w:t>
            </w:r>
          </w:p>
          <w:p w14:paraId="07A7A275" w14:textId="77777777" w:rsidR="00FD7458" w:rsidRDefault="00FD7458">
            <w:pPr>
              <w:rPr>
                <w:rFonts w:ascii="Segoe UI Historic" w:hAnsi="Segoe UI Historic" w:cs="Segoe UI Historic"/>
              </w:rPr>
            </w:pPr>
            <w:r>
              <w:rPr>
                <w:rFonts w:ascii="Segoe UI Historic" w:hAnsi="Segoe UI Historic" w:cs="Segoe UI Historic"/>
              </w:rPr>
              <w:t>Octaves : int</w:t>
            </w:r>
          </w:p>
          <w:p w14:paraId="05042029" w14:textId="2A6BF410" w:rsidR="00FD7458" w:rsidRDefault="00FD7458">
            <w:pPr>
              <w:rPr>
                <w:rFonts w:ascii="Segoe UI Historic" w:hAnsi="Segoe UI Historic" w:cs="Segoe UI Historic"/>
              </w:rPr>
            </w:pPr>
            <w:r>
              <w:rPr>
                <w:rFonts w:ascii="Segoe UI Historic" w:hAnsi="Segoe UI Historic" w:cs="Segoe UI Historic" w:hint="eastAsia"/>
              </w:rPr>
              <w:t>n</w:t>
            </w:r>
            <w:r>
              <w:rPr>
                <w:rFonts w:ascii="Segoe UI Historic" w:hAnsi="Segoe UI Historic" w:cs="Segoe UI Historic"/>
              </w:rPr>
              <w:t>oiseMap: float[,]</w:t>
            </w:r>
          </w:p>
        </w:tc>
        <w:tc>
          <w:tcPr>
            <w:tcW w:w="2325" w:type="dxa"/>
          </w:tcPr>
          <w:p w14:paraId="4A56FD35" w14:textId="77777777" w:rsidR="00302ECF" w:rsidRDefault="00FD7458">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0A5265CB" w14:textId="49226195" w:rsidR="00FD7458" w:rsidRDefault="00FD7458">
            <w:pPr>
              <w:rPr>
                <w:rFonts w:ascii="Segoe UI Historic" w:hAnsi="Segoe UI Historic" w:cs="Segoe UI Historic"/>
              </w:rPr>
            </w:pPr>
            <w:r>
              <w:rPr>
                <w:rFonts w:ascii="Segoe UI Historic" w:hAnsi="Segoe UI Historic" w:cs="Segoe UI Historic" w:hint="eastAsia"/>
              </w:rPr>
              <w:t>G</w:t>
            </w:r>
            <w:r>
              <w:rPr>
                <w:rFonts w:ascii="Segoe UI Historic" w:hAnsi="Segoe UI Historic" w:cs="Segoe UI Historic"/>
              </w:rPr>
              <w:t>enerate()</w:t>
            </w:r>
          </w:p>
        </w:tc>
      </w:tr>
      <w:tr w:rsidR="00A51769" w:rsidRPr="00C47354" w14:paraId="2B9F3CC7" w14:textId="77777777" w:rsidTr="00693678">
        <w:tc>
          <w:tcPr>
            <w:tcW w:w="2519" w:type="dxa"/>
          </w:tcPr>
          <w:p w14:paraId="7844AB00" w14:textId="5669220F" w:rsidR="006823AB" w:rsidRDefault="006823AB">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ickUp</w:t>
            </w:r>
          </w:p>
        </w:tc>
        <w:tc>
          <w:tcPr>
            <w:tcW w:w="1203" w:type="dxa"/>
          </w:tcPr>
          <w:p w14:paraId="7D612711" w14:textId="77777777" w:rsidR="006823AB" w:rsidRPr="00C47354" w:rsidRDefault="006823AB">
            <w:pPr>
              <w:rPr>
                <w:rFonts w:ascii="Segoe UI Historic" w:hAnsi="Segoe UI Historic" w:cs="Segoe UI Historic"/>
              </w:rPr>
            </w:pPr>
          </w:p>
        </w:tc>
        <w:tc>
          <w:tcPr>
            <w:tcW w:w="3303" w:type="dxa"/>
          </w:tcPr>
          <w:p w14:paraId="6AD1B11C" w14:textId="77777777" w:rsidR="006823AB" w:rsidRDefault="006823AB">
            <w:pPr>
              <w:rPr>
                <w:rFonts w:ascii="Segoe UI Historic" w:hAnsi="Segoe UI Historic" w:cs="Segoe UI Historic"/>
              </w:rPr>
            </w:pPr>
            <w:r>
              <w:rPr>
                <w:rFonts w:ascii="Segoe UI Historic" w:hAnsi="Segoe UI Historic" w:cs="Segoe UI Historic"/>
              </w:rPr>
              <w:t>Items : List&lt;Item&gt;</w:t>
            </w:r>
          </w:p>
          <w:p w14:paraId="1324B1FC" w14:textId="23728C6D" w:rsidR="006823AB" w:rsidRDefault="006823AB">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selectionSlot:PickUpSelectionSlot</w:t>
            </w:r>
          </w:p>
        </w:tc>
        <w:tc>
          <w:tcPr>
            <w:tcW w:w="2325" w:type="dxa"/>
          </w:tcPr>
          <w:p w14:paraId="244AE376" w14:textId="77777777" w:rsidR="006823AB" w:rsidRDefault="006823AB">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7D9BB305" w14:textId="77777777" w:rsidR="006823AB" w:rsidRDefault="006823AB">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p w14:paraId="01CCDF4D" w14:textId="052DC1D0" w:rsidR="006823AB" w:rsidRDefault="006823AB">
            <w:pPr>
              <w:rPr>
                <w:rFonts w:ascii="Segoe UI Historic" w:hAnsi="Segoe UI Historic" w:cs="Segoe UI Historic"/>
              </w:rPr>
            </w:pPr>
            <w:r>
              <w:rPr>
                <w:rFonts w:ascii="Segoe UI Historic" w:hAnsi="Segoe UI Historic" w:cs="Segoe UI Historic" w:hint="eastAsia"/>
              </w:rPr>
              <w:t>T</w:t>
            </w:r>
            <w:r>
              <w:rPr>
                <w:rFonts w:ascii="Segoe UI Historic" w:hAnsi="Segoe UI Historic" w:cs="Segoe UI Historic"/>
              </w:rPr>
              <w:t>oggle</w:t>
            </w:r>
          </w:p>
        </w:tc>
      </w:tr>
      <w:tr w:rsidR="006823AB" w:rsidRPr="00C47354" w14:paraId="1E4FD22A" w14:textId="77777777" w:rsidTr="00693678">
        <w:tc>
          <w:tcPr>
            <w:tcW w:w="2519" w:type="dxa"/>
          </w:tcPr>
          <w:p w14:paraId="7159716F" w14:textId="09376020" w:rsidR="006823AB" w:rsidRDefault="00F83FC1">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ickUpSelectionSlot</w:t>
            </w:r>
          </w:p>
        </w:tc>
        <w:tc>
          <w:tcPr>
            <w:tcW w:w="1203" w:type="dxa"/>
          </w:tcPr>
          <w:p w14:paraId="0F61A890" w14:textId="77777777" w:rsidR="006823AB" w:rsidRPr="00C47354" w:rsidRDefault="006823AB">
            <w:pPr>
              <w:rPr>
                <w:rFonts w:ascii="Segoe UI Historic" w:hAnsi="Segoe UI Historic" w:cs="Segoe UI Historic"/>
              </w:rPr>
            </w:pPr>
          </w:p>
        </w:tc>
        <w:tc>
          <w:tcPr>
            <w:tcW w:w="3303" w:type="dxa"/>
          </w:tcPr>
          <w:p w14:paraId="308C4BE5" w14:textId="77777777" w:rsidR="006823AB" w:rsidRDefault="006823AB">
            <w:pPr>
              <w:rPr>
                <w:rFonts w:ascii="Segoe UI Historic" w:hAnsi="Segoe UI Historic" w:cs="Segoe UI Historic"/>
              </w:rPr>
            </w:pPr>
          </w:p>
        </w:tc>
        <w:tc>
          <w:tcPr>
            <w:tcW w:w="2325" w:type="dxa"/>
          </w:tcPr>
          <w:p w14:paraId="0C6D4C0D" w14:textId="77777777" w:rsidR="006823AB" w:rsidRDefault="00F83FC1">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114850C8" w14:textId="5F03FF74" w:rsidR="00F83FC1" w:rsidRDefault="00F83FC1">
            <w:pPr>
              <w:rPr>
                <w:rFonts w:ascii="Segoe UI Historic" w:hAnsi="Segoe UI Historic" w:cs="Segoe UI Historic"/>
              </w:rPr>
            </w:pPr>
            <w:r>
              <w:rPr>
                <w:rFonts w:ascii="Segoe UI Historic" w:hAnsi="Segoe UI Historic" w:cs="Segoe UI Historic" w:hint="eastAsia"/>
              </w:rPr>
              <w:t>T</w:t>
            </w:r>
            <w:r>
              <w:rPr>
                <w:rFonts w:ascii="Segoe UI Historic" w:hAnsi="Segoe UI Historic" w:cs="Segoe UI Historic"/>
              </w:rPr>
              <w:t>oggle()</w:t>
            </w:r>
          </w:p>
        </w:tc>
      </w:tr>
    </w:tbl>
    <w:p w14:paraId="35C640D6" w14:textId="168A3C94" w:rsidR="00A25223" w:rsidRDefault="00A25223" w:rsidP="00693678">
      <w:pPr>
        <w:ind w:leftChars="100" w:left="220"/>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ainMenu:</w:t>
      </w:r>
    </w:p>
    <w:tbl>
      <w:tblPr>
        <w:tblStyle w:val="ae"/>
        <w:tblW w:w="9350" w:type="dxa"/>
        <w:tblInd w:w="220" w:type="dxa"/>
        <w:tblLook w:val="04A0" w:firstRow="1" w:lastRow="0" w:firstColumn="1" w:lastColumn="0" w:noHBand="0" w:noVBand="1"/>
      </w:tblPr>
      <w:tblGrid>
        <w:gridCol w:w="2279"/>
        <w:gridCol w:w="380"/>
        <w:gridCol w:w="3728"/>
        <w:gridCol w:w="2963"/>
      </w:tblGrid>
      <w:tr w:rsidR="00A25223" w:rsidRPr="00C47354" w14:paraId="3F4431E5" w14:textId="77777777" w:rsidTr="00693678">
        <w:tc>
          <w:tcPr>
            <w:tcW w:w="2279" w:type="dxa"/>
          </w:tcPr>
          <w:p w14:paraId="41C45ACD" w14:textId="77777777" w:rsidR="00A25223" w:rsidRPr="00C47354" w:rsidRDefault="00A25223">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enuPanels</w:t>
            </w:r>
          </w:p>
        </w:tc>
        <w:tc>
          <w:tcPr>
            <w:tcW w:w="380" w:type="dxa"/>
          </w:tcPr>
          <w:p w14:paraId="24DC4344" w14:textId="77777777" w:rsidR="00A25223" w:rsidRPr="00C47354" w:rsidRDefault="00A25223">
            <w:pPr>
              <w:rPr>
                <w:rFonts w:ascii="Segoe UI Historic" w:hAnsi="Segoe UI Historic" w:cs="Segoe UI Historic"/>
              </w:rPr>
            </w:pPr>
          </w:p>
        </w:tc>
        <w:tc>
          <w:tcPr>
            <w:tcW w:w="3728" w:type="dxa"/>
          </w:tcPr>
          <w:p w14:paraId="310D448C" w14:textId="77777777" w:rsidR="00A25223" w:rsidRPr="00C47354" w:rsidRDefault="00A25223">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menu :GameObject</w:t>
            </w:r>
          </w:p>
        </w:tc>
        <w:tc>
          <w:tcPr>
            <w:tcW w:w="2963" w:type="dxa"/>
          </w:tcPr>
          <w:p w14:paraId="650B7537" w14:textId="77777777" w:rsidR="00A25223" w:rsidRDefault="00A25223">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wake()</w:t>
            </w:r>
          </w:p>
          <w:p w14:paraId="039CAE54" w14:textId="77777777" w:rsidR="00A25223" w:rsidRDefault="00A2522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2CD87CD9" w14:textId="77777777" w:rsidR="00A25223" w:rsidRDefault="00A2522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howHide()</w:t>
            </w:r>
          </w:p>
          <w:p w14:paraId="083A4A61" w14:textId="77777777" w:rsidR="00A25223" w:rsidRPr="00C47354" w:rsidRDefault="00A25223">
            <w:pPr>
              <w:rPr>
                <w:rFonts w:ascii="Segoe UI Historic" w:hAnsi="Segoe UI Historic" w:cs="Segoe UI Historic"/>
              </w:rPr>
            </w:pPr>
            <w:r>
              <w:rPr>
                <w:rFonts w:ascii="Segoe UI Historic" w:hAnsi="Segoe UI Historic" w:cs="Segoe UI Historic" w:hint="eastAsia"/>
              </w:rPr>
              <w:t>F</w:t>
            </w:r>
            <w:r>
              <w:rPr>
                <w:rFonts w:ascii="Segoe UI Historic" w:hAnsi="Segoe UI Historic" w:cs="Segoe UI Historic"/>
              </w:rPr>
              <w:t>unction()</w:t>
            </w:r>
          </w:p>
        </w:tc>
      </w:tr>
      <w:tr w:rsidR="00A25223" w:rsidRPr="00C47354" w14:paraId="339FB08C" w14:textId="77777777" w:rsidTr="00693678">
        <w:tc>
          <w:tcPr>
            <w:tcW w:w="2279" w:type="dxa"/>
          </w:tcPr>
          <w:p w14:paraId="363B030C" w14:textId="77777777" w:rsidR="00A25223" w:rsidRPr="00C47354" w:rsidRDefault="00A25223">
            <w:pPr>
              <w:rPr>
                <w:rFonts w:ascii="Segoe UI Historic" w:hAnsi="Segoe UI Historic" w:cs="Segoe UI Historic"/>
              </w:rPr>
            </w:pPr>
            <w:r>
              <w:rPr>
                <w:rFonts w:ascii="Segoe UI Historic" w:hAnsi="Segoe UI Historic" w:cs="Segoe UI Historic" w:hint="eastAsia"/>
              </w:rPr>
              <w:t>Q</w:t>
            </w:r>
            <w:r>
              <w:rPr>
                <w:rFonts w:ascii="Segoe UI Historic" w:hAnsi="Segoe UI Historic" w:cs="Segoe UI Historic"/>
              </w:rPr>
              <w:t>uitMenuPanel</w:t>
            </w:r>
          </w:p>
        </w:tc>
        <w:tc>
          <w:tcPr>
            <w:tcW w:w="380" w:type="dxa"/>
          </w:tcPr>
          <w:p w14:paraId="10F0A992" w14:textId="77777777" w:rsidR="00A25223" w:rsidRPr="00C47354" w:rsidRDefault="00A25223">
            <w:pPr>
              <w:rPr>
                <w:rFonts w:ascii="Segoe UI Historic" w:hAnsi="Segoe UI Historic" w:cs="Segoe UI Historic"/>
              </w:rPr>
            </w:pPr>
          </w:p>
        </w:tc>
        <w:tc>
          <w:tcPr>
            <w:tcW w:w="3728" w:type="dxa"/>
          </w:tcPr>
          <w:p w14:paraId="7BA60114" w14:textId="77777777" w:rsidR="00A25223" w:rsidRPr="00C47354" w:rsidRDefault="00A25223">
            <w:pPr>
              <w:rPr>
                <w:rFonts w:ascii="Segoe UI Historic" w:hAnsi="Segoe UI Historic" w:cs="Segoe UI Historic"/>
              </w:rPr>
            </w:pPr>
          </w:p>
        </w:tc>
        <w:tc>
          <w:tcPr>
            <w:tcW w:w="2963" w:type="dxa"/>
          </w:tcPr>
          <w:p w14:paraId="2A846191" w14:textId="77777777" w:rsidR="00A25223" w:rsidRPr="00C47354" w:rsidRDefault="00A25223">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ppQuit()</w:t>
            </w:r>
          </w:p>
        </w:tc>
      </w:tr>
      <w:tr w:rsidR="00A25223" w14:paraId="3347168B" w14:textId="77777777" w:rsidTr="00693678">
        <w:tc>
          <w:tcPr>
            <w:tcW w:w="2279" w:type="dxa"/>
          </w:tcPr>
          <w:p w14:paraId="1044BF88" w14:textId="77777777" w:rsidR="00A25223" w:rsidRDefault="00A2522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lotSelectionPanel</w:t>
            </w:r>
          </w:p>
        </w:tc>
        <w:tc>
          <w:tcPr>
            <w:tcW w:w="380" w:type="dxa"/>
          </w:tcPr>
          <w:p w14:paraId="387481A0" w14:textId="77777777" w:rsidR="00A25223" w:rsidRPr="00C47354" w:rsidRDefault="00A25223">
            <w:pPr>
              <w:rPr>
                <w:rFonts w:ascii="Segoe UI Historic" w:hAnsi="Segoe UI Historic" w:cs="Segoe UI Historic"/>
              </w:rPr>
            </w:pPr>
          </w:p>
        </w:tc>
        <w:tc>
          <w:tcPr>
            <w:tcW w:w="3728" w:type="dxa"/>
          </w:tcPr>
          <w:p w14:paraId="689D99F5" w14:textId="77777777" w:rsidR="00A25223" w:rsidRPr="00C47354" w:rsidRDefault="00A25223">
            <w:pPr>
              <w:rPr>
                <w:rFonts w:ascii="Segoe UI Historic" w:hAnsi="Segoe UI Historic" w:cs="Segoe UI Historic"/>
              </w:rPr>
            </w:pPr>
            <w:r>
              <w:rPr>
                <w:rFonts w:ascii="Segoe UI Historic" w:hAnsi="Segoe UI Historic" w:cs="Segoe UI Historic" w:hint="eastAsia"/>
              </w:rPr>
              <w:t>f</w:t>
            </w:r>
            <w:r>
              <w:rPr>
                <w:rFonts w:ascii="Segoe UI Historic" w:hAnsi="Segoe UI Historic" w:cs="Segoe UI Historic"/>
              </w:rPr>
              <w:t>ilePath</w:t>
            </w:r>
          </w:p>
        </w:tc>
        <w:tc>
          <w:tcPr>
            <w:tcW w:w="2963" w:type="dxa"/>
          </w:tcPr>
          <w:p w14:paraId="01284D1C" w14:textId="77777777" w:rsidR="00A25223" w:rsidRDefault="00A2522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0222DD61" w14:textId="77777777" w:rsidR="00A25223" w:rsidRDefault="00A2522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avefileSelector()</w:t>
            </w:r>
          </w:p>
          <w:p w14:paraId="0E937A2E" w14:textId="77777777" w:rsidR="00A25223" w:rsidRDefault="00A25223">
            <w:pPr>
              <w:rPr>
                <w:rFonts w:ascii="Segoe UI Historic" w:hAnsi="Segoe UI Historic" w:cs="Segoe UI Historic"/>
              </w:rPr>
            </w:pPr>
            <w:r>
              <w:rPr>
                <w:rFonts w:ascii="Segoe UI Historic" w:hAnsi="Segoe UI Historic" w:cs="Segoe UI Historic" w:hint="eastAsia"/>
              </w:rPr>
              <w:t>D</w:t>
            </w:r>
            <w:r>
              <w:rPr>
                <w:rFonts w:ascii="Segoe UI Historic" w:hAnsi="Segoe UI Historic" w:cs="Segoe UI Historic"/>
              </w:rPr>
              <w:t>eleteSlot()</w:t>
            </w:r>
          </w:p>
          <w:p w14:paraId="4AC2EE91" w14:textId="77777777" w:rsidR="00A25223" w:rsidRDefault="00A25223">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opUpDetail()</w:t>
            </w:r>
          </w:p>
        </w:tc>
      </w:tr>
      <w:tr w:rsidR="00A25223" w14:paraId="0C5E2803" w14:textId="77777777" w:rsidTr="00693678">
        <w:tc>
          <w:tcPr>
            <w:tcW w:w="2279" w:type="dxa"/>
          </w:tcPr>
          <w:p w14:paraId="493896D5" w14:textId="77777777" w:rsidR="00A25223" w:rsidRDefault="00A25223">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udioSettingPanel</w:t>
            </w:r>
          </w:p>
        </w:tc>
        <w:tc>
          <w:tcPr>
            <w:tcW w:w="380" w:type="dxa"/>
          </w:tcPr>
          <w:p w14:paraId="1AFF3608" w14:textId="77777777" w:rsidR="00A25223" w:rsidRPr="00C47354" w:rsidRDefault="00A25223">
            <w:pPr>
              <w:rPr>
                <w:rFonts w:ascii="Segoe UI Historic" w:hAnsi="Segoe UI Historic" w:cs="Segoe UI Historic"/>
              </w:rPr>
            </w:pPr>
          </w:p>
        </w:tc>
        <w:tc>
          <w:tcPr>
            <w:tcW w:w="3728" w:type="dxa"/>
          </w:tcPr>
          <w:p w14:paraId="4BC8A3C7" w14:textId="77777777" w:rsidR="00A25223" w:rsidRDefault="00A25223">
            <w:pPr>
              <w:rPr>
                <w:rFonts w:ascii="Segoe UI Historic" w:hAnsi="Segoe UI Historic" w:cs="Segoe UI Historic"/>
              </w:rPr>
            </w:pPr>
          </w:p>
        </w:tc>
        <w:tc>
          <w:tcPr>
            <w:tcW w:w="2963" w:type="dxa"/>
          </w:tcPr>
          <w:p w14:paraId="6B3FDF15" w14:textId="77777777" w:rsidR="00A25223" w:rsidRDefault="00A2522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tc>
      </w:tr>
      <w:tr w:rsidR="00A25223" w14:paraId="2FE82E19" w14:textId="77777777" w:rsidTr="00693678">
        <w:tc>
          <w:tcPr>
            <w:tcW w:w="2279" w:type="dxa"/>
          </w:tcPr>
          <w:p w14:paraId="1331A67A" w14:textId="77777777" w:rsidR="00A25223" w:rsidRDefault="00A25223">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ontrolSettingPanel</w:t>
            </w:r>
          </w:p>
        </w:tc>
        <w:tc>
          <w:tcPr>
            <w:tcW w:w="380" w:type="dxa"/>
          </w:tcPr>
          <w:p w14:paraId="72CC5050" w14:textId="77777777" w:rsidR="00A25223" w:rsidRPr="00C47354" w:rsidRDefault="00A25223">
            <w:pPr>
              <w:rPr>
                <w:rFonts w:ascii="Segoe UI Historic" w:hAnsi="Segoe UI Historic" w:cs="Segoe UI Historic"/>
              </w:rPr>
            </w:pPr>
          </w:p>
        </w:tc>
        <w:tc>
          <w:tcPr>
            <w:tcW w:w="3728" w:type="dxa"/>
          </w:tcPr>
          <w:p w14:paraId="2331FD88" w14:textId="77777777" w:rsidR="00A25223" w:rsidRDefault="00A25223">
            <w:pPr>
              <w:rPr>
                <w:rFonts w:ascii="Segoe UI Historic" w:hAnsi="Segoe UI Historic" w:cs="Segoe UI Historic"/>
              </w:rPr>
            </w:pPr>
          </w:p>
        </w:tc>
        <w:tc>
          <w:tcPr>
            <w:tcW w:w="2963" w:type="dxa"/>
          </w:tcPr>
          <w:p w14:paraId="4FD8169C" w14:textId="77777777" w:rsidR="00A25223" w:rsidRDefault="00A25223">
            <w:pPr>
              <w:rPr>
                <w:rFonts w:ascii="Segoe UI Historic" w:hAnsi="Segoe UI Historic" w:cs="Segoe UI Historic"/>
              </w:rPr>
            </w:pPr>
          </w:p>
        </w:tc>
      </w:tr>
      <w:tr w:rsidR="00A25223" w14:paraId="79E8FA11" w14:textId="77777777" w:rsidTr="00693678">
        <w:tc>
          <w:tcPr>
            <w:tcW w:w="2279" w:type="dxa"/>
          </w:tcPr>
          <w:p w14:paraId="793D3D3C" w14:textId="77777777" w:rsidR="00A25223" w:rsidRDefault="00A25223">
            <w:pPr>
              <w:rPr>
                <w:rFonts w:ascii="Segoe UI Historic" w:hAnsi="Segoe UI Historic" w:cs="Segoe UI Historic"/>
              </w:rPr>
            </w:pPr>
            <w:r>
              <w:rPr>
                <w:rFonts w:ascii="Segoe UI Historic" w:hAnsi="Segoe UI Historic" w:cs="Segoe UI Historic" w:hint="eastAsia"/>
              </w:rPr>
              <w:t>G</w:t>
            </w:r>
            <w:r>
              <w:rPr>
                <w:rFonts w:ascii="Segoe UI Historic" w:hAnsi="Segoe UI Historic" w:cs="Segoe UI Historic"/>
              </w:rPr>
              <w:t>raphicsSettingPanel</w:t>
            </w:r>
          </w:p>
        </w:tc>
        <w:tc>
          <w:tcPr>
            <w:tcW w:w="380" w:type="dxa"/>
          </w:tcPr>
          <w:p w14:paraId="3D6323ED" w14:textId="77777777" w:rsidR="00A25223" w:rsidRPr="00C47354" w:rsidRDefault="00A25223">
            <w:pPr>
              <w:rPr>
                <w:rFonts w:ascii="Segoe UI Historic" w:hAnsi="Segoe UI Historic" w:cs="Segoe UI Historic"/>
              </w:rPr>
            </w:pPr>
          </w:p>
        </w:tc>
        <w:tc>
          <w:tcPr>
            <w:tcW w:w="3728" w:type="dxa"/>
          </w:tcPr>
          <w:p w14:paraId="1F662220" w14:textId="77777777" w:rsidR="00A25223" w:rsidRDefault="00A25223">
            <w:pPr>
              <w:rPr>
                <w:rFonts w:ascii="Segoe UI Historic" w:hAnsi="Segoe UI Historic" w:cs="Segoe UI Historic"/>
              </w:rPr>
            </w:pPr>
          </w:p>
        </w:tc>
        <w:tc>
          <w:tcPr>
            <w:tcW w:w="2963" w:type="dxa"/>
          </w:tcPr>
          <w:p w14:paraId="2C37F619" w14:textId="77777777" w:rsidR="00A25223" w:rsidRDefault="00A25223">
            <w:pPr>
              <w:rPr>
                <w:rFonts w:ascii="Segoe UI Historic" w:hAnsi="Segoe UI Historic" w:cs="Segoe UI Historic"/>
              </w:rPr>
            </w:pPr>
          </w:p>
        </w:tc>
      </w:tr>
      <w:tr w:rsidR="00A25223" w14:paraId="78115987" w14:textId="77777777" w:rsidTr="00693678">
        <w:tc>
          <w:tcPr>
            <w:tcW w:w="2279" w:type="dxa"/>
          </w:tcPr>
          <w:p w14:paraId="79CE47F9" w14:textId="77777777" w:rsidR="00A25223" w:rsidRDefault="00A2522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etting</w:t>
            </w:r>
          </w:p>
        </w:tc>
        <w:tc>
          <w:tcPr>
            <w:tcW w:w="380" w:type="dxa"/>
          </w:tcPr>
          <w:p w14:paraId="79AC0793" w14:textId="77777777" w:rsidR="00A25223" w:rsidRPr="00C47354" w:rsidRDefault="00A25223">
            <w:pPr>
              <w:rPr>
                <w:rFonts w:ascii="Segoe UI Historic" w:hAnsi="Segoe UI Historic" w:cs="Segoe UI Historic"/>
              </w:rPr>
            </w:pPr>
          </w:p>
        </w:tc>
        <w:tc>
          <w:tcPr>
            <w:tcW w:w="3728" w:type="dxa"/>
          </w:tcPr>
          <w:p w14:paraId="57AB96CD" w14:textId="77777777" w:rsidR="00A25223" w:rsidRDefault="00A25223">
            <w:pPr>
              <w:rPr>
                <w:rFonts w:ascii="Segoe UI Historic" w:hAnsi="Segoe UI Historic" w:cs="Segoe UI Historic"/>
              </w:rPr>
            </w:pPr>
            <w:r>
              <w:rPr>
                <w:rFonts w:ascii="Segoe UI Historic" w:hAnsi="Segoe UI Historic" w:cs="Segoe UI Historic"/>
              </w:rPr>
              <w:t>Dbname :string</w:t>
            </w:r>
          </w:p>
          <w:p w14:paraId="6CC50ED0" w14:textId="77777777" w:rsidR="00A25223" w:rsidRDefault="00A25223">
            <w:pPr>
              <w:rPr>
                <w:rFonts w:ascii="Segoe UI Historic" w:hAnsi="Segoe UI Historic" w:cs="Segoe UI Historic"/>
              </w:rPr>
            </w:pPr>
            <w:r>
              <w:rPr>
                <w:rFonts w:ascii="Segoe UI Historic" w:hAnsi="Segoe UI Historic" w:cs="Segoe UI Historic" w:hint="eastAsia"/>
              </w:rPr>
              <w:t>f</w:t>
            </w:r>
            <w:r>
              <w:rPr>
                <w:rFonts w:ascii="Segoe UI Historic" w:hAnsi="Segoe UI Historic" w:cs="Segoe UI Historic"/>
              </w:rPr>
              <w:t>ilePath :string</w:t>
            </w:r>
          </w:p>
          <w:p w14:paraId="5ED62152" w14:textId="77777777" w:rsidR="00A25223" w:rsidRDefault="00A25223">
            <w:pPr>
              <w:rPr>
                <w:rFonts w:ascii="Segoe UI Historic" w:hAnsi="Segoe UI Historic" w:cs="Segoe UI Historic"/>
              </w:rPr>
            </w:pPr>
            <w:r>
              <w:rPr>
                <w:rFonts w:ascii="Segoe UI Historic" w:hAnsi="Segoe UI Historic" w:cs="Segoe UI Historic" w:hint="eastAsia"/>
              </w:rPr>
              <w:t>x</w:t>
            </w:r>
            <w:r>
              <w:rPr>
                <w:rFonts w:ascii="Segoe UI Historic" w:hAnsi="Segoe UI Historic" w:cs="Segoe UI Historic"/>
              </w:rPr>
              <w:t>SenS :Slider</w:t>
            </w:r>
          </w:p>
          <w:p w14:paraId="57C92606" w14:textId="77777777" w:rsidR="00A25223" w:rsidRDefault="00A25223">
            <w:pPr>
              <w:rPr>
                <w:rFonts w:ascii="Segoe UI Historic" w:hAnsi="Segoe UI Historic" w:cs="Segoe UI Historic"/>
              </w:rPr>
            </w:pPr>
            <w:r>
              <w:rPr>
                <w:rFonts w:ascii="Segoe UI Historic" w:hAnsi="Segoe UI Historic" w:cs="Segoe UI Historic" w:hint="eastAsia"/>
              </w:rPr>
              <w:t>y</w:t>
            </w:r>
            <w:r>
              <w:rPr>
                <w:rFonts w:ascii="Segoe UI Historic" w:hAnsi="Segoe UI Historic" w:cs="Segoe UI Historic"/>
              </w:rPr>
              <w:t>SenS :Slider</w:t>
            </w:r>
          </w:p>
          <w:p w14:paraId="5AC488D9" w14:textId="77777777" w:rsidR="00A25223" w:rsidRDefault="00A25223">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usicVolS :Slider</w:t>
            </w:r>
          </w:p>
          <w:p w14:paraId="40C2D069" w14:textId="77777777" w:rsidR="00A25223" w:rsidRDefault="00A2522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fxVolS :Slider</w:t>
            </w:r>
          </w:p>
          <w:p w14:paraId="0CC23559" w14:textId="77777777" w:rsidR="00A25223" w:rsidRDefault="00A25223">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ameraFOVS :Slider</w:t>
            </w:r>
          </w:p>
          <w:p w14:paraId="11854BB6" w14:textId="77777777" w:rsidR="00A25223" w:rsidRDefault="00A25223">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inimapSizeS :Slider</w:t>
            </w:r>
          </w:p>
          <w:p w14:paraId="41B63752" w14:textId="77777777" w:rsidR="00A25223" w:rsidRDefault="00A25223">
            <w:pPr>
              <w:rPr>
                <w:rFonts w:ascii="Segoe UI Historic" w:hAnsi="Segoe UI Historic" w:cs="Segoe UI Historic"/>
              </w:rPr>
            </w:pPr>
            <w:r>
              <w:rPr>
                <w:rFonts w:ascii="Segoe UI Historic" w:hAnsi="Segoe UI Historic" w:cs="Segoe UI Historic" w:hint="eastAsia"/>
              </w:rPr>
              <w:t>j</w:t>
            </w:r>
            <w:r>
              <w:rPr>
                <w:rFonts w:ascii="Segoe UI Historic" w:hAnsi="Segoe UI Historic" w:cs="Segoe UI Historic"/>
              </w:rPr>
              <w:t>oystickSizeS :Slider</w:t>
            </w:r>
          </w:p>
          <w:p w14:paraId="06751318" w14:textId="77777777" w:rsidR="00A25223" w:rsidRDefault="00A25223">
            <w:pPr>
              <w:rPr>
                <w:rFonts w:ascii="Segoe UI Historic" w:hAnsi="Segoe UI Historic" w:cs="Segoe UI Historic"/>
              </w:rPr>
            </w:pPr>
            <w:r>
              <w:rPr>
                <w:rFonts w:ascii="Segoe UI Historic" w:hAnsi="Segoe UI Historic" w:cs="Segoe UI Historic" w:hint="eastAsia"/>
              </w:rPr>
              <w:t>g</w:t>
            </w:r>
            <w:r>
              <w:rPr>
                <w:rFonts w:ascii="Segoe UI Historic" w:hAnsi="Segoe UI Historic" w:cs="Segoe UI Historic"/>
              </w:rPr>
              <w:t>raphicQualityS :Slider</w:t>
            </w:r>
          </w:p>
          <w:p w14:paraId="546A2C13" w14:textId="77777777" w:rsidR="00A25223" w:rsidRDefault="00A25223">
            <w:pPr>
              <w:rPr>
                <w:rFonts w:ascii="Segoe UI Historic" w:hAnsi="Segoe UI Historic" w:cs="Segoe UI Historic"/>
              </w:rPr>
            </w:pPr>
            <w:r>
              <w:rPr>
                <w:rFonts w:ascii="Segoe UI Historic" w:hAnsi="Segoe UI Historic" w:cs="Segoe UI Historic" w:hint="eastAsia"/>
              </w:rPr>
              <w:t>b</w:t>
            </w:r>
            <w:r>
              <w:rPr>
                <w:rFonts w:ascii="Segoe UI Historic" w:hAnsi="Segoe UI Historic" w:cs="Segoe UI Historic"/>
              </w:rPr>
              <w:t>rightnessS :Slider</w:t>
            </w:r>
          </w:p>
        </w:tc>
        <w:tc>
          <w:tcPr>
            <w:tcW w:w="2963" w:type="dxa"/>
          </w:tcPr>
          <w:p w14:paraId="0829C320" w14:textId="77777777" w:rsidR="00A25223" w:rsidRDefault="00A2522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452F5D85" w14:textId="77777777" w:rsidR="00A25223" w:rsidRDefault="00A2522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etup()</w:t>
            </w:r>
          </w:p>
          <w:p w14:paraId="45238850" w14:textId="77777777" w:rsidR="00A25223" w:rsidRDefault="00A25223">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oadSetting()</w:t>
            </w:r>
          </w:p>
          <w:p w14:paraId="7F314C76" w14:textId="77777777" w:rsidR="00A25223" w:rsidRDefault="00A2522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aveSetting()</w:t>
            </w:r>
          </w:p>
          <w:p w14:paraId="214F3E2F" w14:textId="77777777" w:rsidR="00A25223" w:rsidRDefault="00A25223">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pdateSetting()</w:t>
            </w:r>
          </w:p>
        </w:tc>
      </w:tr>
      <w:tr w:rsidR="00A25223" w14:paraId="68FC40DF" w14:textId="77777777" w:rsidTr="00693678">
        <w:tc>
          <w:tcPr>
            <w:tcW w:w="2279" w:type="dxa"/>
          </w:tcPr>
          <w:p w14:paraId="4CA482AF" w14:textId="77777777" w:rsidR="00A25223" w:rsidRDefault="00A2522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ettingManager</w:t>
            </w:r>
          </w:p>
        </w:tc>
        <w:tc>
          <w:tcPr>
            <w:tcW w:w="380" w:type="dxa"/>
          </w:tcPr>
          <w:p w14:paraId="5E364A1D" w14:textId="77777777" w:rsidR="00A25223" w:rsidRPr="00C47354" w:rsidRDefault="00A25223">
            <w:pPr>
              <w:rPr>
                <w:rFonts w:ascii="Segoe UI Historic" w:hAnsi="Segoe UI Historic" w:cs="Segoe UI Historic"/>
              </w:rPr>
            </w:pPr>
          </w:p>
        </w:tc>
        <w:tc>
          <w:tcPr>
            <w:tcW w:w="3728" w:type="dxa"/>
          </w:tcPr>
          <w:p w14:paraId="63C632DE" w14:textId="77777777" w:rsidR="00A25223" w:rsidRDefault="00A25223">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audioPanel :AudioSettingPanel</w:t>
            </w:r>
          </w:p>
          <w:p w14:paraId="459A63E9" w14:textId="77777777" w:rsidR="00A25223" w:rsidRDefault="00A25223">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videoPanel :VideoSettingPanel</w:t>
            </w:r>
          </w:p>
          <w:p w14:paraId="4EF7C5C0" w14:textId="77777777" w:rsidR="00A25223" w:rsidRDefault="00A25223">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graphicPanel :GraphicsSettingPanel</w:t>
            </w:r>
          </w:p>
          <w:p w14:paraId="126A2401" w14:textId="77777777" w:rsidR="00A25223" w:rsidRDefault="00A25223">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controlPanel :ControlSettingPanel</w:t>
            </w:r>
          </w:p>
          <w:p w14:paraId="0CF3F842" w14:textId="77777777" w:rsidR="00A25223" w:rsidRDefault="00A25223">
            <w:pPr>
              <w:rPr>
                <w:rFonts w:ascii="Segoe UI Historic" w:hAnsi="Segoe UI Historic" w:cs="Segoe UI Historic"/>
              </w:rPr>
            </w:pPr>
            <w:r>
              <w:rPr>
                <w:rFonts w:ascii="Segoe UI Historic" w:hAnsi="Segoe UI Historic" w:cs="Segoe UI Historic" w:hint="eastAsia"/>
              </w:rPr>
              <w:t>b</w:t>
            </w:r>
            <w:r>
              <w:rPr>
                <w:rFonts w:ascii="Segoe UI Historic" w:hAnsi="Segoe UI Historic" w:cs="Segoe UI Historic"/>
              </w:rPr>
              <w:t>uttonObject :GameObject</w:t>
            </w:r>
          </w:p>
          <w:p w14:paraId="0687B0CE" w14:textId="77777777" w:rsidR="00A25223" w:rsidRDefault="00A25223">
            <w:pPr>
              <w:rPr>
                <w:rFonts w:ascii="Segoe UI Historic" w:hAnsi="Segoe UI Historic" w:cs="Segoe UI Historic"/>
              </w:rPr>
            </w:pPr>
            <w:r>
              <w:rPr>
                <w:rFonts w:ascii="Segoe UI Historic" w:hAnsi="Segoe UI Historic" w:cs="Segoe UI Historic" w:hint="eastAsia"/>
              </w:rPr>
              <w:t>b</w:t>
            </w:r>
            <w:r>
              <w:rPr>
                <w:rFonts w:ascii="Segoe UI Historic" w:hAnsi="Segoe UI Historic" w:cs="Segoe UI Historic"/>
              </w:rPr>
              <w:t>uttons :Button[]</w:t>
            </w:r>
          </w:p>
          <w:p w14:paraId="1E96847D" w14:textId="77777777" w:rsidR="00A25223" w:rsidRDefault="00A25223">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ath :TMP_Text</w:t>
            </w:r>
          </w:p>
        </w:tc>
        <w:tc>
          <w:tcPr>
            <w:tcW w:w="2963" w:type="dxa"/>
          </w:tcPr>
          <w:p w14:paraId="0F6564FD" w14:textId="77777777" w:rsidR="00A25223" w:rsidRDefault="00A2522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3FDFEC84" w14:textId="77777777" w:rsidR="00A25223" w:rsidRDefault="00A25223">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ogin()</w:t>
            </w:r>
          </w:p>
          <w:p w14:paraId="0C815D0C" w14:textId="77777777" w:rsidR="00A25223" w:rsidRDefault="00A25223">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udioAction()</w:t>
            </w:r>
          </w:p>
          <w:p w14:paraId="59DB47B6" w14:textId="77777777" w:rsidR="00A25223" w:rsidRDefault="00A25223">
            <w:pPr>
              <w:rPr>
                <w:rFonts w:ascii="Segoe UI Historic" w:hAnsi="Segoe UI Historic" w:cs="Segoe UI Historic"/>
              </w:rPr>
            </w:pPr>
            <w:r>
              <w:rPr>
                <w:rFonts w:ascii="Segoe UI Historic" w:hAnsi="Segoe UI Historic" w:cs="Segoe UI Historic" w:hint="eastAsia"/>
              </w:rPr>
              <w:t>V</w:t>
            </w:r>
            <w:r>
              <w:rPr>
                <w:rFonts w:ascii="Segoe UI Historic" w:hAnsi="Segoe UI Historic" w:cs="Segoe UI Historic"/>
              </w:rPr>
              <w:t>ideoAction()</w:t>
            </w:r>
          </w:p>
          <w:p w14:paraId="4C5AED5A" w14:textId="77777777" w:rsidR="00A25223" w:rsidRDefault="00A25223">
            <w:pPr>
              <w:rPr>
                <w:rFonts w:ascii="Segoe UI Historic" w:hAnsi="Segoe UI Historic" w:cs="Segoe UI Historic"/>
              </w:rPr>
            </w:pPr>
            <w:r>
              <w:rPr>
                <w:rFonts w:ascii="Segoe UI Historic" w:hAnsi="Segoe UI Historic" w:cs="Segoe UI Historic" w:hint="eastAsia"/>
              </w:rPr>
              <w:t>G</w:t>
            </w:r>
            <w:r>
              <w:rPr>
                <w:rFonts w:ascii="Segoe UI Historic" w:hAnsi="Segoe UI Historic" w:cs="Segoe UI Historic"/>
              </w:rPr>
              <w:t>raphicAction()</w:t>
            </w:r>
          </w:p>
          <w:p w14:paraId="57508689" w14:textId="77777777" w:rsidR="00A25223" w:rsidRDefault="00A25223">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anelHide()</w:t>
            </w:r>
          </w:p>
          <w:p w14:paraId="474624BD" w14:textId="77777777" w:rsidR="00A25223" w:rsidRDefault="00A25223">
            <w:pPr>
              <w:rPr>
                <w:rFonts w:ascii="Segoe UI Historic" w:hAnsi="Segoe UI Historic" w:cs="Segoe UI Historic"/>
              </w:rPr>
            </w:pPr>
            <w:r>
              <w:rPr>
                <w:rFonts w:ascii="Segoe UI Historic" w:hAnsi="Segoe UI Historic" w:cs="Segoe UI Historic" w:hint="eastAsia"/>
              </w:rPr>
              <w:t>Q</w:t>
            </w:r>
            <w:r>
              <w:rPr>
                <w:rFonts w:ascii="Segoe UI Historic" w:hAnsi="Segoe UI Historic" w:cs="Segoe UI Historic"/>
              </w:rPr>
              <w:t>uitSetting()</w:t>
            </w:r>
          </w:p>
        </w:tc>
      </w:tr>
      <w:tr w:rsidR="00A25223" w14:paraId="0F40FA0A" w14:textId="77777777" w:rsidTr="00693678">
        <w:tc>
          <w:tcPr>
            <w:tcW w:w="2279" w:type="dxa"/>
          </w:tcPr>
          <w:p w14:paraId="30519F87" w14:textId="77777777" w:rsidR="00A25223" w:rsidRDefault="00A25223">
            <w:pPr>
              <w:rPr>
                <w:rFonts w:ascii="Segoe UI Historic" w:hAnsi="Segoe UI Historic" w:cs="Segoe UI Historic"/>
              </w:rPr>
            </w:pPr>
            <w:r>
              <w:rPr>
                <w:rFonts w:ascii="Segoe UI Historic" w:hAnsi="Segoe UI Historic" w:cs="Segoe UI Historic" w:hint="eastAsia"/>
              </w:rPr>
              <w:t>V</w:t>
            </w:r>
            <w:r>
              <w:rPr>
                <w:rFonts w:ascii="Segoe UI Historic" w:hAnsi="Segoe UI Historic" w:cs="Segoe UI Historic"/>
              </w:rPr>
              <w:t>ideoSettingPanel</w:t>
            </w:r>
          </w:p>
        </w:tc>
        <w:tc>
          <w:tcPr>
            <w:tcW w:w="380" w:type="dxa"/>
          </w:tcPr>
          <w:p w14:paraId="4661C2D4" w14:textId="77777777" w:rsidR="00A25223" w:rsidRPr="00C47354" w:rsidRDefault="00A25223">
            <w:pPr>
              <w:rPr>
                <w:rFonts w:ascii="Segoe UI Historic" w:hAnsi="Segoe UI Historic" w:cs="Segoe UI Historic"/>
              </w:rPr>
            </w:pPr>
          </w:p>
        </w:tc>
        <w:tc>
          <w:tcPr>
            <w:tcW w:w="3728" w:type="dxa"/>
          </w:tcPr>
          <w:p w14:paraId="2F7C0F1E" w14:textId="77777777" w:rsidR="00A25223" w:rsidRDefault="00A25223">
            <w:pPr>
              <w:rPr>
                <w:rFonts w:ascii="Segoe UI Historic" w:hAnsi="Segoe UI Historic" w:cs="Segoe UI Historic"/>
              </w:rPr>
            </w:pPr>
          </w:p>
        </w:tc>
        <w:tc>
          <w:tcPr>
            <w:tcW w:w="2963" w:type="dxa"/>
          </w:tcPr>
          <w:p w14:paraId="455CAC0B" w14:textId="77777777" w:rsidR="00A25223" w:rsidRDefault="00A25223">
            <w:pPr>
              <w:rPr>
                <w:rFonts w:ascii="Segoe UI Historic" w:hAnsi="Segoe UI Historic" w:cs="Segoe UI Historic"/>
              </w:rPr>
            </w:pPr>
          </w:p>
        </w:tc>
      </w:tr>
      <w:tr w:rsidR="00A25223" w14:paraId="6D53FC5D" w14:textId="77777777" w:rsidTr="00693678">
        <w:tc>
          <w:tcPr>
            <w:tcW w:w="2279" w:type="dxa"/>
          </w:tcPr>
          <w:p w14:paraId="4AC51584" w14:textId="77777777" w:rsidR="00A25223" w:rsidRDefault="00A25223">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oadingCircle</w:t>
            </w:r>
          </w:p>
        </w:tc>
        <w:tc>
          <w:tcPr>
            <w:tcW w:w="380" w:type="dxa"/>
          </w:tcPr>
          <w:p w14:paraId="05D75886" w14:textId="77777777" w:rsidR="00A25223" w:rsidRPr="00C47354" w:rsidRDefault="00A25223">
            <w:pPr>
              <w:rPr>
                <w:rFonts w:ascii="Segoe UI Historic" w:hAnsi="Segoe UI Historic" w:cs="Segoe UI Historic"/>
              </w:rPr>
            </w:pPr>
          </w:p>
        </w:tc>
        <w:tc>
          <w:tcPr>
            <w:tcW w:w="3728" w:type="dxa"/>
          </w:tcPr>
          <w:p w14:paraId="316BD1EA" w14:textId="77777777" w:rsidR="00A25223" w:rsidRDefault="00A25223">
            <w:pPr>
              <w:rPr>
                <w:rFonts w:ascii="Segoe UI Historic" w:hAnsi="Segoe UI Historic" w:cs="Segoe UI Historic"/>
              </w:rPr>
            </w:pPr>
          </w:p>
        </w:tc>
        <w:tc>
          <w:tcPr>
            <w:tcW w:w="2963" w:type="dxa"/>
          </w:tcPr>
          <w:p w14:paraId="1060D18E" w14:textId="77777777" w:rsidR="00A25223" w:rsidRDefault="00A25223">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tc>
      </w:tr>
      <w:tr w:rsidR="00A25223" w14:paraId="24E2AFAB" w14:textId="77777777" w:rsidTr="00693678">
        <w:tc>
          <w:tcPr>
            <w:tcW w:w="2279" w:type="dxa"/>
          </w:tcPr>
          <w:p w14:paraId="4A057C70" w14:textId="77777777" w:rsidR="00A25223" w:rsidRDefault="00A2522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plashScreen</w:t>
            </w:r>
          </w:p>
        </w:tc>
        <w:tc>
          <w:tcPr>
            <w:tcW w:w="380" w:type="dxa"/>
          </w:tcPr>
          <w:p w14:paraId="4F83A9E1" w14:textId="77777777" w:rsidR="00A25223" w:rsidRPr="00C47354" w:rsidRDefault="00A25223">
            <w:pPr>
              <w:rPr>
                <w:rFonts w:ascii="Segoe UI Historic" w:hAnsi="Segoe UI Historic" w:cs="Segoe UI Historic"/>
              </w:rPr>
            </w:pPr>
          </w:p>
        </w:tc>
        <w:tc>
          <w:tcPr>
            <w:tcW w:w="3728" w:type="dxa"/>
          </w:tcPr>
          <w:p w14:paraId="09190ABD" w14:textId="77777777" w:rsidR="00A25223" w:rsidRDefault="00A25223">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llowChange :bool</w:t>
            </w:r>
          </w:p>
        </w:tc>
        <w:tc>
          <w:tcPr>
            <w:tcW w:w="2963" w:type="dxa"/>
          </w:tcPr>
          <w:p w14:paraId="20BD9AA7" w14:textId="77777777" w:rsidR="00A25223" w:rsidRDefault="00A2522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tc>
      </w:tr>
      <w:tr w:rsidR="00A25223" w14:paraId="75DC2F1E" w14:textId="77777777" w:rsidTr="00693678">
        <w:tc>
          <w:tcPr>
            <w:tcW w:w="2279" w:type="dxa"/>
          </w:tcPr>
          <w:p w14:paraId="2779F309" w14:textId="77777777" w:rsidR="00A25223" w:rsidRDefault="00A25223">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ontinuePanel</w:t>
            </w:r>
          </w:p>
        </w:tc>
        <w:tc>
          <w:tcPr>
            <w:tcW w:w="380" w:type="dxa"/>
          </w:tcPr>
          <w:p w14:paraId="0C6D77CA" w14:textId="77777777" w:rsidR="00A25223" w:rsidRPr="00C47354" w:rsidRDefault="00A25223">
            <w:pPr>
              <w:rPr>
                <w:rFonts w:ascii="Segoe UI Historic" w:hAnsi="Segoe UI Historic" w:cs="Segoe UI Historic"/>
              </w:rPr>
            </w:pPr>
          </w:p>
        </w:tc>
        <w:tc>
          <w:tcPr>
            <w:tcW w:w="3728" w:type="dxa"/>
          </w:tcPr>
          <w:p w14:paraId="5E9939DA" w14:textId="77777777" w:rsidR="00A25223" w:rsidRDefault="00A25223">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ontinueButton :button</w:t>
            </w:r>
          </w:p>
        </w:tc>
        <w:tc>
          <w:tcPr>
            <w:tcW w:w="2963" w:type="dxa"/>
          </w:tcPr>
          <w:p w14:paraId="374D4640" w14:textId="77777777" w:rsidR="00A25223" w:rsidRDefault="00A2522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2A8CC7DD" w14:textId="77777777" w:rsidR="00A25223" w:rsidRDefault="00A25223">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losePanel()</w:t>
            </w:r>
          </w:p>
        </w:tc>
      </w:tr>
      <w:tr w:rsidR="00A25223" w14:paraId="2E87EF8E" w14:textId="77777777" w:rsidTr="00693678">
        <w:tc>
          <w:tcPr>
            <w:tcW w:w="2279" w:type="dxa"/>
          </w:tcPr>
          <w:p w14:paraId="1B0876D4" w14:textId="77777777" w:rsidR="00A25223" w:rsidRDefault="00A25223">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eaderboard/ leaederslot</w:t>
            </w:r>
          </w:p>
        </w:tc>
        <w:tc>
          <w:tcPr>
            <w:tcW w:w="380" w:type="dxa"/>
          </w:tcPr>
          <w:p w14:paraId="2EC37045" w14:textId="77777777" w:rsidR="00A25223" w:rsidRPr="00C47354" w:rsidRDefault="00A25223">
            <w:pPr>
              <w:rPr>
                <w:rFonts w:ascii="Segoe UI Historic" w:hAnsi="Segoe UI Historic" w:cs="Segoe UI Historic"/>
              </w:rPr>
            </w:pPr>
          </w:p>
        </w:tc>
        <w:tc>
          <w:tcPr>
            <w:tcW w:w="3728" w:type="dxa"/>
          </w:tcPr>
          <w:p w14:paraId="1AB6C4F6" w14:textId="77777777" w:rsidR="00A25223" w:rsidRDefault="00A25223">
            <w:pPr>
              <w:rPr>
                <w:rFonts w:ascii="Segoe UI Historic" w:hAnsi="Segoe UI Historic" w:cs="Segoe UI Historic"/>
              </w:rPr>
            </w:pPr>
            <w:r>
              <w:rPr>
                <w:rFonts w:ascii="Segoe UI Historic" w:hAnsi="Segoe UI Historic" w:cs="Segoe UI Historic"/>
              </w:rPr>
              <w:t>Username :string</w:t>
            </w:r>
          </w:p>
          <w:p w14:paraId="70AEC630" w14:textId="77777777" w:rsidR="00A25223" w:rsidRDefault="00A25223">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evel :int</w:t>
            </w:r>
          </w:p>
          <w:p w14:paraId="7BF621CF" w14:textId="77777777" w:rsidR="00A25223" w:rsidRDefault="00A2522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core :int</w:t>
            </w:r>
          </w:p>
          <w:p w14:paraId="2C7C0480" w14:textId="77777777" w:rsidR="00A25223" w:rsidRDefault="00A2522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ince :int</w:t>
            </w:r>
          </w:p>
        </w:tc>
        <w:tc>
          <w:tcPr>
            <w:tcW w:w="2963" w:type="dxa"/>
          </w:tcPr>
          <w:p w14:paraId="2CC5778C" w14:textId="77777777" w:rsidR="00A25223" w:rsidRDefault="00A25223">
            <w:pPr>
              <w:rPr>
                <w:rFonts w:ascii="Segoe UI Historic" w:hAnsi="Segoe UI Historic" w:cs="Segoe UI Historic"/>
              </w:rPr>
            </w:pPr>
          </w:p>
        </w:tc>
      </w:tr>
      <w:tr w:rsidR="00A25223" w14:paraId="6E7DAC1C" w14:textId="77777777" w:rsidTr="00693678">
        <w:tc>
          <w:tcPr>
            <w:tcW w:w="2279" w:type="dxa"/>
          </w:tcPr>
          <w:p w14:paraId="2FFDEF2E" w14:textId="77777777" w:rsidR="00A25223" w:rsidRDefault="00A25223">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eaderBoarddata</w:t>
            </w:r>
          </w:p>
        </w:tc>
        <w:tc>
          <w:tcPr>
            <w:tcW w:w="380" w:type="dxa"/>
          </w:tcPr>
          <w:p w14:paraId="3BCD9453" w14:textId="77777777" w:rsidR="00A25223" w:rsidRPr="00C47354" w:rsidRDefault="00A25223">
            <w:pPr>
              <w:rPr>
                <w:rFonts w:ascii="Segoe UI Historic" w:hAnsi="Segoe UI Historic" w:cs="Segoe UI Historic"/>
              </w:rPr>
            </w:pPr>
          </w:p>
        </w:tc>
        <w:tc>
          <w:tcPr>
            <w:tcW w:w="3728" w:type="dxa"/>
          </w:tcPr>
          <w:p w14:paraId="58BFFB1C" w14:textId="77777777" w:rsidR="00A25223" w:rsidRDefault="00A25223">
            <w:pPr>
              <w:rPr>
                <w:rFonts w:ascii="Segoe UI Historic" w:hAnsi="Segoe UI Historic" w:cs="Segoe UI Historic"/>
              </w:rPr>
            </w:pPr>
            <w:r>
              <w:rPr>
                <w:rFonts w:ascii="Segoe UI Historic" w:hAnsi="Segoe UI Historic" w:cs="Segoe UI Historic"/>
              </w:rPr>
              <w:t>Slot :Transform</w:t>
            </w:r>
          </w:p>
        </w:tc>
        <w:tc>
          <w:tcPr>
            <w:tcW w:w="2963" w:type="dxa"/>
          </w:tcPr>
          <w:p w14:paraId="58113B89" w14:textId="77777777" w:rsidR="00A25223" w:rsidRDefault="00A25223">
            <w:pPr>
              <w:rPr>
                <w:rFonts w:ascii="Segoe UI Historic" w:hAnsi="Segoe UI Historic" w:cs="Segoe UI Historic"/>
              </w:rPr>
            </w:pPr>
            <w:r>
              <w:rPr>
                <w:rFonts w:ascii="Segoe UI Historic" w:hAnsi="Segoe UI Historic" w:cs="Segoe UI Historic"/>
              </w:rPr>
              <w:t>External()</w:t>
            </w:r>
          </w:p>
          <w:p w14:paraId="2825D2DC" w14:textId="77777777" w:rsidR="00A25223" w:rsidRDefault="00A2522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4E16FE77" w14:textId="77777777" w:rsidR="00A25223" w:rsidRDefault="00A2522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orting()</w:t>
            </w:r>
          </w:p>
          <w:p w14:paraId="632CEC14" w14:textId="77777777" w:rsidR="00A25223" w:rsidRDefault="00A25223">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arseJSON()</w:t>
            </w:r>
          </w:p>
          <w:p w14:paraId="4D6994BB" w14:textId="77777777" w:rsidR="00A25223" w:rsidRDefault="00A25223">
            <w:pPr>
              <w:rPr>
                <w:rFonts w:ascii="Segoe UI Historic" w:hAnsi="Segoe UI Historic" w:cs="Segoe UI Historic"/>
              </w:rPr>
            </w:pPr>
            <w:r>
              <w:rPr>
                <w:rFonts w:ascii="Segoe UI Historic" w:hAnsi="Segoe UI Historic" w:cs="Segoe UI Historic" w:hint="eastAsia"/>
              </w:rPr>
              <w:t>W</w:t>
            </w:r>
            <w:r>
              <w:rPr>
                <w:rFonts w:ascii="Segoe UI Historic" w:hAnsi="Segoe UI Historic" w:cs="Segoe UI Historic"/>
              </w:rPr>
              <w:t>ebLeader()</w:t>
            </w:r>
          </w:p>
          <w:p w14:paraId="667B9F20" w14:textId="77777777" w:rsidR="00A25223" w:rsidRDefault="00A25223">
            <w:pPr>
              <w:rPr>
                <w:rFonts w:ascii="Segoe UI Historic" w:hAnsi="Segoe UI Historic" w:cs="Segoe UI Historic"/>
              </w:rPr>
            </w:pPr>
            <w:r>
              <w:rPr>
                <w:rFonts w:ascii="Segoe UI Historic" w:hAnsi="Segoe UI Historic" w:cs="Segoe UI Historic" w:hint="eastAsia"/>
              </w:rPr>
              <w:t>G</w:t>
            </w:r>
            <w:r>
              <w:rPr>
                <w:rFonts w:ascii="Segoe UI Historic" w:hAnsi="Segoe UI Historic" w:cs="Segoe UI Historic"/>
              </w:rPr>
              <w:t>etData()</w:t>
            </w:r>
          </w:p>
          <w:p w14:paraId="2F947C9F" w14:textId="77777777" w:rsidR="00A25223" w:rsidRDefault="00A25223">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rintData()</w:t>
            </w:r>
          </w:p>
        </w:tc>
      </w:tr>
      <w:tr w:rsidR="00A25223" w14:paraId="73E86E2E" w14:textId="77777777" w:rsidTr="00693678">
        <w:tc>
          <w:tcPr>
            <w:tcW w:w="2279" w:type="dxa"/>
          </w:tcPr>
          <w:p w14:paraId="6640B1E5" w14:textId="77777777" w:rsidR="00A25223" w:rsidRDefault="00A25223">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oginState</w:t>
            </w:r>
          </w:p>
        </w:tc>
        <w:tc>
          <w:tcPr>
            <w:tcW w:w="380" w:type="dxa"/>
          </w:tcPr>
          <w:p w14:paraId="5AF5849E" w14:textId="77777777" w:rsidR="00A25223" w:rsidRPr="00C47354" w:rsidRDefault="00A25223">
            <w:pPr>
              <w:rPr>
                <w:rFonts w:ascii="Segoe UI Historic" w:hAnsi="Segoe UI Historic" w:cs="Segoe UI Historic"/>
              </w:rPr>
            </w:pPr>
          </w:p>
        </w:tc>
        <w:tc>
          <w:tcPr>
            <w:tcW w:w="3728" w:type="dxa"/>
          </w:tcPr>
          <w:p w14:paraId="17ED86DB" w14:textId="77777777" w:rsidR="00A25223" w:rsidRDefault="00A25223">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oginButton :Button</w:t>
            </w:r>
          </w:p>
          <w:p w14:paraId="0E5B30CA" w14:textId="77777777" w:rsidR="00A25223" w:rsidRDefault="00A25223">
            <w:pPr>
              <w:rPr>
                <w:rFonts w:ascii="Segoe UI Historic" w:hAnsi="Segoe UI Historic" w:cs="Segoe UI Historic"/>
              </w:rPr>
            </w:pPr>
            <w:r>
              <w:rPr>
                <w:rFonts w:ascii="Segoe UI Historic" w:hAnsi="Segoe UI Historic" w:cs="Segoe UI Historic" w:hint="eastAsia"/>
              </w:rPr>
              <w:t>e</w:t>
            </w:r>
            <w:r>
              <w:rPr>
                <w:rFonts w:ascii="Segoe UI Historic" w:hAnsi="Segoe UI Historic" w:cs="Segoe UI Historic"/>
              </w:rPr>
              <w:t>mailField :TMP_InputField</w:t>
            </w:r>
          </w:p>
          <w:p w14:paraId="5B6B75D2" w14:textId="77777777" w:rsidR="00A25223" w:rsidRDefault="00A25223">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assowrdField :TMP_InputField</w:t>
            </w:r>
          </w:p>
          <w:p w14:paraId="4493DB38" w14:textId="77777777" w:rsidR="00A25223" w:rsidRDefault="00A25223">
            <w:pPr>
              <w:rPr>
                <w:rFonts w:ascii="Segoe UI Historic" w:hAnsi="Segoe UI Historic" w:cs="Segoe UI Historic"/>
              </w:rPr>
            </w:pPr>
            <w:r>
              <w:rPr>
                <w:rFonts w:ascii="Segoe UI Historic" w:hAnsi="Segoe UI Historic" w:cs="Segoe UI Historic" w:hint="eastAsia"/>
              </w:rPr>
              <w:t>i</w:t>
            </w:r>
            <w:r>
              <w:rPr>
                <w:rFonts w:ascii="Segoe UI Historic" w:hAnsi="Segoe UI Historic" w:cs="Segoe UI Historic"/>
              </w:rPr>
              <w:t>nfo :TMP_Text</w:t>
            </w:r>
          </w:p>
          <w:p w14:paraId="774DDCB1" w14:textId="77777777" w:rsidR="00A25223" w:rsidRDefault="00A25223">
            <w:pPr>
              <w:rPr>
                <w:rFonts w:ascii="Segoe UI Historic" w:hAnsi="Segoe UI Historic" w:cs="Segoe UI Historic"/>
              </w:rPr>
            </w:pPr>
            <w:r>
              <w:rPr>
                <w:rFonts w:ascii="Segoe UI Historic" w:hAnsi="Segoe UI Historic" w:cs="Segoe UI Historic" w:hint="eastAsia"/>
              </w:rPr>
              <w:t>w</w:t>
            </w:r>
            <w:r>
              <w:rPr>
                <w:rFonts w:ascii="Segoe UI Historic" w:hAnsi="Segoe UI Historic" w:cs="Segoe UI Historic"/>
              </w:rPr>
              <w:t>elcomebackPanel: GameObject</w:t>
            </w:r>
          </w:p>
          <w:p w14:paraId="01185AFB" w14:textId="77777777" w:rsidR="00A25223" w:rsidRDefault="00A25223">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oginPanel :GameObject</w:t>
            </w:r>
          </w:p>
          <w:p w14:paraId="1E66F939" w14:textId="77777777" w:rsidR="00A25223" w:rsidRDefault="00A25223">
            <w:pPr>
              <w:rPr>
                <w:rFonts w:ascii="Segoe UI Historic" w:hAnsi="Segoe UI Historic" w:cs="Segoe UI Historic"/>
              </w:rPr>
            </w:pPr>
            <w:r>
              <w:rPr>
                <w:rFonts w:ascii="Segoe UI Historic" w:hAnsi="Segoe UI Historic" w:cs="Segoe UI Historic" w:hint="eastAsia"/>
              </w:rPr>
              <w:t>n</w:t>
            </w:r>
            <w:r>
              <w:rPr>
                <w:rFonts w:ascii="Segoe UI Historic" w:hAnsi="Segoe UI Historic" w:cs="Segoe UI Historic"/>
              </w:rPr>
              <w:t>otMeButton: Button</w:t>
            </w:r>
          </w:p>
          <w:p w14:paraId="6F73AF5C" w14:textId="77777777" w:rsidR="00A25223" w:rsidRDefault="00A25223">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layButton :Button</w:t>
            </w:r>
          </w:p>
          <w:p w14:paraId="441B55D8" w14:textId="77777777" w:rsidR="00A25223" w:rsidRDefault="00A25223">
            <w:pPr>
              <w:rPr>
                <w:rFonts w:ascii="Segoe UI Historic" w:hAnsi="Segoe UI Historic" w:cs="Segoe UI Historic"/>
              </w:rPr>
            </w:pPr>
            <w:r>
              <w:rPr>
                <w:rFonts w:ascii="Segoe UI Historic" w:hAnsi="Segoe UI Historic" w:cs="Segoe UI Historic" w:hint="eastAsia"/>
              </w:rPr>
              <w:t>g</w:t>
            </w:r>
            <w:r>
              <w:rPr>
                <w:rFonts w:ascii="Segoe UI Historic" w:hAnsi="Segoe UI Historic" w:cs="Segoe UI Historic"/>
              </w:rPr>
              <w:t>etusername : TMP_Text</w:t>
            </w:r>
          </w:p>
          <w:p w14:paraId="67B9139C" w14:textId="77777777" w:rsidR="00A25223" w:rsidRDefault="00A25223">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sername : string</w:t>
            </w:r>
          </w:p>
          <w:p w14:paraId="42324733" w14:textId="77777777" w:rsidR="00A25223" w:rsidRDefault="00A25223">
            <w:pPr>
              <w:rPr>
                <w:rFonts w:ascii="Segoe UI Historic" w:hAnsi="Segoe UI Historic" w:cs="Segoe UI Historic"/>
              </w:rPr>
            </w:pPr>
            <w:r>
              <w:rPr>
                <w:rFonts w:ascii="Segoe UI Historic" w:hAnsi="Segoe UI Historic" w:cs="Segoe UI Historic" w:hint="eastAsia"/>
              </w:rPr>
              <w:t>I</w:t>
            </w:r>
            <w:r>
              <w:rPr>
                <w:rFonts w:ascii="Segoe UI Historic" w:hAnsi="Segoe UI Historic" w:cs="Segoe UI Historic"/>
              </w:rPr>
              <w:t>D :int</w:t>
            </w:r>
          </w:p>
        </w:tc>
        <w:tc>
          <w:tcPr>
            <w:tcW w:w="2963" w:type="dxa"/>
          </w:tcPr>
          <w:p w14:paraId="1DE24F37" w14:textId="77777777" w:rsidR="00A25223" w:rsidRDefault="00A2522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0E05A2BC" w14:textId="77777777" w:rsidR="00A25223" w:rsidRDefault="00A25223">
            <w:pPr>
              <w:rPr>
                <w:rFonts w:ascii="Segoe UI Historic" w:hAnsi="Segoe UI Historic" w:cs="Segoe UI Historic"/>
              </w:rPr>
            </w:pPr>
            <w:r>
              <w:rPr>
                <w:rFonts w:ascii="Segoe UI Historic" w:hAnsi="Segoe UI Historic" w:cs="Segoe UI Historic" w:hint="eastAsia"/>
              </w:rPr>
              <w:t>O</w:t>
            </w:r>
            <w:r>
              <w:rPr>
                <w:rFonts w:ascii="Segoe UI Historic" w:hAnsi="Segoe UI Historic" w:cs="Segoe UI Historic"/>
              </w:rPr>
              <w:t>nEnable()</w:t>
            </w:r>
          </w:p>
          <w:p w14:paraId="0940D127" w14:textId="77777777" w:rsidR="00A25223" w:rsidRDefault="00A25223">
            <w:pPr>
              <w:rPr>
                <w:rFonts w:ascii="Segoe UI Historic" w:hAnsi="Segoe UI Historic" w:cs="Segoe UI Historic"/>
              </w:rPr>
            </w:pPr>
            <w:r>
              <w:rPr>
                <w:rFonts w:ascii="Segoe UI Historic" w:hAnsi="Segoe UI Historic" w:cs="Segoe UI Historic" w:hint="eastAsia"/>
              </w:rPr>
              <w:t>w</w:t>
            </w:r>
            <w:r>
              <w:rPr>
                <w:rFonts w:ascii="Segoe UI Historic" w:hAnsi="Segoe UI Historic" w:cs="Segoe UI Historic"/>
              </w:rPr>
              <w:t>elcomeBack()</w:t>
            </w:r>
          </w:p>
          <w:p w14:paraId="16A48A41" w14:textId="77777777" w:rsidR="00A25223" w:rsidRDefault="00A25223">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lay()</w:t>
            </w:r>
          </w:p>
          <w:p w14:paraId="4158A539" w14:textId="77777777" w:rsidR="00A25223" w:rsidRDefault="00A25223">
            <w:pPr>
              <w:rPr>
                <w:rFonts w:ascii="Segoe UI Historic" w:hAnsi="Segoe UI Historic" w:cs="Segoe UI Historic"/>
              </w:rPr>
            </w:pPr>
            <w:r>
              <w:rPr>
                <w:rFonts w:ascii="Segoe UI Historic" w:hAnsi="Segoe UI Historic" w:cs="Segoe UI Historic" w:hint="eastAsia"/>
              </w:rPr>
              <w:t>N</w:t>
            </w:r>
            <w:r>
              <w:rPr>
                <w:rFonts w:ascii="Segoe UI Historic" w:hAnsi="Segoe UI Historic" w:cs="Segoe UI Historic"/>
              </w:rPr>
              <w:t>otYou()</w:t>
            </w:r>
          </w:p>
          <w:p w14:paraId="00C74BBC" w14:textId="77777777" w:rsidR="00A25223" w:rsidRDefault="00A25223">
            <w:pPr>
              <w:rPr>
                <w:rFonts w:ascii="Segoe UI Historic" w:hAnsi="Segoe UI Historic" w:cs="Segoe UI Historic"/>
              </w:rPr>
            </w:pPr>
            <w:r>
              <w:rPr>
                <w:rFonts w:ascii="Segoe UI Historic" w:hAnsi="Segoe UI Historic" w:cs="Segoe UI Historic" w:hint="eastAsia"/>
              </w:rPr>
              <w:t>R</w:t>
            </w:r>
            <w:r>
              <w:rPr>
                <w:rFonts w:ascii="Segoe UI Historic" w:hAnsi="Segoe UI Historic" w:cs="Segoe UI Historic"/>
              </w:rPr>
              <w:t>egister()</w:t>
            </w:r>
          </w:p>
          <w:p w14:paraId="78B11E78" w14:textId="77777777" w:rsidR="00A25223" w:rsidRDefault="00A25223">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ogin()</w:t>
            </w:r>
          </w:p>
          <w:p w14:paraId="3DEAE41F" w14:textId="77777777" w:rsidR="00A25223" w:rsidRDefault="00A25223">
            <w:pPr>
              <w:rPr>
                <w:rFonts w:ascii="Segoe UI Historic" w:hAnsi="Segoe UI Historic" w:cs="Segoe UI Historic"/>
              </w:rPr>
            </w:pPr>
            <w:r>
              <w:rPr>
                <w:rFonts w:ascii="Segoe UI Historic" w:hAnsi="Segoe UI Historic" w:cs="Segoe UI Historic" w:hint="eastAsia"/>
              </w:rPr>
              <w:t>i</w:t>
            </w:r>
            <w:r>
              <w:rPr>
                <w:rFonts w:ascii="Segoe UI Historic" w:hAnsi="Segoe UI Historic" w:cs="Segoe UI Historic"/>
              </w:rPr>
              <w:t>nfoHandler()</w:t>
            </w:r>
          </w:p>
          <w:p w14:paraId="773E484F" w14:textId="77777777" w:rsidR="00A25223" w:rsidRDefault="00A25223">
            <w:pPr>
              <w:rPr>
                <w:rFonts w:ascii="Segoe UI Historic" w:hAnsi="Segoe UI Historic" w:cs="Segoe UI Historic"/>
              </w:rPr>
            </w:pPr>
            <w:r>
              <w:rPr>
                <w:rFonts w:ascii="Segoe UI Historic" w:hAnsi="Segoe UI Historic" w:cs="Segoe UI Historic" w:hint="eastAsia"/>
              </w:rPr>
              <w:t>h</w:t>
            </w:r>
            <w:r>
              <w:rPr>
                <w:rFonts w:ascii="Segoe UI Historic" w:hAnsi="Segoe UI Historic" w:cs="Segoe UI Historic"/>
              </w:rPr>
              <w:t>ashFunction()</w:t>
            </w:r>
          </w:p>
          <w:p w14:paraId="2B68F0BE" w14:textId="77777777" w:rsidR="00A25223" w:rsidRDefault="00A25223">
            <w:pPr>
              <w:rPr>
                <w:rFonts w:ascii="Segoe UI Historic" w:hAnsi="Segoe UI Historic" w:cs="Segoe UI Historic"/>
              </w:rPr>
            </w:pPr>
            <w:r>
              <w:rPr>
                <w:rFonts w:ascii="Segoe UI Historic" w:hAnsi="Segoe UI Historic" w:cs="Segoe UI Historic" w:hint="eastAsia"/>
              </w:rPr>
              <w:t>h</w:t>
            </w:r>
            <w:r>
              <w:rPr>
                <w:rFonts w:ascii="Segoe UI Historic" w:hAnsi="Segoe UI Historic" w:cs="Segoe UI Historic"/>
              </w:rPr>
              <w:t>exToDec()</w:t>
            </w:r>
          </w:p>
        </w:tc>
      </w:tr>
      <w:tr w:rsidR="00A25223" w14:paraId="0375742A" w14:textId="77777777" w:rsidTr="00693678">
        <w:tc>
          <w:tcPr>
            <w:tcW w:w="2279" w:type="dxa"/>
          </w:tcPr>
          <w:p w14:paraId="36D7CDA7" w14:textId="77777777" w:rsidR="00A25223" w:rsidRDefault="00A25223">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ainMenuManger</w:t>
            </w:r>
          </w:p>
        </w:tc>
        <w:tc>
          <w:tcPr>
            <w:tcW w:w="380" w:type="dxa"/>
          </w:tcPr>
          <w:p w14:paraId="0FF94BB9" w14:textId="06E2E9A6" w:rsidR="00A25223" w:rsidRPr="00C47354" w:rsidRDefault="00A25223">
            <w:pPr>
              <w:rPr>
                <w:rFonts w:ascii="Segoe UI Historic" w:hAnsi="Segoe UI Historic" w:cs="Segoe UI Historic"/>
              </w:rPr>
            </w:pPr>
          </w:p>
        </w:tc>
        <w:tc>
          <w:tcPr>
            <w:tcW w:w="3728" w:type="dxa"/>
          </w:tcPr>
          <w:p w14:paraId="69DAB9B1" w14:textId="77777777" w:rsidR="00A25223" w:rsidRDefault="00A25223">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manSfxPlay :bool</w:t>
            </w:r>
          </w:p>
          <w:p w14:paraId="0712B211" w14:textId="77777777" w:rsidR="00A25223" w:rsidRDefault="00A25223">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manAnimator :Animator</w:t>
            </w:r>
          </w:p>
          <w:p w14:paraId="7345E5D4" w14:textId="77777777" w:rsidR="00A25223" w:rsidRDefault="00A25223">
            <w:pPr>
              <w:rPr>
                <w:rFonts w:ascii="Segoe UI Historic" w:hAnsi="Segoe UI Historic" w:cs="Segoe UI Historic"/>
              </w:rPr>
            </w:pPr>
            <w:r>
              <w:rPr>
                <w:rFonts w:ascii="Segoe UI Historic" w:hAnsi="Segoe UI Historic" w:cs="Segoe UI Historic"/>
              </w:rPr>
              <w:t>Fade :Image</w:t>
            </w:r>
          </w:p>
          <w:p w14:paraId="5B8EE3EF" w14:textId="77777777" w:rsidR="00A25223" w:rsidRDefault="00A25223">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continuePanel :GameObject</w:t>
            </w:r>
          </w:p>
          <w:p w14:paraId="13CB33A6" w14:textId="77777777" w:rsidR="00A25223" w:rsidRDefault="00A25223">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enubuttonSfx :List&lt;AudioClip&gt;</w:t>
            </w:r>
          </w:p>
          <w:p w14:paraId="75892963" w14:textId="77777777" w:rsidR="00A25223" w:rsidRDefault="00A25223">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anSfx : AudioClip[]</w:t>
            </w:r>
          </w:p>
          <w:p w14:paraId="2A05C31C" w14:textId="77777777" w:rsidR="00A25223" w:rsidRDefault="00A25223">
            <w:pPr>
              <w:rPr>
                <w:rFonts w:ascii="Segoe UI Historic" w:hAnsi="Segoe UI Historic" w:cs="Segoe UI Historic"/>
              </w:rPr>
            </w:pPr>
            <w:r>
              <w:rPr>
                <w:rFonts w:ascii="Segoe UI Historic" w:hAnsi="Segoe UI Historic" w:cs="Segoe UI Historic" w:hint="eastAsia"/>
              </w:rPr>
              <w:t>q</w:t>
            </w:r>
            <w:r>
              <w:rPr>
                <w:rFonts w:ascii="Segoe UI Historic" w:hAnsi="Segoe UI Historic" w:cs="Segoe UI Historic"/>
              </w:rPr>
              <w:t>uitButtonSfx : AudioClip</w:t>
            </w:r>
          </w:p>
          <w:p w14:paraId="3A1AE4A9" w14:textId="77777777" w:rsidR="00A25223" w:rsidRDefault="00A25223">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enuButtons : GameObject</w:t>
            </w:r>
          </w:p>
          <w:p w14:paraId="34C2F8EB" w14:textId="77777777" w:rsidR="00A25223" w:rsidRDefault="00A25223">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menuSekectorButton : button[]</w:t>
            </w:r>
          </w:p>
          <w:p w14:paraId="36D41AD3" w14:textId="77777777" w:rsidR="00A25223" w:rsidRDefault="00A25223">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settingManager : SettingManager</w:t>
            </w:r>
          </w:p>
          <w:p w14:paraId="0215E720" w14:textId="77777777" w:rsidR="00A25223" w:rsidRDefault="00A25223">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quitMenuPanel : QuitMenuPanel</w:t>
            </w:r>
          </w:p>
          <w:p w14:paraId="1D505B44" w14:textId="77777777" w:rsidR="00A25223" w:rsidRDefault="00A25223">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leaderboardPanel: LeaderBoarddata</w:t>
            </w:r>
          </w:p>
          <w:p w14:paraId="2ECA12BA" w14:textId="77777777" w:rsidR="00A25223" w:rsidRDefault="00A25223">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slotSelectionPanel : SlotSlectionPanel</w:t>
            </w:r>
          </w:p>
          <w:p w14:paraId="193D3DF1" w14:textId="77777777" w:rsidR="00A25223" w:rsidRDefault="00A25223">
            <w:pPr>
              <w:rPr>
                <w:rFonts w:ascii="Segoe UI Historic" w:hAnsi="Segoe UI Historic" w:cs="Segoe UI Historic"/>
              </w:rPr>
            </w:pPr>
            <w:r>
              <w:rPr>
                <w:rFonts w:ascii="Segoe UI Historic" w:hAnsi="Segoe UI Historic" w:cs="Segoe UI Historic"/>
              </w:rPr>
              <w:t>Panels : GameObject[]</w:t>
            </w:r>
          </w:p>
          <w:p w14:paraId="5D7E0E41" w14:textId="77777777" w:rsidR="00A25223" w:rsidRDefault="00A25223">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loginState: loginState</w:t>
            </w:r>
          </w:p>
          <w:p w14:paraId="47F5CD4C" w14:textId="77777777" w:rsidR="00A25223" w:rsidRDefault="00A25223">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ontinueFrom :int</w:t>
            </w:r>
          </w:p>
          <w:p w14:paraId="3BD1B5D9" w14:textId="77777777" w:rsidR="00A25223" w:rsidRDefault="00A25223">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oginState: TMP_Text</w:t>
            </w:r>
          </w:p>
          <w:p w14:paraId="773A2C7B" w14:textId="77777777" w:rsidR="00A25223" w:rsidRDefault="00A25223">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ontinueButton: Button</w:t>
            </w:r>
          </w:p>
        </w:tc>
        <w:tc>
          <w:tcPr>
            <w:tcW w:w="2963" w:type="dxa"/>
          </w:tcPr>
          <w:p w14:paraId="0DC9650B" w14:textId="77777777" w:rsidR="00A25223" w:rsidRDefault="00A25223">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wake()</w:t>
            </w:r>
          </w:p>
          <w:p w14:paraId="0236224E" w14:textId="77777777" w:rsidR="00A25223" w:rsidRDefault="00A25223">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ontinuePrompt()</w:t>
            </w:r>
          </w:p>
          <w:p w14:paraId="71CEAC80" w14:textId="77777777" w:rsidR="00A25223" w:rsidRDefault="00A25223">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enuSelectorButtonAction()</w:t>
            </w:r>
          </w:p>
          <w:p w14:paraId="20BCA41D" w14:textId="77777777" w:rsidR="00A25223" w:rsidRDefault="00A25223">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p w14:paraId="7FF0AF71" w14:textId="77777777" w:rsidR="00A25223" w:rsidRDefault="00A25223">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laySound()</w:t>
            </w:r>
          </w:p>
          <w:p w14:paraId="4F878A1F" w14:textId="77777777" w:rsidR="00A25223" w:rsidRDefault="00A25223">
            <w:pPr>
              <w:rPr>
                <w:rFonts w:ascii="Segoe UI Historic" w:hAnsi="Segoe UI Historic" w:cs="Segoe UI Historic"/>
              </w:rPr>
            </w:pPr>
            <w:r>
              <w:rPr>
                <w:rFonts w:ascii="Segoe UI Historic" w:hAnsi="Segoe UI Historic" w:cs="Segoe UI Historic" w:hint="eastAsia"/>
              </w:rPr>
              <w:t>M</w:t>
            </w:r>
            <w:r>
              <w:rPr>
                <w:rFonts w:ascii="Segoe UI Historic" w:hAnsi="Segoe UI Historic" w:cs="Segoe UI Historic"/>
              </w:rPr>
              <w:t>ove()</w:t>
            </w:r>
          </w:p>
          <w:p w14:paraId="1DCA9BB5" w14:textId="77777777" w:rsidR="00A25223" w:rsidRDefault="00A25223">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howQuit()</w:t>
            </w:r>
          </w:p>
          <w:p w14:paraId="00C43D6F" w14:textId="77777777" w:rsidR="00A25223" w:rsidRDefault="00A25223">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ontinueButton()</w:t>
            </w:r>
          </w:p>
        </w:tc>
      </w:tr>
      <w:tr w:rsidR="00A25223" w14:paraId="426332F2" w14:textId="77777777" w:rsidTr="00693678">
        <w:tc>
          <w:tcPr>
            <w:tcW w:w="2279" w:type="dxa"/>
          </w:tcPr>
          <w:p w14:paraId="4BF62282" w14:textId="77777777" w:rsidR="00A25223" w:rsidRDefault="00A25223">
            <w:pPr>
              <w:rPr>
                <w:rFonts w:ascii="Segoe UI Historic" w:hAnsi="Segoe UI Historic" w:cs="Segoe UI Historic"/>
              </w:rPr>
            </w:pPr>
            <w:r>
              <w:rPr>
                <w:rFonts w:ascii="Segoe UI Historic" w:hAnsi="Segoe UI Historic" w:cs="Segoe UI Historic" w:hint="eastAsia"/>
              </w:rPr>
              <w:t>o</w:t>
            </w:r>
            <w:r>
              <w:rPr>
                <w:rFonts w:ascii="Segoe UI Historic" w:hAnsi="Segoe UI Historic" w:cs="Segoe UI Historic"/>
              </w:rPr>
              <w:t>nLoadMainMenu</w:t>
            </w:r>
          </w:p>
        </w:tc>
        <w:tc>
          <w:tcPr>
            <w:tcW w:w="380" w:type="dxa"/>
          </w:tcPr>
          <w:p w14:paraId="3C96C3DB" w14:textId="77777777" w:rsidR="00A25223" w:rsidRPr="00C47354" w:rsidRDefault="00A25223">
            <w:pPr>
              <w:rPr>
                <w:rFonts w:ascii="Segoe UI Historic" w:hAnsi="Segoe UI Historic" w:cs="Segoe UI Historic"/>
              </w:rPr>
            </w:pPr>
          </w:p>
        </w:tc>
        <w:tc>
          <w:tcPr>
            <w:tcW w:w="3728" w:type="dxa"/>
          </w:tcPr>
          <w:p w14:paraId="7EE46EFD" w14:textId="77777777" w:rsidR="00A25223" w:rsidRDefault="00A25223">
            <w:pPr>
              <w:rPr>
                <w:rFonts w:ascii="Segoe UI Historic" w:hAnsi="Segoe UI Historic" w:cs="Segoe UI Historic"/>
              </w:rPr>
            </w:pPr>
          </w:p>
        </w:tc>
        <w:tc>
          <w:tcPr>
            <w:tcW w:w="2963" w:type="dxa"/>
          </w:tcPr>
          <w:p w14:paraId="1C82D639" w14:textId="77777777" w:rsidR="00A25223" w:rsidRDefault="00A25223">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wake()</w:t>
            </w:r>
          </w:p>
          <w:p w14:paraId="62611B5A" w14:textId="77777777" w:rsidR="00A25223" w:rsidRDefault="00A25223">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tc>
      </w:tr>
    </w:tbl>
    <w:p w14:paraId="7B8F412D" w14:textId="77777777" w:rsidR="00A25223" w:rsidRDefault="00A25223" w:rsidP="00693678">
      <w:pPr>
        <w:ind w:leftChars="100" w:left="220"/>
        <w:rPr>
          <w:rFonts w:ascii="Segoe UI Historic" w:hAnsi="Segoe UI Historic" w:cs="Segoe UI Historic"/>
        </w:rPr>
      </w:pPr>
    </w:p>
    <w:p w14:paraId="6903F257" w14:textId="26F7B8BE" w:rsidR="005C21DF" w:rsidRDefault="0078734B" w:rsidP="00693678">
      <w:pPr>
        <w:ind w:leftChars="100" w:left="220"/>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niversal</w:t>
      </w:r>
      <w:r w:rsidR="005C21DF">
        <w:rPr>
          <w:rFonts w:ascii="Segoe UI Historic" w:hAnsi="Segoe UI Historic" w:cs="Segoe UI Historic"/>
        </w:rPr>
        <w:t xml:space="preserve">/static </w:t>
      </w:r>
      <w:r>
        <w:rPr>
          <w:rFonts w:ascii="Segoe UI Historic" w:hAnsi="Segoe UI Historic" w:cs="Segoe UI Historic"/>
        </w:rPr>
        <w:t>:</w:t>
      </w:r>
      <w:r w:rsidR="005C21DF">
        <w:rPr>
          <w:rFonts w:ascii="Segoe UI Historic" w:hAnsi="Segoe UI Historic" w:cs="Segoe UI Historic"/>
        </w:rPr>
        <w:t xml:space="preserve"> </w:t>
      </w:r>
      <w:r w:rsidR="005C21DF">
        <w:rPr>
          <w:rFonts w:ascii="Segoe UI Historic" w:hAnsi="Segoe UI Historic" w:cs="Segoe UI Historic" w:hint="eastAsia"/>
        </w:rPr>
        <w:t>(S</w:t>
      </w:r>
      <w:r w:rsidR="005C21DF">
        <w:rPr>
          <w:rFonts w:ascii="Segoe UI Historic" w:hAnsi="Segoe UI Historic" w:cs="Segoe UI Historic"/>
        </w:rPr>
        <w:t>ingleton)</w:t>
      </w:r>
    </w:p>
    <w:p w14:paraId="08771031" w14:textId="22DD5AC8" w:rsidR="005C21DF" w:rsidRPr="00C47354" w:rsidRDefault="005C21DF" w:rsidP="00693678">
      <w:pPr>
        <w:ind w:leftChars="100" w:left="220"/>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 xml:space="preserve">ingleton is a script that set as </w:t>
      </w:r>
      <w:r w:rsidR="008A1D09">
        <w:rPr>
          <w:rFonts w:ascii="Segoe UI Historic" w:hAnsi="Segoe UI Historic" w:cs="Segoe UI Historic"/>
        </w:rPr>
        <w:t>a universal static script</w:t>
      </w:r>
      <w:r w:rsidR="006072FD">
        <w:rPr>
          <w:rFonts w:ascii="Segoe UI Historic" w:hAnsi="Segoe UI Historic" w:cs="Segoe UI Historic"/>
        </w:rPr>
        <w:t xml:space="preserve"> which means it can be accessed anywhere without decalacfed and implement the script</w:t>
      </w:r>
      <w:r w:rsidR="008A1D09">
        <w:rPr>
          <w:rFonts w:ascii="Segoe UI Historic" w:hAnsi="Segoe UI Historic" w:cs="Segoe UI Historic"/>
        </w:rPr>
        <w:t xml:space="preserve">, it wont be destroy in the whole game and </w:t>
      </w:r>
      <w:r w:rsidR="006072FD">
        <w:rPr>
          <w:rFonts w:ascii="Segoe UI Historic" w:hAnsi="Segoe UI Historic" w:cs="Segoe UI Historic"/>
        </w:rPr>
        <w:t>only 1 singleton will be allow</w:t>
      </w:r>
      <w:r w:rsidR="006B0048">
        <w:rPr>
          <w:rFonts w:ascii="Segoe UI Historic" w:hAnsi="Segoe UI Historic" w:cs="Segoe UI Historic"/>
        </w:rPr>
        <w:t xml:space="preserve">ed as it is the “main controller/ Access Point” of the game. Singleton hide the complexity of the </w:t>
      </w:r>
      <w:r w:rsidR="002C5AC2">
        <w:rPr>
          <w:rFonts w:ascii="Segoe UI Historic" w:hAnsi="Segoe UI Historic" w:cs="Segoe UI Historic"/>
        </w:rPr>
        <w:t xml:space="preserve">code by providing Function/Sub-routine for </w:t>
      </w:r>
      <w:r w:rsidR="00872FB4">
        <w:rPr>
          <w:rFonts w:ascii="Segoe UI Historic" w:hAnsi="Segoe UI Historic" w:cs="Segoe UI Historic"/>
        </w:rPr>
        <w:t xml:space="preserve">code that needs to be run repeatedly and because of the global scope of </w:t>
      </w:r>
      <w:r w:rsidR="00B53C90">
        <w:rPr>
          <w:rFonts w:ascii="Segoe UI Historic" w:hAnsi="Segoe UI Historic" w:cs="Segoe UI Historic"/>
        </w:rPr>
        <w:t xml:space="preserve">GameObject. Data inside Singleton can also act as a carrier to different scene to </w:t>
      </w:r>
      <w:r w:rsidR="00DD5843">
        <w:rPr>
          <w:rFonts w:ascii="Segoe UI Historic" w:hAnsi="Segoe UI Historic" w:cs="Segoe UI Historic"/>
        </w:rPr>
        <w:t>reduce the complexity of code.</w:t>
      </w:r>
    </w:p>
    <w:tbl>
      <w:tblPr>
        <w:tblStyle w:val="ae"/>
        <w:tblW w:w="9350" w:type="dxa"/>
        <w:tblInd w:w="220" w:type="dxa"/>
        <w:tblLook w:val="04A0" w:firstRow="1" w:lastRow="0" w:firstColumn="1" w:lastColumn="0" w:noHBand="0" w:noVBand="1"/>
      </w:tblPr>
      <w:tblGrid>
        <w:gridCol w:w="2119"/>
        <w:gridCol w:w="2108"/>
        <w:gridCol w:w="2849"/>
        <w:gridCol w:w="2274"/>
      </w:tblGrid>
      <w:tr w:rsidR="00CD7E2D" w:rsidRPr="00C47354" w14:paraId="2D2B161D" w14:textId="77777777" w:rsidTr="00693678">
        <w:tc>
          <w:tcPr>
            <w:tcW w:w="2119" w:type="dxa"/>
          </w:tcPr>
          <w:p w14:paraId="08942871" w14:textId="77777777" w:rsidR="00CD7E2D" w:rsidRPr="00C47354" w:rsidRDefault="00CD7E2D">
            <w:pPr>
              <w:rPr>
                <w:rFonts w:ascii="Segoe UI Historic" w:hAnsi="Segoe UI Historic" w:cs="Segoe UI Historic"/>
              </w:rPr>
            </w:pPr>
            <w:r w:rsidRPr="00C47354">
              <w:rPr>
                <w:rFonts w:ascii="Segoe UI Historic" w:hAnsi="Segoe UI Historic" w:cs="Segoe UI Historic"/>
              </w:rPr>
              <w:t>Singleton</w:t>
            </w:r>
          </w:p>
        </w:tc>
        <w:tc>
          <w:tcPr>
            <w:tcW w:w="2108" w:type="dxa"/>
          </w:tcPr>
          <w:p w14:paraId="36E01B8B" w14:textId="77777777" w:rsidR="00CD7E2D" w:rsidRPr="00C47354" w:rsidRDefault="00CD7E2D">
            <w:pPr>
              <w:rPr>
                <w:rFonts w:ascii="Segoe UI Historic" w:hAnsi="Segoe UI Historic" w:cs="Segoe UI Historic"/>
              </w:rPr>
            </w:pPr>
            <w:r w:rsidRPr="00C47354">
              <w:rPr>
                <w:rFonts w:ascii="Segoe UI Historic" w:hAnsi="Segoe UI Historic" w:cs="Segoe UI Historic"/>
              </w:rPr>
              <w:t>This class allows only one single instance of itself and give access to that created instance</w:t>
            </w:r>
          </w:p>
          <w:p w14:paraId="4107D668" w14:textId="77777777" w:rsidR="003056BE" w:rsidRDefault="00CD7E2D">
            <w:pPr>
              <w:rPr>
                <w:rFonts w:ascii="Segoe UI Historic" w:hAnsi="Segoe UI Historic" w:cs="Segoe UI Historic"/>
              </w:rPr>
            </w:pPr>
            <w:r w:rsidRPr="00C47354">
              <w:rPr>
                <w:rFonts w:ascii="Segoe UI Historic" w:hAnsi="Segoe UI Historic" w:cs="Segoe UI Historic"/>
              </w:rPr>
              <w:t>Used on abstract class will not physically in the game</w:t>
            </w:r>
            <w:r w:rsidR="003056BE" w:rsidRPr="00C47354">
              <w:rPr>
                <w:rFonts w:ascii="Segoe UI Historic" w:hAnsi="Segoe UI Historic" w:cs="Segoe UI Historic"/>
              </w:rPr>
              <w:t xml:space="preserve"> </w:t>
            </w:r>
          </w:p>
          <w:p w14:paraId="2EE720A2" w14:textId="77777777" w:rsidR="003056BE" w:rsidRDefault="003056BE">
            <w:pPr>
              <w:rPr>
                <w:rFonts w:ascii="Segoe UI Historic" w:hAnsi="Segoe UI Historic" w:cs="Segoe UI Historic"/>
              </w:rPr>
            </w:pPr>
          </w:p>
          <w:p w14:paraId="4E8D6894" w14:textId="64B92C58" w:rsidR="00CD7E2D" w:rsidRPr="00C47354" w:rsidRDefault="003056BE">
            <w:pPr>
              <w:rPr>
                <w:rFonts w:ascii="Segoe UI Historic" w:hAnsi="Segoe UI Historic" w:cs="Segoe UI Historic"/>
              </w:rPr>
            </w:pPr>
            <w:r w:rsidRPr="00C47354">
              <w:rPr>
                <w:rFonts w:ascii="Segoe UI Historic" w:hAnsi="Segoe UI Historic" w:cs="Segoe UI Historic"/>
              </w:rPr>
              <w:t>Handle game menu and function button on screen and change currency and lives</w:t>
            </w:r>
          </w:p>
        </w:tc>
        <w:tc>
          <w:tcPr>
            <w:tcW w:w="2849" w:type="dxa"/>
          </w:tcPr>
          <w:p w14:paraId="7A45CFDC" w14:textId="77777777" w:rsidR="00CD7E2D" w:rsidRDefault="00317C7C">
            <w:pPr>
              <w:rPr>
                <w:rFonts w:ascii="Segoe UI Historic" w:hAnsi="Segoe UI Historic" w:cs="Segoe UI Historic"/>
              </w:rPr>
            </w:pPr>
            <w:r>
              <w:rPr>
                <w:rFonts w:ascii="Segoe UI Historic" w:hAnsi="Segoe UI Historic" w:cs="Segoe UI Historic" w:hint="eastAsia"/>
              </w:rPr>
              <w:t>f</w:t>
            </w:r>
            <w:r>
              <w:rPr>
                <w:rFonts w:ascii="Segoe UI Historic" w:hAnsi="Segoe UI Historic" w:cs="Segoe UI Historic"/>
              </w:rPr>
              <w:t>adeSpeed : float</w:t>
            </w:r>
          </w:p>
          <w:p w14:paraId="1E5ACD92" w14:textId="77777777" w:rsidR="00317C7C" w:rsidRDefault="00317C7C">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ocalDB : localSqlite</w:t>
            </w:r>
          </w:p>
          <w:p w14:paraId="62D814B7" w14:textId="77777777" w:rsidR="00317C7C" w:rsidRDefault="00317C7C">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nityAPI: UnityREST</w:t>
            </w:r>
          </w:p>
          <w:p w14:paraId="4467A607" w14:textId="77777777" w:rsidR="00317C7C" w:rsidRDefault="00317C7C">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sharpAPI: CsharpRESET</w:t>
            </w:r>
          </w:p>
          <w:p w14:paraId="1DE0A72B" w14:textId="77777777" w:rsidR="00317C7C" w:rsidRDefault="00317C7C">
            <w:pPr>
              <w:rPr>
                <w:rFonts w:ascii="Segoe UI Historic" w:hAnsi="Segoe UI Historic" w:cs="Segoe UI Historic"/>
              </w:rPr>
            </w:pPr>
            <w:r>
              <w:rPr>
                <w:rFonts w:ascii="Segoe UI Historic" w:hAnsi="Segoe UI Historic" w:cs="Segoe UI Historic" w:hint="eastAsia"/>
              </w:rPr>
              <w:t>F</w:t>
            </w:r>
            <w:r>
              <w:rPr>
                <w:rFonts w:ascii="Segoe UI Historic" w:hAnsi="Segoe UI Historic" w:cs="Segoe UI Historic"/>
              </w:rPr>
              <w:t>ade: Fading</w:t>
            </w:r>
          </w:p>
          <w:p w14:paraId="256E472C" w14:textId="77777777" w:rsidR="00317C7C" w:rsidRDefault="00317C7C">
            <w:pPr>
              <w:rPr>
                <w:rFonts w:ascii="Segoe UI Historic" w:hAnsi="Segoe UI Historic" w:cs="Segoe UI Historic"/>
              </w:rPr>
            </w:pPr>
            <w:r>
              <w:rPr>
                <w:rFonts w:ascii="Segoe UI Historic" w:hAnsi="Segoe UI Historic" w:cs="Segoe UI Historic" w:hint="eastAsia"/>
              </w:rPr>
              <w:t>A</w:t>
            </w:r>
            <w:r>
              <w:rPr>
                <w:rFonts w:ascii="Segoe UI Historic" w:hAnsi="Segoe UI Historic" w:cs="Segoe UI Historic"/>
              </w:rPr>
              <w:t>udioPlayer: AudioService</w:t>
            </w:r>
          </w:p>
          <w:p w14:paraId="277518F9" w14:textId="77777777" w:rsidR="00317C7C" w:rsidRDefault="00317C7C">
            <w:pPr>
              <w:rPr>
                <w:rFonts w:ascii="Segoe UI Historic" w:hAnsi="Segoe UI Historic" w:cs="Segoe UI Historic"/>
              </w:rPr>
            </w:pPr>
            <w:r>
              <w:rPr>
                <w:rFonts w:ascii="Segoe UI Historic" w:hAnsi="Segoe UI Historic" w:cs="Segoe UI Historic" w:hint="eastAsia"/>
              </w:rPr>
              <w:t>H</w:t>
            </w:r>
            <w:r>
              <w:rPr>
                <w:rFonts w:ascii="Segoe UI Historic" w:hAnsi="Segoe UI Historic" w:cs="Segoe UI Historic"/>
              </w:rPr>
              <w:t>ealthClass: playerHealth</w:t>
            </w:r>
          </w:p>
          <w:p w14:paraId="2399CFF5" w14:textId="77777777" w:rsidR="004F1584" w:rsidRDefault="004F1584">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oadScreenclass: LoadingPanel</w:t>
            </w:r>
          </w:p>
          <w:p w14:paraId="6C429FE1" w14:textId="77777777" w:rsidR="004F1584" w:rsidRDefault="004F1584">
            <w:pPr>
              <w:rPr>
                <w:rFonts w:ascii="Segoe UI Historic" w:hAnsi="Segoe UI Historic" w:cs="Segoe UI Historic"/>
              </w:rPr>
            </w:pPr>
            <w:r>
              <w:rPr>
                <w:rFonts w:ascii="Segoe UI Historic" w:hAnsi="Segoe UI Historic" w:cs="Segoe UI Historic"/>
              </w:rPr>
              <w:t>popup: PopUpPanel</w:t>
            </w:r>
          </w:p>
          <w:p w14:paraId="101444DE" w14:textId="70E1EF27" w:rsidR="00D5035F" w:rsidRDefault="004F1584">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FirstTime : bool</w:t>
            </w:r>
          </w:p>
          <w:p w14:paraId="193547AA" w14:textId="77777777" w:rsidR="004F1584" w:rsidRDefault="004F1584">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loadNumer</w:t>
            </w:r>
            <w:r w:rsidR="004C5F45">
              <w:rPr>
                <w:rFonts w:ascii="Segoe UI Historic" w:hAnsi="Segoe UI Historic" w:cs="Segoe UI Historic"/>
              </w:rPr>
              <w:t>: int</w:t>
            </w:r>
          </w:p>
          <w:p w14:paraId="21F1E1BD" w14:textId="090FB285" w:rsidR="004C5F45" w:rsidRPr="00C47354" w:rsidRDefault="004C5F45">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instance :int</w:t>
            </w:r>
          </w:p>
        </w:tc>
        <w:tc>
          <w:tcPr>
            <w:tcW w:w="2274" w:type="dxa"/>
          </w:tcPr>
          <w:p w14:paraId="2AA1874B" w14:textId="77777777" w:rsidR="00CD7E2D" w:rsidRDefault="00D5035F">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62D72D70" w14:textId="77777777" w:rsidR="00D5035F" w:rsidRDefault="00D5035F">
            <w:pPr>
              <w:rPr>
                <w:rFonts w:ascii="Segoe UI Historic" w:hAnsi="Segoe UI Historic" w:cs="Segoe UI Historic"/>
              </w:rPr>
            </w:pPr>
            <w:r>
              <w:rPr>
                <w:rFonts w:ascii="Segoe UI Historic" w:hAnsi="Segoe UI Historic" w:cs="Segoe UI Historic"/>
              </w:rPr>
              <w:t>Init()</w:t>
            </w:r>
          </w:p>
          <w:p w14:paraId="6A265312" w14:textId="77777777" w:rsidR="00D5035F" w:rsidRDefault="00D5035F">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howDetail()</w:t>
            </w:r>
          </w:p>
          <w:p w14:paraId="576DDFAF" w14:textId="2E33B6F4" w:rsidR="00D5035F" w:rsidRPr="00C47354" w:rsidRDefault="00D5035F">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howError()</w:t>
            </w:r>
          </w:p>
        </w:tc>
      </w:tr>
      <w:tr w:rsidR="000B4607" w:rsidRPr="00C47354" w14:paraId="41B8B670" w14:textId="77777777" w:rsidTr="00693678">
        <w:tc>
          <w:tcPr>
            <w:tcW w:w="2119" w:type="dxa"/>
          </w:tcPr>
          <w:p w14:paraId="68FC32B2" w14:textId="29671C86" w:rsidR="000B4607" w:rsidRPr="00C47354" w:rsidRDefault="007F41AE" w:rsidP="000B4607">
            <w:pPr>
              <w:rPr>
                <w:rFonts w:ascii="Segoe UI Historic" w:hAnsi="Segoe UI Historic" w:cs="Segoe UI Historic"/>
              </w:rPr>
            </w:pPr>
            <w:r w:rsidRPr="00C47354">
              <w:rPr>
                <w:rFonts w:ascii="Segoe UI Historic" w:hAnsi="Segoe UI Historic" w:cs="Segoe UI Historic"/>
              </w:rPr>
              <w:t>Sound Manager</w:t>
            </w:r>
          </w:p>
        </w:tc>
        <w:tc>
          <w:tcPr>
            <w:tcW w:w="2108" w:type="dxa"/>
          </w:tcPr>
          <w:p w14:paraId="2E31C08A" w14:textId="52E254B8" w:rsidR="000B4607" w:rsidRPr="00C47354" w:rsidRDefault="000B4607" w:rsidP="000B4607">
            <w:pPr>
              <w:rPr>
                <w:rFonts w:ascii="Segoe UI Historic" w:hAnsi="Segoe UI Historic" w:cs="Segoe UI Historic"/>
              </w:rPr>
            </w:pPr>
          </w:p>
        </w:tc>
        <w:tc>
          <w:tcPr>
            <w:tcW w:w="2849" w:type="dxa"/>
          </w:tcPr>
          <w:p w14:paraId="1DBA623D" w14:textId="77777777" w:rsidR="000B4607" w:rsidRDefault="007F41AE" w:rsidP="000B4607">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music :AudioSource</w:t>
            </w:r>
          </w:p>
          <w:p w14:paraId="45B43ADC" w14:textId="300BA34C" w:rsidR="007F41AE" w:rsidRPr="00C47354" w:rsidRDefault="007F41AE" w:rsidP="000B4607">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sfx :AudioSource</w:t>
            </w:r>
          </w:p>
        </w:tc>
        <w:tc>
          <w:tcPr>
            <w:tcW w:w="2274" w:type="dxa"/>
          </w:tcPr>
          <w:p w14:paraId="6D1ACF9F" w14:textId="77777777" w:rsidR="000B4607" w:rsidRDefault="007F41AE" w:rsidP="000B4607">
            <w:pPr>
              <w:rPr>
                <w:rFonts w:ascii="Segoe UI Historic" w:hAnsi="Segoe UI Historic" w:cs="Segoe UI Historic"/>
              </w:rPr>
            </w:pPr>
            <w:r>
              <w:rPr>
                <w:rFonts w:ascii="Segoe UI Historic" w:hAnsi="Segoe UI Historic" w:cs="Segoe UI Historic" w:hint="eastAsia"/>
              </w:rPr>
              <w:t>O</w:t>
            </w:r>
            <w:r>
              <w:rPr>
                <w:rFonts w:ascii="Segoe UI Historic" w:hAnsi="Segoe UI Historic" w:cs="Segoe UI Historic"/>
              </w:rPr>
              <w:t>nEnable()</w:t>
            </w:r>
          </w:p>
          <w:p w14:paraId="58E51030" w14:textId="77777777" w:rsidR="007F41AE" w:rsidRDefault="007F41AE" w:rsidP="000B4607">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layMusic()</w:t>
            </w:r>
          </w:p>
          <w:p w14:paraId="22160489" w14:textId="2CC7ECF0" w:rsidR="007F41AE" w:rsidRPr="00C47354" w:rsidRDefault="007F41AE" w:rsidP="000B4607">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laySfx()</w:t>
            </w:r>
          </w:p>
        </w:tc>
      </w:tr>
      <w:tr w:rsidR="000B4607" w:rsidRPr="00C47354" w14:paraId="1C2BF883" w14:textId="77777777" w:rsidTr="00693678">
        <w:tc>
          <w:tcPr>
            <w:tcW w:w="2119" w:type="dxa"/>
          </w:tcPr>
          <w:p w14:paraId="663BC924" w14:textId="1886D734" w:rsidR="000B4607" w:rsidRPr="00C47354" w:rsidRDefault="00DF324C" w:rsidP="000B4607">
            <w:pPr>
              <w:rPr>
                <w:rFonts w:ascii="Segoe UI Historic" w:hAnsi="Segoe UI Historic" w:cs="Segoe UI Historic"/>
              </w:rPr>
            </w:pPr>
            <w:r>
              <w:rPr>
                <w:rFonts w:ascii="Segoe UI Historic" w:hAnsi="Segoe UI Historic" w:cs="Segoe UI Historic"/>
              </w:rPr>
              <w:t>Pop up panel</w:t>
            </w:r>
          </w:p>
        </w:tc>
        <w:tc>
          <w:tcPr>
            <w:tcW w:w="2108" w:type="dxa"/>
          </w:tcPr>
          <w:p w14:paraId="1EA05DD8" w14:textId="77777777" w:rsidR="000B4607" w:rsidRPr="00C47354" w:rsidRDefault="000B4607" w:rsidP="000B4607">
            <w:pPr>
              <w:rPr>
                <w:rFonts w:ascii="Segoe UI Historic" w:hAnsi="Segoe UI Historic" w:cs="Segoe UI Historic"/>
              </w:rPr>
            </w:pPr>
          </w:p>
        </w:tc>
        <w:tc>
          <w:tcPr>
            <w:tcW w:w="2849" w:type="dxa"/>
          </w:tcPr>
          <w:p w14:paraId="6A05BADD" w14:textId="77777777" w:rsidR="000B4607" w:rsidRDefault="00DF324C" w:rsidP="000B4607">
            <w:pPr>
              <w:rPr>
                <w:rFonts w:ascii="Segoe UI Historic" w:hAnsi="Segoe UI Historic" w:cs="Segoe UI Historic"/>
              </w:rPr>
            </w:pPr>
            <w:r>
              <w:rPr>
                <w:rFonts w:ascii="Segoe UI Historic" w:hAnsi="Segoe UI Historic" w:cs="Segoe UI Historic" w:hint="eastAsia"/>
              </w:rPr>
              <w:t>_</w:t>
            </w:r>
            <w:r>
              <w:rPr>
                <w:rFonts w:ascii="Segoe UI Historic" w:hAnsi="Segoe UI Historic" w:cs="Segoe UI Historic"/>
              </w:rPr>
              <w:t>itemImage :Image</w:t>
            </w:r>
          </w:p>
          <w:p w14:paraId="3433C49F" w14:textId="77777777" w:rsidR="00DF324C" w:rsidRDefault="00DF324C" w:rsidP="000B4607">
            <w:pPr>
              <w:rPr>
                <w:rFonts w:ascii="Segoe UI Historic" w:hAnsi="Segoe UI Historic" w:cs="Segoe UI Historic"/>
              </w:rPr>
            </w:pPr>
            <w:r>
              <w:rPr>
                <w:rFonts w:ascii="Segoe UI Historic" w:hAnsi="Segoe UI Historic" w:cs="Segoe UI Historic" w:hint="eastAsia"/>
              </w:rPr>
              <w:t>i</w:t>
            </w:r>
            <w:r>
              <w:rPr>
                <w:rFonts w:ascii="Segoe UI Historic" w:hAnsi="Segoe UI Historic" w:cs="Segoe UI Historic"/>
              </w:rPr>
              <w:t>temDescription: string</w:t>
            </w:r>
          </w:p>
          <w:p w14:paraId="72AF72F8" w14:textId="77777777" w:rsidR="00DF324C" w:rsidRDefault="00DF324C" w:rsidP="000B4607">
            <w:pPr>
              <w:rPr>
                <w:rFonts w:ascii="Segoe UI Historic" w:hAnsi="Segoe UI Historic" w:cs="Segoe UI Historic"/>
              </w:rPr>
            </w:pPr>
            <w:r>
              <w:rPr>
                <w:rFonts w:ascii="Segoe UI Historic" w:hAnsi="Segoe UI Historic" w:cs="Segoe UI Historic" w:hint="eastAsia"/>
              </w:rPr>
              <w:t>i</w:t>
            </w:r>
            <w:r>
              <w:rPr>
                <w:rFonts w:ascii="Segoe UI Historic" w:hAnsi="Segoe UI Historic" w:cs="Segoe UI Historic"/>
              </w:rPr>
              <w:t>temName: TMP_Text</w:t>
            </w:r>
          </w:p>
          <w:p w14:paraId="093CF34D" w14:textId="1CDB6D82" w:rsidR="00DF324C" w:rsidRPr="00C47354" w:rsidRDefault="00DF324C" w:rsidP="000B4607">
            <w:pPr>
              <w:rPr>
                <w:rFonts w:ascii="Segoe UI Historic" w:hAnsi="Segoe UI Historic" w:cs="Segoe UI Historic"/>
              </w:rPr>
            </w:pPr>
            <w:r>
              <w:rPr>
                <w:rFonts w:ascii="Segoe UI Historic" w:hAnsi="Segoe UI Historic" w:cs="Segoe UI Historic" w:hint="eastAsia"/>
              </w:rPr>
              <w:t>E</w:t>
            </w:r>
            <w:r>
              <w:rPr>
                <w:rFonts w:ascii="Segoe UI Historic" w:hAnsi="Segoe UI Historic" w:cs="Segoe UI Historic"/>
              </w:rPr>
              <w:t>rror :Sprite</w:t>
            </w:r>
          </w:p>
        </w:tc>
        <w:tc>
          <w:tcPr>
            <w:tcW w:w="2274" w:type="dxa"/>
          </w:tcPr>
          <w:p w14:paraId="2BB6957D" w14:textId="77777777" w:rsidR="000B4607" w:rsidRDefault="00DF324C" w:rsidP="000B4607">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tart()</w:t>
            </w:r>
          </w:p>
          <w:p w14:paraId="2ED3BC7C" w14:textId="77777777" w:rsidR="00DF324C" w:rsidRDefault="00DF324C" w:rsidP="000B4607">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howDetail()</w:t>
            </w:r>
          </w:p>
          <w:p w14:paraId="4B3DC7EF" w14:textId="2C4BD57C" w:rsidR="00DF324C" w:rsidRPr="00C47354" w:rsidRDefault="00DF324C" w:rsidP="000B4607">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howError()</w:t>
            </w:r>
          </w:p>
        </w:tc>
      </w:tr>
      <w:tr w:rsidR="000B4607" w:rsidRPr="00C47354" w14:paraId="021EABB8" w14:textId="77777777" w:rsidTr="00693678">
        <w:tc>
          <w:tcPr>
            <w:tcW w:w="2119" w:type="dxa"/>
          </w:tcPr>
          <w:p w14:paraId="5DE98784" w14:textId="0B7C7C65" w:rsidR="000B4607" w:rsidRPr="00C47354" w:rsidRDefault="00F66A32" w:rsidP="000B4607">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oading Panel</w:t>
            </w:r>
          </w:p>
        </w:tc>
        <w:tc>
          <w:tcPr>
            <w:tcW w:w="2108" w:type="dxa"/>
          </w:tcPr>
          <w:p w14:paraId="6300A932" w14:textId="77777777" w:rsidR="000B4607" w:rsidRPr="00C47354" w:rsidRDefault="000B4607" w:rsidP="000B4607">
            <w:pPr>
              <w:rPr>
                <w:rFonts w:ascii="Segoe UI Historic" w:hAnsi="Segoe UI Historic" w:cs="Segoe UI Historic"/>
              </w:rPr>
            </w:pPr>
          </w:p>
        </w:tc>
        <w:tc>
          <w:tcPr>
            <w:tcW w:w="2849" w:type="dxa"/>
          </w:tcPr>
          <w:p w14:paraId="4FC62A7D" w14:textId="77777777" w:rsidR="000B4607" w:rsidRDefault="00821867" w:rsidP="000B4607">
            <w:pPr>
              <w:rPr>
                <w:rFonts w:ascii="Segoe UI Historic" w:hAnsi="Segoe UI Historic" w:cs="Segoe UI Historic"/>
              </w:rPr>
            </w:pPr>
            <w:r>
              <w:rPr>
                <w:rFonts w:ascii="Segoe UI Historic" w:hAnsi="Segoe UI Historic" w:cs="Segoe UI Historic"/>
              </w:rPr>
              <w:t>Progressbartext :TMP_Text</w:t>
            </w:r>
          </w:p>
          <w:p w14:paraId="2DA6403B" w14:textId="77777777" w:rsidR="00821867" w:rsidRDefault="00821867" w:rsidP="000B4607">
            <w:pPr>
              <w:rPr>
                <w:rFonts w:ascii="Segoe UI Historic" w:hAnsi="Segoe UI Historic" w:cs="Segoe UI Historic"/>
              </w:rPr>
            </w:pPr>
            <w:r>
              <w:rPr>
                <w:rFonts w:ascii="Segoe UI Historic" w:hAnsi="Segoe UI Historic" w:cs="Segoe UI Historic" w:hint="eastAsia"/>
              </w:rPr>
              <w:t>t</w:t>
            </w:r>
            <w:r>
              <w:rPr>
                <w:rFonts w:ascii="Segoe UI Historic" w:hAnsi="Segoe UI Historic" w:cs="Segoe UI Historic"/>
              </w:rPr>
              <w:t>ouchContinue :TMP_Text</w:t>
            </w:r>
          </w:p>
          <w:p w14:paraId="0C7354E6" w14:textId="77777777" w:rsidR="00821867" w:rsidRDefault="00821867" w:rsidP="000B4607">
            <w:pPr>
              <w:rPr>
                <w:rFonts w:ascii="Segoe UI Historic" w:hAnsi="Segoe UI Historic" w:cs="Segoe UI Historic"/>
              </w:rPr>
            </w:pPr>
            <w:r>
              <w:rPr>
                <w:rFonts w:ascii="Segoe UI Historic" w:hAnsi="Segoe UI Historic" w:cs="Segoe UI Historic" w:hint="eastAsia"/>
              </w:rPr>
              <w:t>T</w:t>
            </w:r>
            <w:r>
              <w:rPr>
                <w:rFonts w:ascii="Segoe UI Historic" w:hAnsi="Segoe UI Historic" w:cs="Segoe UI Historic"/>
              </w:rPr>
              <w:t>itle :TMP_Text</w:t>
            </w:r>
          </w:p>
          <w:p w14:paraId="3A57B23D" w14:textId="77777777" w:rsidR="00821867" w:rsidRDefault="00821867" w:rsidP="000B4607">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oadingCircle :GameObject</w:t>
            </w:r>
          </w:p>
          <w:p w14:paraId="27B2F89D" w14:textId="77777777" w:rsidR="00821867" w:rsidRDefault="00821867" w:rsidP="000B4607">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rogressBar :GameObject</w:t>
            </w:r>
          </w:p>
          <w:p w14:paraId="6F17C152" w14:textId="77777777" w:rsidR="00F0504F" w:rsidRDefault="00A90DB4" w:rsidP="000B4607">
            <w:pPr>
              <w:rPr>
                <w:rFonts w:ascii="Segoe UI Historic" w:hAnsi="Segoe UI Historic" w:cs="Segoe UI Historic"/>
              </w:rPr>
            </w:pPr>
            <w:r>
              <w:rPr>
                <w:rFonts w:ascii="Segoe UI Historic" w:hAnsi="Segoe UI Historic" w:cs="Segoe UI Historic" w:hint="eastAsia"/>
              </w:rPr>
              <w:t>T</w:t>
            </w:r>
            <w:r>
              <w:rPr>
                <w:rFonts w:ascii="Segoe UI Historic" w:hAnsi="Segoe UI Historic" w:cs="Segoe UI Historic"/>
              </w:rPr>
              <w:t>ouchButton :GameObject</w:t>
            </w:r>
          </w:p>
          <w:p w14:paraId="052207B1" w14:textId="77777777" w:rsidR="00A90DB4" w:rsidRDefault="00A90DB4" w:rsidP="000B4607">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oadScene : AsyncOperation</w:t>
            </w:r>
          </w:p>
          <w:p w14:paraId="31462431" w14:textId="77777777" w:rsidR="00A90DB4" w:rsidRDefault="00A90DB4" w:rsidP="000B4607">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howProgressbar :bool</w:t>
            </w:r>
          </w:p>
          <w:p w14:paraId="79F496F0" w14:textId="77777777" w:rsidR="00A90DB4" w:rsidRDefault="00A90DB4" w:rsidP="000B4607">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oadComplete :bool</w:t>
            </w:r>
          </w:p>
          <w:p w14:paraId="41E35F6B" w14:textId="77777777" w:rsidR="00A90DB4" w:rsidRDefault="00A90DB4" w:rsidP="000B4607">
            <w:pPr>
              <w:rPr>
                <w:rFonts w:ascii="Segoe UI Historic" w:hAnsi="Segoe UI Historic" w:cs="Segoe UI Historic"/>
              </w:rPr>
            </w:pPr>
            <w:r>
              <w:rPr>
                <w:rFonts w:ascii="Segoe UI Historic" w:hAnsi="Segoe UI Historic" w:cs="Segoe UI Historic" w:hint="eastAsia"/>
              </w:rPr>
              <w:t>W</w:t>
            </w:r>
            <w:r>
              <w:rPr>
                <w:rFonts w:ascii="Segoe UI Historic" w:hAnsi="Segoe UI Historic" w:cs="Segoe UI Historic"/>
              </w:rPr>
              <w:t>ordList :List&lt;string&gt;</w:t>
            </w:r>
          </w:p>
          <w:p w14:paraId="4338D629" w14:textId="77777777" w:rsidR="00A90DB4" w:rsidRDefault="00A90DB4" w:rsidP="000B4607">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urrentTitle :int</w:t>
            </w:r>
          </w:p>
          <w:p w14:paraId="2B67BFA1" w14:textId="2545E332" w:rsidR="00A90DB4" w:rsidRPr="00C47354" w:rsidRDefault="00A90DB4" w:rsidP="000B4607">
            <w:pPr>
              <w:rPr>
                <w:rFonts w:ascii="Segoe UI Historic" w:hAnsi="Segoe UI Historic" w:cs="Segoe UI Historic"/>
              </w:rPr>
            </w:pPr>
            <w:r>
              <w:rPr>
                <w:rFonts w:ascii="Segoe UI Historic" w:hAnsi="Segoe UI Historic" w:cs="Segoe UI Historic" w:hint="eastAsia"/>
              </w:rPr>
              <w:t>t</w:t>
            </w:r>
            <w:r>
              <w:rPr>
                <w:rFonts w:ascii="Segoe UI Historic" w:hAnsi="Segoe UI Historic" w:cs="Segoe UI Historic"/>
              </w:rPr>
              <w:t>imePeriod :float</w:t>
            </w:r>
          </w:p>
        </w:tc>
        <w:tc>
          <w:tcPr>
            <w:tcW w:w="2274" w:type="dxa"/>
          </w:tcPr>
          <w:p w14:paraId="5847A6DF" w14:textId="77777777" w:rsidR="000B4607" w:rsidRDefault="00A90DB4" w:rsidP="000B4607">
            <w:pPr>
              <w:rPr>
                <w:rFonts w:ascii="Segoe UI Historic" w:hAnsi="Segoe UI Historic" w:cs="Segoe UI Historic"/>
              </w:rPr>
            </w:pPr>
            <w:r>
              <w:rPr>
                <w:rFonts w:ascii="Segoe UI Historic" w:hAnsi="Segoe UI Historic" w:cs="Segoe UI Historic" w:hint="eastAsia"/>
              </w:rPr>
              <w:t>O</w:t>
            </w:r>
            <w:r>
              <w:rPr>
                <w:rFonts w:ascii="Segoe UI Historic" w:hAnsi="Segoe UI Historic" w:cs="Segoe UI Historic"/>
              </w:rPr>
              <w:t>nEnable()</w:t>
            </w:r>
          </w:p>
          <w:p w14:paraId="776FCB10" w14:textId="77777777" w:rsidR="00A90DB4" w:rsidRDefault="00A90DB4" w:rsidP="000B4607">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oadScene()</w:t>
            </w:r>
          </w:p>
          <w:p w14:paraId="2D0031DD" w14:textId="77777777" w:rsidR="00A90DB4" w:rsidRDefault="00A90DB4" w:rsidP="000B4607">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hangeScene()</w:t>
            </w:r>
          </w:p>
          <w:p w14:paraId="1D3129D6" w14:textId="6FC266CD" w:rsidR="00A90DB4" w:rsidRPr="00C47354" w:rsidRDefault="00A90DB4" w:rsidP="000B4607">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tc>
      </w:tr>
      <w:tr w:rsidR="00F66A32" w:rsidRPr="00C47354" w14:paraId="408CA9D1" w14:textId="77777777" w:rsidTr="00693678">
        <w:tc>
          <w:tcPr>
            <w:tcW w:w="2119" w:type="dxa"/>
          </w:tcPr>
          <w:p w14:paraId="08E1A5C5" w14:textId="53C61D3D" w:rsidR="00F66A32" w:rsidRDefault="00F66A32" w:rsidP="000B4607">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layer Health</w:t>
            </w:r>
          </w:p>
        </w:tc>
        <w:tc>
          <w:tcPr>
            <w:tcW w:w="2108" w:type="dxa"/>
          </w:tcPr>
          <w:p w14:paraId="53A119C8" w14:textId="77777777" w:rsidR="00F66A32" w:rsidRPr="00C47354" w:rsidRDefault="00F66A32" w:rsidP="000B4607">
            <w:pPr>
              <w:rPr>
                <w:rFonts w:ascii="Segoe UI Historic" w:hAnsi="Segoe UI Historic" w:cs="Segoe UI Historic"/>
              </w:rPr>
            </w:pPr>
          </w:p>
        </w:tc>
        <w:tc>
          <w:tcPr>
            <w:tcW w:w="2849" w:type="dxa"/>
          </w:tcPr>
          <w:p w14:paraId="2B0D0A2C" w14:textId="77777777" w:rsidR="00F66A32" w:rsidRDefault="00862AC0" w:rsidP="000B4607">
            <w:pPr>
              <w:rPr>
                <w:rFonts w:ascii="Segoe UI Historic" w:hAnsi="Segoe UI Historic" w:cs="Segoe UI Historic"/>
              </w:rPr>
            </w:pPr>
            <w:r>
              <w:rPr>
                <w:rFonts w:ascii="Segoe UI Historic" w:hAnsi="Segoe UI Historic" w:cs="Segoe UI Historic" w:hint="eastAsia"/>
              </w:rPr>
              <w:t>H</w:t>
            </w:r>
            <w:r>
              <w:rPr>
                <w:rFonts w:ascii="Segoe UI Historic" w:hAnsi="Segoe UI Historic" w:cs="Segoe UI Historic"/>
              </w:rPr>
              <w:t>ealthFront :Slider</w:t>
            </w:r>
          </w:p>
          <w:p w14:paraId="14E9281F" w14:textId="77777777" w:rsidR="00862AC0" w:rsidRDefault="00862AC0" w:rsidP="000B4607">
            <w:pPr>
              <w:rPr>
                <w:rFonts w:ascii="Segoe UI Historic" w:hAnsi="Segoe UI Historic" w:cs="Segoe UI Historic"/>
              </w:rPr>
            </w:pPr>
            <w:r>
              <w:rPr>
                <w:rFonts w:ascii="Segoe UI Historic" w:hAnsi="Segoe UI Historic" w:cs="Segoe UI Historic" w:hint="eastAsia"/>
              </w:rPr>
              <w:t>H</w:t>
            </w:r>
            <w:r>
              <w:rPr>
                <w:rFonts w:ascii="Segoe UI Historic" w:hAnsi="Segoe UI Historic" w:cs="Segoe UI Historic"/>
              </w:rPr>
              <w:t>ealthBack :Slider</w:t>
            </w:r>
          </w:p>
          <w:p w14:paraId="4A70F51B" w14:textId="77777777" w:rsidR="00862AC0" w:rsidRDefault="00862AC0" w:rsidP="000B4607">
            <w:pPr>
              <w:rPr>
                <w:rFonts w:ascii="Segoe UI Historic" w:hAnsi="Segoe UI Historic" w:cs="Segoe UI Historic"/>
              </w:rPr>
            </w:pPr>
            <w:r>
              <w:rPr>
                <w:rFonts w:ascii="Segoe UI Historic" w:hAnsi="Segoe UI Historic" w:cs="Segoe UI Historic" w:hint="eastAsia"/>
              </w:rPr>
              <w:t>H</w:t>
            </w:r>
            <w:r>
              <w:rPr>
                <w:rFonts w:ascii="Segoe UI Historic" w:hAnsi="Segoe UI Historic" w:cs="Segoe UI Historic"/>
              </w:rPr>
              <w:t>ealthValue :float</w:t>
            </w:r>
          </w:p>
          <w:p w14:paraId="1D151D71" w14:textId="77777777" w:rsidR="00862AC0" w:rsidRDefault="00862AC0" w:rsidP="000B4607">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hipSpeed :float</w:t>
            </w:r>
          </w:p>
          <w:p w14:paraId="16BB9A86" w14:textId="77777777" w:rsidR="00862AC0" w:rsidRDefault="00862AC0" w:rsidP="000B4607">
            <w:pPr>
              <w:rPr>
                <w:rFonts w:ascii="Segoe UI Historic" w:hAnsi="Segoe UI Historic" w:cs="Segoe UI Historic"/>
              </w:rPr>
            </w:pPr>
            <w:r>
              <w:rPr>
                <w:rFonts w:ascii="Segoe UI Historic" w:hAnsi="Segoe UI Historic" w:cs="Segoe UI Historic" w:hint="eastAsia"/>
              </w:rPr>
              <w:t>f</w:t>
            </w:r>
            <w:r>
              <w:rPr>
                <w:rFonts w:ascii="Segoe UI Historic" w:hAnsi="Segoe UI Historic" w:cs="Segoe UI Historic"/>
              </w:rPr>
              <w:t>illArea :Image</w:t>
            </w:r>
          </w:p>
          <w:p w14:paraId="38EDBA67" w14:textId="77777777" w:rsidR="00862AC0" w:rsidRDefault="00862AC0" w:rsidP="000B4607">
            <w:pPr>
              <w:rPr>
                <w:rFonts w:ascii="Segoe UI Historic" w:hAnsi="Segoe UI Historic" w:cs="Segoe UI Historic"/>
              </w:rPr>
            </w:pPr>
            <w:r>
              <w:rPr>
                <w:rFonts w:ascii="Segoe UI Historic" w:hAnsi="Segoe UI Historic" w:cs="Segoe UI Historic" w:hint="eastAsia"/>
              </w:rPr>
              <w:t>t</w:t>
            </w:r>
            <w:r>
              <w:rPr>
                <w:rFonts w:ascii="Segoe UI Historic" w:hAnsi="Segoe UI Historic" w:cs="Segoe UI Historic"/>
              </w:rPr>
              <w:t>argethealth :float</w:t>
            </w:r>
          </w:p>
          <w:p w14:paraId="32ECFA27" w14:textId="77777777" w:rsidR="00862AC0" w:rsidRDefault="00862AC0" w:rsidP="000B4607">
            <w:pPr>
              <w:rPr>
                <w:rFonts w:ascii="Segoe UI Historic" w:hAnsi="Segoe UI Historic" w:cs="Segoe UI Historic"/>
              </w:rPr>
            </w:pPr>
            <w:r>
              <w:rPr>
                <w:rFonts w:ascii="Segoe UI Historic" w:hAnsi="Segoe UI Historic" w:cs="Segoe UI Historic" w:hint="eastAsia"/>
              </w:rPr>
              <w:t>t</w:t>
            </w:r>
            <w:r>
              <w:rPr>
                <w:rFonts w:ascii="Segoe UI Historic" w:hAnsi="Segoe UI Historic" w:cs="Segoe UI Historic"/>
              </w:rPr>
              <w:t>ime :float</w:t>
            </w:r>
          </w:p>
          <w:p w14:paraId="0CDAE7FF" w14:textId="77777777" w:rsidR="00862AC0" w:rsidRDefault="00862AC0" w:rsidP="000B4607">
            <w:pPr>
              <w:rPr>
                <w:rFonts w:ascii="Segoe UI Historic" w:hAnsi="Segoe UI Historic" w:cs="Segoe UI Historic"/>
              </w:rPr>
            </w:pPr>
            <w:r>
              <w:rPr>
                <w:rFonts w:ascii="Segoe UI Historic" w:hAnsi="Segoe UI Historic" w:cs="Segoe UI Historic" w:hint="eastAsia"/>
              </w:rPr>
              <w:t>i</w:t>
            </w:r>
            <w:r>
              <w:rPr>
                <w:rFonts w:ascii="Segoe UI Historic" w:hAnsi="Segoe UI Historic" w:cs="Segoe UI Historic"/>
              </w:rPr>
              <w:t>ncrease :bool</w:t>
            </w:r>
          </w:p>
          <w:p w14:paraId="6666F5BB" w14:textId="00DC2B07" w:rsidR="00EE0461" w:rsidRPr="00C47354" w:rsidRDefault="00EE0461" w:rsidP="000B4607">
            <w:pPr>
              <w:rPr>
                <w:rFonts w:ascii="Segoe UI Historic" w:hAnsi="Segoe UI Historic" w:cs="Segoe UI Historic"/>
              </w:rPr>
            </w:pPr>
            <w:r>
              <w:rPr>
                <w:rFonts w:ascii="Segoe UI Historic" w:hAnsi="Segoe UI Historic" w:cs="Segoe UI Historic" w:hint="eastAsia"/>
              </w:rPr>
              <w:t>d</w:t>
            </w:r>
            <w:r>
              <w:rPr>
                <w:rFonts w:ascii="Segoe UI Historic" w:hAnsi="Segoe UI Historic" w:cs="Segoe UI Historic"/>
              </w:rPr>
              <w:t>ecrease :bool</w:t>
            </w:r>
          </w:p>
        </w:tc>
        <w:tc>
          <w:tcPr>
            <w:tcW w:w="2274" w:type="dxa"/>
          </w:tcPr>
          <w:p w14:paraId="71B6C611" w14:textId="77777777" w:rsidR="00F66A32" w:rsidRDefault="00EE0461" w:rsidP="000B4607">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w:t>
            </w:r>
          </w:p>
          <w:p w14:paraId="7BC17845" w14:textId="77777777" w:rsidR="00EE0461" w:rsidRDefault="00EE0461" w:rsidP="000B4607">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pdateUI()</w:t>
            </w:r>
          </w:p>
          <w:p w14:paraId="1C089E9D" w14:textId="77777777" w:rsidR="00EE0461" w:rsidRDefault="00EE0461" w:rsidP="000B4607">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hangeHP()</w:t>
            </w:r>
          </w:p>
          <w:p w14:paraId="76BBF5F2" w14:textId="77777777" w:rsidR="00EE0461" w:rsidRDefault="00EE0461" w:rsidP="000B4607">
            <w:pPr>
              <w:rPr>
                <w:rFonts w:ascii="Segoe UI Historic" w:hAnsi="Segoe UI Historic" w:cs="Segoe UI Historic"/>
              </w:rPr>
            </w:pPr>
            <w:r>
              <w:rPr>
                <w:rFonts w:ascii="Segoe UI Historic" w:hAnsi="Segoe UI Historic" w:cs="Segoe UI Historic" w:hint="eastAsia"/>
              </w:rPr>
              <w:t>r</w:t>
            </w:r>
            <w:r>
              <w:rPr>
                <w:rFonts w:ascii="Segoe UI Historic" w:hAnsi="Segoe UI Historic" w:cs="Segoe UI Historic"/>
              </w:rPr>
              <w:t>esetChange()</w:t>
            </w:r>
          </w:p>
          <w:p w14:paraId="1C281BAE" w14:textId="77777777" w:rsidR="00EE0461" w:rsidRDefault="00EE0461" w:rsidP="000B4607">
            <w:pPr>
              <w:rPr>
                <w:rFonts w:ascii="Segoe UI Historic" w:hAnsi="Segoe UI Historic" w:cs="Segoe UI Historic"/>
              </w:rPr>
            </w:pPr>
            <w:r>
              <w:rPr>
                <w:rFonts w:ascii="Segoe UI Historic" w:hAnsi="Segoe UI Historic" w:cs="Segoe UI Historic" w:hint="eastAsia"/>
              </w:rPr>
              <w:t>g</w:t>
            </w:r>
            <w:r>
              <w:rPr>
                <w:rFonts w:ascii="Segoe UI Historic" w:hAnsi="Segoe UI Historic" w:cs="Segoe UI Historic"/>
              </w:rPr>
              <w:t>ameOverCheck()</w:t>
            </w:r>
          </w:p>
          <w:p w14:paraId="16EDEC3D" w14:textId="2773AFB3" w:rsidR="00EE0461" w:rsidRPr="00C47354" w:rsidRDefault="00EE0461" w:rsidP="000B4607">
            <w:pPr>
              <w:rPr>
                <w:rFonts w:ascii="Segoe UI Historic" w:hAnsi="Segoe UI Historic" w:cs="Segoe UI Historic"/>
              </w:rPr>
            </w:pPr>
          </w:p>
        </w:tc>
      </w:tr>
      <w:tr w:rsidR="00F66A32" w:rsidRPr="00C47354" w14:paraId="20144969" w14:textId="77777777" w:rsidTr="00693678">
        <w:tc>
          <w:tcPr>
            <w:tcW w:w="2119" w:type="dxa"/>
          </w:tcPr>
          <w:p w14:paraId="03F52034" w14:textId="33E3A1D1" w:rsidR="00E44D4B" w:rsidRDefault="00E44D4B" w:rsidP="000B4607">
            <w:pPr>
              <w:rPr>
                <w:rFonts w:ascii="Segoe UI Historic" w:hAnsi="Segoe UI Historic" w:cs="Segoe UI Historic"/>
              </w:rPr>
            </w:pPr>
            <w:r>
              <w:rPr>
                <w:rFonts w:ascii="Segoe UI Historic" w:hAnsi="Segoe UI Historic" w:cs="Segoe UI Historic" w:hint="eastAsia"/>
              </w:rPr>
              <w:t>F</w:t>
            </w:r>
            <w:r>
              <w:rPr>
                <w:rFonts w:ascii="Segoe UI Historic" w:hAnsi="Segoe UI Historic" w:cs="Segoe UI Historic"/>
              </w:rPr>
              <w:t>ading</w:t>
            </w:r>
          </w:p>
        </w:tc>
        <w:tc>
          <w:tcPr>
            <w:tcW w:w="2108" w:type="dxa"/>
          </w:tcPr>
          <w:p w14:paraId="6DE10EDB" w14:textId="77777777" w:rsidR="00F66A32" w:rsidRPr="00C47354" w:rsidRDefault="00F66A32" w:rsidP="000B4607">
            <w:pPr>
              <w:rPr>
                <w:rFonts w:ascii="Segoe UI Historic" w:hAnsi="Segoe UI Historic" w:cs="Segoe UI Historic"/>
              </w:rPr>
            </w:pPr>
          </w:p>
        </w:tc>
        <w:tc>
          <w:tcPr>
            <w:tcW w:w="2849" w:type="dxa"/>
          </w:tcPr>
          <w:p w14:paraId="6E03C897" w14:textId="12E5E163" w:rsidR="00F66A32" w:rsidRPr="00C47354" w:rsidRDefault="008E7A0C" w:rsidP="000B4607">
            <w:pPr>
              <w:rPr>
                <w:rFonts w:ascii="Segoe UI Historic" w:hAnsi="Segoe UI Historic" w:cs="Segoe UI Historic"/>
              </w:rPr>
            </w:pPr>
            <w:r>
              <w:rPr>
                <w:rFonts w:ascii="Segoe UI Historic" w:hAnsi="Segoe UI Historic" w:cs="Segoe UI Historic" w:hint="eastAsia"/>
              </w:rPr>
              <w:t>f</w:t>
            </w:r>
            <w:r>
              <w:rPr>
                <w:rFonts w:ascii="Segoe UI Historic" w:hAnsi="Segoe UI Historic" w:cs="Segoe UI Historic"/>
              </w:rPr>
              <w:t>adeSpeed :float</w:t>
            </w:r>
          </w:p>
        </w:tc>
        <w:tc>
          <w:tcPr>
            <w:tcW w:w="2274" w:type="dxa"/>
          </w:tcPr>
          <w:p w14:paraId="0277B024" w14:textId="77777777" w:rsidR="00F66A32" w:rsidRDefault="008E7A0C" w:rsidP="000B4607">
            <w:pPr>
              <w:rPr>
                <w:rFonts w:ascii="Segoe UI Historic" w:hAnsi="Segoe UI Historic" w:cs="Segoe UI Historic"/>
              </w:rPr>
            </w:pPr>
            <w:r>
              <w:rPr>
                <w:rFonts w:ascii="Segoe UI Historic" w:hAnsi="Segoe UI Historic" w:cs="Segoe UI Historic" w:hint="eastAsia"/>
              </w:rPr>
              <w:t>F</w:t>
            </w:r>
            <w:r>
              <w:rPr>
                <w:rFonts w:ascii="Segoe UI Historic" w:hAnsi="Segoe UI Historic" w:cs="Segoe UI Historic"/>
              </w:rPr>
              <w:t>adeIn()</w:t>
            </w:r>
          </w:p>
          <w:p w14:paraId="22332B63" w14:textId="4B340B57" w:rsidR="008E7A0C" w:rsidRPr="00C47354" w:rsidRDefault="008E7A0C" w:rsidP="000B4607">
            <w:pPr>
              <w:rPr>
                <w:rFonts w:ascii="Segoe UI Historic" w:hAnsi="Segoe UI Historic" w:cs="Segoe UI Historic"/>
              </w:rPr>
            </w:pPr>
            <w:r>
              <w:rPr>
                <w:rFonts w:ascii="Segoe UI Historic" w:hAnsi="Segoe UI Historic" w:cs="Segoe UI Historic" w:hint="eastAsia"/>
              </w:rPr>
              <w:t>F</w:t>
            </w:r>
            <w:r>
              <w:rPr>
                <w:rFonts w:ascii="Segoe UI Historic" w:hAnsi="Segoe UI Historic" w:cs="Segoe UI Historic"/>
              </w:rPr>
              <w:t>adeOut()</w:t>
            </w:r>
          </w:p>
        </w:tc>
      </w:tr>
      <w:tr w:rsidR="00E44D4B" w:rsidRPr="00C47354" w14:paraId="77E9480F" w14:textId="77777777" w:rsidTr="00693678">
        <w:tc>
          <w:tcPr>
            <w:tcW w:w="2119" w:type="dxa"/>
          </w:tcPr>
          <w:p w14:paraId="7889957B" w14:textId="62BB1EED" w:rsidR="00E44D4B" w:rsidRDefault="00E44D4B" w:rsidP="000B4607">
            <w:pPr>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nityAPI</w:t>
            </w:r>
          </w:p>
        </w:tc>
        <w:tc>
          <w:tcPr>
            <w:tcW w:w="2108" w:type="dxa"/>
          </w:tcPr>
          <w:p w14:paraId="51388E16" w14:textId="77777777" w:rsidR="00E44D4B" w:rsidRPr="00C47354" w:rsidRDefault="00E44D4B" w:rsidP="000B4607">
            <w:pPr>
              <w:rPr>
                <w:rFonts w:ascii="Segoe UI Historic" w:hAnsi="Segoe UI Historic" w:cs="Segoe UI Historic"/>
              </w:rPr>
            </w:pPr>
          </w:p>
        </w:tc>
        <w:tc>
          <w:tcPr>
            <w:tcW w:w="2849" w:type="dxa"/>
          </w:tcPr>
          <w:p w14:paraId="01AFCC52" w14:textId="01BE640D" w:rsidR="00E44D4B" w:rsidRPr="00C47354" w:rsidRDefault="00E44D4B" w:rsidP="000B4607">
            <w:pPr>
              <w:rPr>
                <w:rFonts w:ascii="Segoe UI Historic" w:hAnsi="Segoe UI Historic" w:cs="Segoe UI Historic"/>
              </w:rPr>
            </w:pPr>
          </w:p>
        </w:tc>
        <w:tc>
          <w:tcPr>
            <w:tcW w:w="2274" w:type="dxa"/>
          </w:tcPr>
          <w:p w14:paraId="503E0F99" w14:textId="067B0048" w:rsidR="00E44D4B" w:rsidRPr="00C47354" w:rsidRDefault="00612C52" w:rsidP="000B4607">
            <w:pPr>
              <w:rPr>
                <w:rFonts w:ascii="Segoe UI Historic" w:hAnsi="Segoe UI Historic" w:cs="Segoe UI Historic"/>
              </w:rPr>
            </w:pPr>
            <w:r>
              <w:rPr>
                <w:rFonts w:ascii="Segoe UI Historic" w:hAnsi="Segoe UI Historic" w:cs="Segoe UI Historic" w:hint="eastAsia"/>
              </w:rPr>
              <w:t>G</w:t>
            </w:r>
            <w:r>
              <w:rPr>
                <w:rFonts w:ascii="Segoe UI Historic" w:hAnsi="Segoe UI Historic" w:cs="Segoe UI Historic"/>
              </w:rPr>
              <w:t>etData()</w:t>
            </w:r>
          </w:p>
        </w:tc>
      </w:tr>
      <w:tr w:rsidR="00E44D4B" w:rsidRPr="00C47354" w14:paraId="44A2C8A9" w14:textId="77777777" w:rsidTr="00693678">
        <w:tc>
          <w:tcPr>
            <w:tcW w:w="2119" w:type="dxa"/>
          </w:tcPr>
          <w:p w14:paraId="234FDCBD" w14:textId="4688D73B" w:rsidR="00E44D4B" w:rsidRDefault="00E44D4B" w:rsidP="000B4607">
            <w:pPr>
              <w:rPr>
                <w:rFonts w:ascii="Segoe UI Historic" w:hAnsi="Segoe UI Historic" w:cs="Segoe UI Historic"/>
              </w:rPr>
            </w:pPr>
            <w:r>
              <w:rPr>
                <w:rFonts w:ascii="Segoe UI Historic" w:hAnsi="Segoe UI Historic" w:cs="Segoe UI Historic" w:hint="eastAsia"/>
              </w:rPr>
              <w:t>C</w:t>
            </w:r>
            <w:r>
              <w:rPr>
                <w:rFonts w:ascii="Segoe UI Historic" w:hAnsi="Segoe UI Historic" w:cs="Segoe UI Historic"/>
              </w:rPr>
              <w:t>sharpAPI</w:t>
            </w:r>
          </w:p>
        </w:tc>
        <w:tc>
          <w:tcPr>
            <w:tcW w:w="2108" w:type="dxa"/>
          </w:tcPr>
          <w:p w14:paraId="49D401CC" w14:textId="77777777" w:rsidR="00E44D4B" w:rsidRPr="00C47354" w:rsidRDefault="00E44D4B" w:rsidP="000B4607">
            <w:pPr>
              <w:rPr>
                <w:rFonts w:ascii="Segoe UI Historic" w:hAnsi="Segoe UI Historic" w:cs="Segoe UI Historic"/>
              </w:rPr>
            </w:pPr>
          </w:p>
        </w:tc>
        <w:tc>
          <w:tcPr>
            <w:tcW w:w="2849" w:type="dxa"/>
          </w:tcPr>
          <w:p w14:paraId="6555BF5B" w14:textId="77777777" w:rsidR="00E44D4B" w:rsidRPr="00C47354" w:rsidRDefault="00E44D4B" w:rsidP="000B4607">
            <w:pPr>
              <w:rPr>
                <w:rFonts w:ascii="Segoe UI Historic" w:hAnsi="Segoe UI Historic" w:cs="Segoe UI Historic"/>
              </w:rPr>
            </w:pPr>
          </w:p>
        </w:tc>
        <w:tc>
          <w:tcPr>
            <w:tcW w:w="2274" w:type="dxa"/>
          </w:tcPr>
          <w:p w14:paraId="301BAE1B" w14:textId="77777777" w:rsidR="00E44D4B" w:rsidRDefault="00612C52" w:rsidP="000B4607">
            <w:pPr>
              <w:rPr>
                <w:rFonts w:ascii="Segoe UI Historic" w:hAnsi="Segoe UI Historic" w:cs="Segoe UI Historic"/>
              </w:rPr>
            </w:pPr>
            <w:r>
              <w:rPr>
                <w:rFonts w:ascii="Segoe UI Historic" w:hAnsi="Segoe UI Historic" w:cs="Segoe UI Historic" w:hint="eastAsia"/>
              </w:rPr>
              <w:t>G</w:t>
            </w:r>
            <w:r>
              <w:rPr>
                <w:rFonts w:ascii="Segoe UI Historic" w:hAnsi="Segoe UI Historic" w:cs="Segoe UI Historic"/>
              </w:rPr>
              <w:t>etData()</w:t>
            </w:r>
          </w:p>
          <w:p w14:paraId="259AF481" w14:textId="3FE24297" w:rsidR="00612C52" w:rsidRPr="00C47354" w:rsidRDefault="00612C52" w:rsidP="000B4607">
            <w:pPr>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ostData()</w:t>
            </w:r>
          </w:p>
        </w:tc>
      </w:tr>
      <w:tr w:rsidR="00E44D4B" w:rsidRPr="00C47354" w14:paraId="730E67D1" w14:textId="77777777" w:rsidTr="00693678">
        <w:tc>
          <w:tcPr>
            <w:tcW w:w="2119" w:type="dxa"/>
          </w:tcPr>
          <w:p w14:paraId="2CF1A7E3" w14:textId="715042E1" w:rsidR="00E44D4B" w:rsidRDefault="00E44D4B" w:rsidP="000B4607">
            <w:pPr>
              <w:rPr>
                <w:rFonts w:ascii="Segoe UI Historic" w:hAnsi="Segoe UI Historic" w:cs="Segoe UI Historic"/>
              </w:rPr>
            </w:pPr>
            <w:r>
              <w:rPr>
                <w:rFonts w:ascii="Segoe UI Historic" w:hAnsi="Segoe UI Historic" w:cs="Segoe UI Historic" w:hint="eastAsia"/>
              </w:rPr>
              <w:t>S</w:t>
            </w:r>
            <w:r>
              <w:rPr>
                <w:rFonts w:ascii="Segoe UI Historic" w:hAnsi="Segoe UI Historic" w:cs="Segoe UI Historic"/>
              </w:rPr>
              <w:t>QLiteDB</w:t>
            </w:r>
          </w:p>
        </w:tc>
        <w:tc>
          <w:tcPr>
            <w:tcW w:w="2108" w:type="dxa"/>
          </w:tcPr>
          <w:p w14:paraId="4DC270CD" w14:textId="77777777" w:rsidR="00E44D4B" w:rsidRPr="00C47354" w:rsidRDefault="00E44D4B" w:rsidP="000B4607">
            <w:pPr>
              <w:rPr>
                <w:rFonts w:ascii="Segoe UI Historic" w:hAnsi="Segoe UI Historic" w:cs="Segoe UI Historic"/>
              </w:rPr>
            </w:pPr>
          </w:p>
        </w:tc>
        <w:tc>
          <w:tcPr>
            <w:tcW w:w="2849" w:type="dxa"/>
          </w:tcPr>
          <w:p w14:paraId="376E514C" w14:textId="5B63BDBC" w:rsidR="00E44D4B" w:rsidRPr="00C47354" w:rsidRDefault="00612C52" w:rsidP="000B4607">
            <w:pPr>
              <w:rPr>
                <w:rFonts w:ascii="Segoe UI Historic" w:hAnsi="Segoe UI Historic" w:cs="Segoe UI Historic"/>
              </w:rPr>
            </w:pPr>
            <w:r>
              <w:rPr>
                <w:rFonts w:ascii="Segoe UI Historic" w:hAnsi="Segoe UI Historic" w:cs="Segoe UI Historic"/>
              </w:rPr>
              <w:t>Path :string</w:t>
            </w:r>
          </w:p>
        </w:tc>
        <w:tc>
          <w:tcPr>
            <w:tcW w:w="2274" w:type="dxa"/>
          </w:tcPr>
          <w:p w14:paraId="34A99BDB" w14:textId="77777777" w:rsidR="00E44D4B" w:rsidRDefault="00612C52" w:rsidP="000B4607">
            <w:pPr>
              <w:rPr>
                <w:rFonts w:ascii="Segoe UI Historic" w:hAnsi="Segoe UI Historic" w:cs="Segoe UI Historic"/>
              </w:rPr>
            </w:pPr>
            <w:r>
              <w:rPr>
                <w:rFonts w:ascii="Segoe UI Historic" w:hAnsi="Segoe UI Historic" w:cs="Segoe UI Historic"/>
              </w:rPr>
              <w:t>Init()</w:t>
            </w:r>
          </w:p>
          <w:p w14:paraId="59B17A94" w14:textId="77777777" w:rsidR="00612C52" w:rsidRDefault="00612C52" w:rsidP="000B4607">
            <w:pPr>
              <w:rPr>
                <w:rFonts w:ascii="Segoe UI Historic" w:hAnsi="Segoe UI Historic" w:cs="Segoe UI Historic"/>
              </w:rPr>
            </w:pPr>
            <w:r>
              <w:rPr>
                <w:rFonts w:ascii="Segoe UI Historic" w:hAnsi="Segoe UI Historic" w:cs="Segoe UI Historic" w:hint="eastAsia"/>
              </w:rPr>
              <w:t>Q</w:t>
            </w:r>
            <w:r>
              <w:rPr>
                <w:rFonts w:ascii="Segoe UI Historic" w:hAnsi="Segoe UI Historic" w:cs="Segoe UI Historic"/>
              </w:rPr>
              <w:t>uery()</w:t>
            </w:r>
          </w:p>
          <w:p w14:paraId="1E31AEDF" w14:textId="2DD53205" w:rsidR="00612C52" w:rsidRPr="00C47354" w:rsidRDefault="00612C52" w:rsidP="000B4607">
            <w:pPr>
              <w:rPr>
                <w:rFonts w:ascii="Segoe UI Historic" w:hAnsi="Segoe UI Historic" w:cs="Segoe UI Historic"/>
              </w:rPr>
            </w:pPr>
            <w:r>
              <w:rPr>
                <w:rFonts w:ascii="Segoe UI Historic" w:hAnsi="Segoe UI Historic" w:cs="Segoe UI Historic" w:hint="eastAsia"/>
              </w:rPr>
              <w:t>W</w:t>
            </w:r>
            <w:r>
              <w:rPr>
                <w:rFonts w:ascii="Segoe UI Historic" w:hAnsi="Segoe UI Historic" w:cs="Segoe UI Historic"/>
              </w:rPr>
              <w:t>henFileCreated()</w:t>
            </w:r>
          </w:p>
        </w:tc>
      </w:tr>
    </w:tbl>
    <w:p w14:paraId="2E31D109" w14:textId="55003359" w:rsidR="00722909" w:rsidRPr="00C47354" w:rsidRDefault="00722909" w:rsidP="00693678">
      <w:pPr>
        <w:pStyle w:val="3"/>
        <w:ind w:leftChars="100" w:left="220"/>
        <w:rPr>
          <w:rFonts w:cs="Segoe UI Historic"/>
        </w:rPr>
      </w:pPr>
      <w:bookmarkStart w:id="605" w:name="_Toc129599043"/>
      <w:r w:rsidRPr="00C47354">
        <w:rPr>
          <w:rFonts w:cs="Segoe UI Historic"/>
        </w:rPr>
        <w:t>2.1</w:t>
      </w:r>
      <w:r w:rsidR="00DD61CA" w:rsidRPr="00C47354">
        <w:rPr>
          <w:rFonts w:cs="Segoe UI Historic"/>
        </w:rPr>
        <w:t>d</w:t>
      </w:r>
      <w:r w:rsidRPr="00C47354">
        <w:rPr>
          <w:rFonts w:cs="Segoe UI Historic"/>
        </w:rPr>
        <w:t xml:space="preserve"> Variable declaration</w:t>
      </w:r>
      <w:r w:rsidR="00220E24">
        <w:rPr>
          <w:rFonts w:cs="Segoe UI Historic"/>
        </w:rPr>
        <w:t xml:space="preserve"> of Main Algorithm</w:t>
      </w:r>
      <w:bookmarkEnd w:id="605"/>
    </w:p>
    <w:tbl>
      <w:tblPr>
        <w:tblStyle w:val="ae"/>
        <w:tblW w:w="9350" w:type="dxa"/>
        <w:tblInd w:w="220" w:type="dxa"/>
        <w:tblLook w:val="04A0" w:firstRow="1" w:lastRow="0" w:firstColumn="1" w:lastColumn="0" w:noHBand="0" w:noVBand="1"/>
      </w:tblPr>
      <w:tblGrid>
        <w:gridCol w:w="2337"/>
        <w:gridCol w:w="2337"/>
        <w:gridCol w:w="2338"/>
        <w:gridCol w:w="2338"/>
      </w:tblGrid>
      <w:tr w:rsidR="00B41A03" w:rsidRPr="00C47354" w14:paraId="3AF83C69" w14:textId="77777777" w:rsidTr="00693678">
        <w:tc>
          <w:tcPr>
            <w:tcW w:w="4674" w:type="dxa"/>
            <w:gridSpan w:val="2"/>
          </w:tcPr>
          <w:p w14:paraId="19356323" w14:textId="334EDB97" w:rsidR="00B41A03" w:rsidRPr="00C47354" w:rsidRDefault="00B41A03" w:rsidP="00113E01">
            <w:pPr>
              <w:rPr>
                <w:rFonts w:ascii="Segoe UI Historic" w:hAnsi="Segoe UI Historic" w:cs="Segoe UI Historic"/>
              </w:rPr>
            </w:pPr>
            <w:r w:rsidRPr="00C47354">
              <w:rPr>
                <w:rFonts w:ascii="Segoe UI Historic" w:hAnsi="Segoe UI Historic" w:cs="Segoe UI Historic"/>
              </w:rPr>
              <w:t>Class Name</w:t>
            </w:r>
          </w:p>
        </w:tc>
        <w:tc>
          <w:tcPr>
            <w:tcW w:w="4676" w:type="dxa"/>
            <w:gridSpan w:val="2"/>
          </w:tcPr>
          <w:p w14:paraId="2C365218" w14:textId="57C7A3DA" w:rsidR="00B41A03" w:rsidRPr="00C47354" w:rsidRDefault="00220E24" w:rsidP="00113E01">
            <w:pPr>
              <w:rPr>
                <w:rFonts w:ascii="Segoe UI Historic" w:hAnsi="Segoe UI Historic" w:cs="Segoe UI Historic"/>
              </w:rPr>
            </w:pPr>
            <w:r>
              <w:rPr>
                <w:rFonts w:ascii="Segoe UI Historic" w:hAnsi="Segoe UI Historic" w:cs="Segoe UI Historic" w:hint="eastAsia"/>
              </w:rPr>
              <w:t>L</w:t>
            </w:r>
            <w:r>
              <w:rPr>
                <w:rFonts w:ascii="Segoe UI Historic" w:hAnsi="Segoe UI Historic" w:cs="Segoe UI Historic"/>
              </w:rPr>
              <w:t>ogin_state</w:t>
            </w:r>
          </w:p>
        </w:tc>
      </w:tr>
      <w:tr w:rsidR="00B41A03" w:rsidRPr="00C47354" w14:paraId="290A8395" w14:textId="77777777" w:rsidTr="00693678">
        <w:tc>
          <w:tcPr>
            <w:tcW w:w="2337" w:type="dxa"/>
          </w:tcPr>
          <w:p w14:paraId="60324BE1" w14:textId="77777777" w:rsidR="00B41A03" w:rsidRPr="00C47354" w:rsidRDefault="00B41A03" w:rsidP="00113E01">
            <w:pPr>
              <w:rPr>
                <w:rFonts w:ascii="Segoe UI Historic" w:hAnsi="Segoe UI Historic" w:cs="Segoe UI Historic"/>
              </w:rPr>
            </w:pPr>
          </w:p>
        </w:tc>
        <w:tc>
          <w:tcPr>
            <w:tcW w:w="2337" w:type="dxa"/>
          </w:tcPr>
          <w:p w14:paraId="0495D860" w14:textId="3C5D38A7" w:rsidR="00B41A03" w:rsidRPr="00C47354" w:rsidRDefault="00B41A03" w:rsidP="00113E01">
            <w:pPr>
              <w:rPr>
                <w:rFonts w:ascii="Segoe UI Historic" w:hAnsi="Segoe UI Historic" w:cs="Segoe UI Historic"/>
              </w:rPr>
            </w:pPr>
            <w:r w:rsidRPr="00C47354">
              <w:rPr>
                <w:rFonts w:ascii="Segoe UI Historic" w:hAnsi="Segoe UI Historic" w:cs="Segoe UI Historic"/>
              </w:rPr>
              <w:t>Name</w:t>
            </w:r>
          </w:p>
        </w:tc>
        <w:tc>
          <w:tcPr>
            <w:tcW w:w="2338" w:type="dxa"/>
          </w:tcPr>
          <w:p w14:paraId="039A81FE" w14:textId="2F616DD3" w:rsidR="00B41A03" w:rsidRPr="00C47354" w:rsidRDefault="00B41A03" w:rsidP="00113E01">
            <w:pPr>
              <w:rPr>
                <w:rFonts w:ascii="Segoe UI Historic" w:hAnsi="Segoe UI Historic" w:cs="Segoe UI Historic"/>
              </w:rPr>
            </w:pPr>
            <w:r w:rsidRPr="00C47354">
              <w:rPr>
                <w:rFonts w:ascii="Segoe UI Historic" w:hAnsi="Segoe UI Historic" w:cs="Segoe UI Historic"/>
              </w:rPr>
              <w:t>Data Type</w:t>
            </w:r>
          </w:p>
        </w:tc>
        <w:tc>
          <w:tcPr>
            <w:tcW w:w="2338" w:type="dxa"/>
          </w:tcPr>
          <w:p w14:paraId="597999B4" w14:textId="386E0B04" w:rsidR="00B41A03" w:rsidRPr="00C47354" w:rsidRDefault="00B41A03" w:rsidP="00113E01">
            <w:pPr>
              <w:rPr>
                <w:rFonts w:ascii="Segoe UI Historic" w:hAnsi="Segoe UI Historic" w:cs="Segoe UI Historic"/>
              </w:rPr>
            </w:pPr>
            <w:r w:rsidRPr="00C47354">
              <w:rPr>
                <w:rFonts w:ascii="Segoe UI Historic" w:hAnsi="Segoe UI Historic" w:cs="Segoe UI Historic"/>
              </w:rPr>
              <w:t>Comment</w:t>
            </w:r>
          </w:p>
        </w:tc>
      </w:tr>
      <w:tr w:rsidR="00B41A03" w:rsidRPr="00C47354" w14:paraId="0D712C7B" w14:textId="77777777" w:rsidTr="00693678">
        <w:tc>
          <w:tcPr>
            <w:tcW w:w="2337" w:type="dxa"/>
          </w:tcPr>
          <w:p w14:paraId="1366A1E8" w14:textId="2BCABB28" w:rsidR="00B41A03" w:rsidRPr="00C47354" w:rsidRDefault="00B41A03" w:rsidP="00113E01">
            <w:pPr>
              <w:rPr>
                <w:rFonts w:ascii="Segoe UI Historic" w:hAnsi="Segoe UI Historic" w:cs="Segoe UI Historic"/>
              </w:rPr>
            </w:pPr>
            <w:r w:rsidRPr="00C47354">
              <w:rPr>
                <w:rFonts w:ascii="Segoe UI Historic" w:hAnsi="Segoe UI Historic" w:cs="Segoe UI Historic"/>
              </w:rPr>
              <w:t>Private</w:t>
            </w:r>
          </w:p>
        </w:tc>
        <w:tc>
          <w:tcPr>
            <w:tcW w:w="2337" w:type="dxa"/>
          </w:tcPr>
          <w:p w14:paraId="635DEC4A" w14:textId="77777777" w:rsidR="00B41A03" w:rsidRPr="00C47354" w:rsidRDefault="00B41A03" w:rsidP="00113E01">
            <w:pPr>
              <w:rPr>
                <w:rFonts w:ascii="Segoe UI Historic" w:hAnsi="Segoe UI Historic" w:cs="Segoe UI Historic"/>
              </w:rPr>
            </w:pPr>
          </w:p>
        </w:tc>
        <w:tc>
          <w:tcPr>
            <w:tcW w:w="2338" w:type="dxa"/>
          </w:tcPr>
          <w:p w14:paraId="253EB6C4" w14:textId="77777777" w:rsidR="00B41A03" w:rsidRPr="00C47354" w:rsidRDefault="00B41A03" w:rsidP="00113E01">
            <w:pPr>
              <w:rPr>
                <w:rFonts w:ascii="Segoe UI Historic" w:hAnsi="Segoe UI Historic" w:cs="Segoe UI Historic"/>
              </w:rPr>
            </w:pPr>
          </w:p>
        </w:tc>
        <w:tc>
          <w:tcPr>
            <w:tcW w:w="2338" w:type="dxa"/>
          </w:tcPr>
          <w:p w14:paraId="71F6358C" w14:textId="77777777" w:rsidR="00B41A03" w:rsidRPr="00C47354" w:rsidRDefault="00B41A03" w:rsidP="00113E01">
            <w:pPr>
              <w:rPr>
                <w:rFonts w:ascii="Segoe UI Historic" w:hAnsi="Segoe UI Historic" w:cs="Segoe UI Historic"/>
              </w:rPr>
            </w:pPr>
          </w:p>
        </w:tc>
      </w:tr>
      <w:tr w:rsidR="00B41A03" w:rsidRPr="00C47354" w14:paraId="0DB6CAA6" w14:textId="77777777" w:rsidTr="00693678">
        <w:tc>
          <w:tcPr>
            <w:tcW w:w="2337" w:type="dxa"/>
          </w:tcPr>
          <w:p w14:paraId="49C41E75" w14:textId="116A75B2" w:rsidR="00B41A03" w:rsidRPr="00C47354" w:rsidRDefault="00B41A03" w:rsidP="00113E01">
            <w:pPr>
              <w:rPr>
                <w:rFonts w:ascii="Segoe UI Historic" w:hAnsi="Segoe UI Historic" w:cs="Segoe UI Historic"/>
              </w:rPr>
            </w:pPr>
            <w:r w:rsidRPr="00C47354">
              <w:rPr>
                <w:rFonts w:ascii="Segoe UI Historic" w:hAnsi="Segoe UI Historic" w:cs="Segoe UI Historic"/>
              </w:rPr>
              <w:t>public</w:t>
            </w:r>
          </w:p>
        </w:tc>
        <w:tc>
          <w:tcPr>
            <w:tcW w:w="2337" w:type="dxa"/>
          </w:tcPr>
          <w:p w14:paraId="03D15C0E" w14:textId="015F6EED" w:rsidR="00B41A03" w:rsidRPr="00C47354" w:rsidRDefault="00B41A03" w:rsidP="00113E01">
            <w:pPr>
              <w:rPr>
                <w:rFonts w:ascii="Segoe UI Historic" w:hAnsi="Segoe UI Historic" w:cs="Segoe UI Historic"/>
              </w:rPr>
            </w:pPr>
            <w:r w:rsidRPr="00C47354">
              <w:rPr>
                <w:rFonts w:ascii="Segoe UI Historic" w:hAnsi="Segoe UI Historic" w:cs="Segoe UI Historic"/>
              </w:rPr>
              <w:t>Monster</w:t>
            </w:r>
          </w:p>
        </w:tc>
        <w:tc>
          <w:tcPr>
            <w:tcW w:w="2338" w:type="dxa"/>
          </w:tcPr>
          <w:p w14:paraId="11C527A2" w14:textId="027237F5" w:rsidR="00B41A03" w:rsidRPr="00C47354" w:rsidRDefault="00B41A03" w:rsidP="00113E01">
            <w:pPr>
              <w:rPr>
                <w:rFonts w:ascii="Segoe UI Historic" w:hAnsi="Segoe UI Historic" w:cs="Segoe UI Historic"/>
              </w:rPr>
            </w:pPr>
            <w:r w:rsidRPr="00C47354">
              <w:rPr>
                <w:rFonts w:ascii="Segoe UI Historic" w:hAnsi="Segoe UI Historic" w:cs="Segoe UI Historic"/>
              </w:rPr>
              <w:t>Queue</w:t>
            </w:r>
          </w:p>
        </w:tc>
        <w:tc>
          <w:tcPr>
            <w:tcW w:w="2338" w:type="dxa"/>
          </w:tcPr>
          <w:p w14:paraId="538E1B36" w14:textId="77777777" w:rsidR="00B41A03" w:rsidRPr="00C47354" w:rsidRDefault="00B41A03" w:rsidP="00113E01">
            <w:pPr>
              <w:rPr>
                <w:rFonts w:ascii="Segoe UI Historic" w:hAnsi="Segoe UI Historic" w:cs="Segoe UI Historic"/>
              </w:rPr>
            </w:pPr>
          </w:p>
        </w:tc>
      </w:tr>
      <w:tr w:rsidR="00B41A03" w:rsidRPr="00C47354" w14:paraId="3FBB9899" w14:textId="77777777" w:rsidTr="00693678">
        <w:tc>
          <w:tcPr>
            <w:tcW w:w="2337" w:type="dxa"/>
          </w:tcPr>
          <w:p w14:paraId="38890897" w14:textId="77777777" w:rsidR="00B41A03" w:rsidRPr="00C47354" w:rsidRDefault="00B41A03" w:rsidP="00113E01">
            <w:pPr>
              <w:rPr>
                <w:rFonts w:ascii="Segoe UI Historic" w:hAnsi="Segoe UI Historic" w:cs="Segoe UI Historic"/>
              </w:rPr>
            </w:pPr>
          </w:p>
        </w:tc>
        <w:tc>
          <w:tcPr>
            <w:tcW w:w="2337" w:type="dxa"/>
          </w:tcPr>
          <w:p w14:paraId="7C1B4ADD" w14:textId="77777777" w:rsidR="00B41A03" w:rsidRPr="00C47354" w:rsidRDefault="00B41A03" w:rsidP="00113E01">
            <w:pPr>
              <w:rPr>
                <w:rFonts w:ascii="Segoe UI Historic" w:hAnsi="Segoe UI Historic" w:cs="Segoe UI Historic"/>
              </w:rPr>
            </w:pPr>
          </w:p>
        </w:tc>
        <w:tc>
          <w:tcPr>
            <w:tcW w:w="2338" w:type="dxa"/>
          </w:tcPr>
          <w:p w14:paraId="3E140176" w14:textId="77777777" w:rsidR="00B41A03" w:rsidRPr="00C47354" w:rsidRDefault="00B41A03" w:rsidP="00113E01">
            <w:pPr>
              <w:rPr>
                <w:rFonts w:ascii="Segoe UI Historic" w:hAnsi="Segoe UI Historic" w:cs="Segoe UI Historic"/>
              </w:rPr>
            </w:pPr>
          </w:p>
        </w:tc>
        <w:tc>
          <w:tcPr>
            <w:tcW w:w="2338" w:type="dxa"/>
          </w:tcPr>
          <w:p w14:paraId="2088EB67" w14:textId="77777777" w:rsidR="00B41A03" w:rsidRPr="00C47354" w:rsidRDefault="00B41A03" w:rsidP="00113E01">
            <w:pPr>
              <w:rPr>
                <w:rFonts w:ascii="Segoe UI Historic" w:hAnsi="Segoe UI Historic" w:cs="Segoe UI Historic"/>
              </w:rPr>
            </w:pPr>
          </w:p>
        </w:tc>
      </w:tr>
    </w:tbl>
    <w:p w14:paraId="5831466C" w14:textId="4D53B35F" w:rsidR="00220E24" w:rsidRDefault="00220E24" w:rsidP="00693678">
      <w:pPr>
        <w:ind w:leftChars="100" w:left="220"/>
      </w:pPr>
    </w:p>
    <w:p w14:paraId="1F1517CF" w14:textId="77777777" w:rsidR="00FB5EDB" w:rsidRPr="00220E24" w:rsidRDefault="00FB5EDB" w:rsidP="00693678">
      <w:pPr>
        <w:ind w:leftChars="100" w:left="220"/>
      </w:pPr>
    </w:p>
    <w:p w14:paraId="6A4A60A3" w14:textId="7E2E058F" w:rsidR="00CD49AE" w:rsidRPr="00C47354" w:rsidRDefault="00CD49AE" w:rsidP="00693678">
      <w:pPr>
        <w:pStyle w:val="2"/>
        <w:ind w:leftChars="100" w:left="220"/>
      </w:pPr>
      <w:bookmarkStart w:id="606" w:name="_Toc129599044"/>
      <w:r w:rsidRPr="00C47354">
        <w:t>2.2 Modular in structure of system</w:t>
      </w:r>
      <w:bookmarkEnd w:id="606"/>
    </w:p>
    <w:p w14:paraId="4A9BAFCB" w14:textId="42587315" w:rsidR="003B0D9E" w:rsidRPr="00C47354" w:rsidRDefault="003B0D9E" w:rsidP="00693678">
      <w:pPr>
        <w:pStyle w:val="3"/>
        <w:ind w:leftChars="100" w:left="220"/>
        <w:rPr>
          <w:rFonts w:cs="Segoe UI Historic"/>
        </w:rPr>
      </w:pPr>
      <w:bookmarkStart w:id="607" w:name="_Toc129599045"/>
      <w:r w:rsidRPr="00C47354">
        <w:rPr>
          <w:rFonts w:cs="Segoe UI Historic"/>
        </w:rPr>
        <w:t>2.2</w:t>
      </w:r>
      <w:r w:rsidR="005F3409" w:rsidRPr="00C47354">
        <w:rPr>
          <w:rFonts w:cs="Segoe UI Historic"/>
        </w:rPr>
        <w:t>a Structure chart</w:t>
      </w:r>
      <w:r w:rsidR="0089231E">
        <w:rPr>
          <w:rFonts w:cs="Segoe UI Historic"/>
        </w:rPr>
        <w:t xml:space="preserve"> /Site map</w:t>
      </w:r>
      <w:bookmarkEnd w:id="607"/>
    </w:p>
    <w:p w14:paraId="523F2FE6" w14:textId="77777777" w:rsidR="00220E24" w:rsidRDefault="00220E24" w:rsidP="00693678">
      <w:pPr>
        <w:ind w:leftChars="100" w:left="220"/>
        <w:rPr>
          <w:rFonts w:ascii="Segoe UI Historic" w:hAnsi="Segoe UI Historic" w:cs="Segoe UI Historic"/>
        </w:rPr>
      </w:pPr>
    </w:p>
    <w:p w14:paraId="4A3E7946" w14:textId="1ECA4ED6" w:rsidR="00FA436C" w:rsidRPr="00C47354" w:rsidRDefault="00FA436C" w:rsidP="00693678">
      <w:pPr>
        <w:ind w:leftChars="100" w:left="220"/>
        <w:rPr>
          <w:rFonts w:ascii="Segoe UI Historic" w:hAnsi="Segoe UI Historic" w:cs="Segoe UI Historic"/>
        </w:rPr>
      </w:pPr>
      <w:r w:rsidRPr="00C47354">
        <w:rPr>
          <w:rFonts w:ascii="Segoe UI Historic" w:hAnsi="Segoe UI Historic" w:cs="Segoe UI Historic"/>
        </w:rPr>
        <w:t>Paragraph of how your game will work</w:t>
      </w:r>
    </w:p>
    <w:p w14:paraId="49945253" w14:textId="77777777" w:rsidR="00FA436C" w:rsidRPr="00C47354" w:rsidRDefault="00FA436C" w:rsidP="00693678">
      <w:pPr>
        <w:ind w:leftChars="100" w:left="220"/>
        <w:rPr>
          <w:rFonts w:ascii="Segoe UI Historic" w:hAnsi="Segoe UI Historic" w:cs="Segoe UI Historic"/>
        </w:rPr>
      </w:pPr>
    </w:p>
    <w:p w14:paraId="54F930BE" w14:textId="3CF4E029" w:rsidR="005F3409" w:rsidRPr="00C47354" w:rsidRDefault="005F3409" w:rsidP="00693678">
      <w:pPr>
        <w:pStyle w:val="3"/>
        <w:ind w:leftChars="100" w:left="220"/>
        <w:rPr>
          <w:rFonts w:cs="Segoe UI Historic"/>
        </w:rPr>
      </w:pPr>
      <w:bookmarkStart w:id="608" w:name="_Toc129599046"/>
      <w:r w:rsidRPr="00C47354">
        <w:rPr>
          <w:rFonts w:cs="Segoe UI Historic"/>
        </w:rPr>
        <w:t xml:space="preserve">2.2b </w:t>
      </w:r>
      <w:r w:rsidR="002305B2" w:rsidRPr="00C47354">
        <w:rPr>
          <w:rFonts w:cs="Segoe UI Historic"/>
        </w:rPr>
        <w:t>IPSO</w:t>
      </w:r>
      <w:bookmarkEnd w:id="608"/>
    </w:p>
    <w:tbl>
      <w:tblPr>
        <w:tblStyle w:val="ae"/>
        <w:tblW w:w="9350" w:type="dxa"/>
        <w:tblInd w:w="220" w:type="dxa"/>
        <w:tblLook w:val="04A0" w:firstRow="1" w:lastRow="0" w:firstColumn="1" w:lastColumn="0" w:noHBand="0" w:noVBand="1"/>
      </w:tblPr>
      <w:tblGrid>
        <w:gridCol w:w="2337"/>
        <w:gridCol w:w="2337"/>
        <w:gridCol w:w="2338"/>
        <w:gridCol w:w="2338"/>
      </w:tblGrid>
      <w:tr w:rsidR="00935C88" w:rsidRPr="00C47354" w14:paraId="3EC5A3B3" w14:textId="77777777" w:rsidTr="00693678">
        <w:tc>
          <w:tcPr>
            <w:tcW w:w="2337" w:type="dxa"/>
          </w:tcPr>
          <w:p w14:paraId="19A200CF" w14:textId="1789A138" w:rsidR="00935C88" w:rsidRPr="00C47354" w:rsidRDefault="00935C88" w:rsidP="00935C88">
            <w:pPr>
              <w:rPr>
                <w:rFonts w:ascii="Segoe UI Historic" w:hAnsi="Segoe UI Historic" w:cs="Segoe UI Historic"/>
              </w:rPr>
            </w:pPr>
            <w:r w:rsidRPr="00C47354">
              <w:rPr>
                <w:rFonts w:ascii="Segoe UI Historic" w:hAnsi="Segoe UI Historic" w:cs="Segoe UI Historic"/>
              </w:rPr>
              <w:t>Input</w:t>
            </w:r>
          </w:p>
        </w:tc>
        <w:tc>
          <w:tcPr>
            <w:tcW w:w="2337" w:type="dxa"/>
          </w:tcPr>
          <w:p w14:paraId="7705B48D" w14:textId="3587E7A4" w:rsidR="00935C88" w:rsidRPr="00C47354" w:rsidRDefault="00935C88" w:rsidP="00935C88">
            <w:pPr>
              <w:rPr>
                <w:rFonts w:ascii="Segoe UI Historic" w:hAnsi="Segoe UI Historic" w:cs="Segoe UI Historic"/>
              </w:rPr>
            </w:pPr>
            <w:r w:rsidRPr="00C47354">
              <w:rPr>
                <w:rFonts w:ascii="Segoe UI Historic" w:hAnsi="Segoe UI Historic" w:cs="Segoe UI Historic"/>
              </w:rPr>
              <w:t>Process</w:t>
            </w:r>
          </w:p>
        </w:tc>
        <w:tc>
          <w:tcPr>
            <w:tcW w:w="2338" w:type="dxa"/>
          </w:tcPr>
          <w:p w14:paraId="30EC7DA2" w14:textId="32108CDF" w:rsidR="00935C88" w:rsidRPr="00C47354" w:rsidRDefault="00935C88" w:rsidP="00935C88">
            <w:pPr>
              <w:rPr>
                <w:rFonts w:ascii="Segoe UI Historic" w:hAnsi="Segoe UI Historic" w:cs="Segoe UI Historic"/>
              </w:rPr>
            </w:pPr>
            <w:r w:rsidRPr="00C47354">
              <w:rPr>
                <w:rFonts w:ascii="Segoe UI Historic" w:hAnsi="Segoe UI Historic" w:cs="Segoe UI Historic"/>
              </w:rPr>
              <w:t>Output</w:t>
            </w:r>
          </w:p>
        </w:tc>
        <w:tc>
          <w:tcPr>
            <w:tcW w:w="2338" w:type="dxa"/>
          </w:tcPr>
          <w:p w14:paraId="7B9C85CA" w14:textId="61DAF1A4" w:rsidR="00935C88" w:rsidRPr="00C47354" w:rsidRDefault="00935C88" w:rsidP="00935C88">
            <w:pPr>
              <w:rPr>
                <w:rFonts w:ascii="Segoe UI Historic" w:hAnsi="Segoe UI Historic" w:cs="Segoe UI Historic"/>
              </w:rPr>
            </w:pPr>
            <w:r w:rsidRPr="00C47354">
              <w:rPr>
                <w:rFonts w:ascii="Segoe UI Historic" w:hAnsi="Segoe UI Historic" w:cs="Segoe UI Historic"/>
              </w:rPr>
              <w:t>Storage</w:t>
            </w:r>
          </w:p>
        </w:tc>
      </w:tr>
      <w:tr w:rsidR="00935C88" w:rsidRPr="00C47354" w14:paraId="0FFBF13D" w14:textId="77777777" w:rsidTr="00693678">
        <w:tc>
          <w:tcPr>
            <w:tcW w:w="2337" w:type="dxa"/>
          </w:tcPr>
          <w:p w14:paraId="3F25D3AF" w14:textId="422743A1" w:rsidR="00935C88" w:rsidRPr="00C47354" w:rsidRDefault="006F50A7" w:rsidP="00935C88">
            <w:pPr>
              <w:rPr>
                <w:rFonts w:ascii="Segoe UI Historic" w:hAnsi="Segoe UI Historic" w:cs="Segoe UI Historic"/>
              </w:rPr>
            </w:pPr>
            <w:r w:rsidRPr="00C47354">
              <w:rPr>
                <w:rFonts w:ascii="Segoe UI Historic" w:hAnsi="Segoe UI Historic" w:cs="Segoe UI Historic"/>
              </w:rPr>
              <w:t>Touch screen touch input</w:t>
            </w:r>
          </w:p>
        </w:tc>
        <w:tc>
          <w:tcPr>
            <w:tcW w:w="2337" w:type="dxa"/>
          </w:tcPr>
          <w:p w14:paraId="2936A942" w14:textId="3420322F" w:rsidR="00935C88" w:rsidRPr="00C47354" w:rsidRDefault="006F50A7" w:rsidP="00935C88">
            <w:pPr>
              <w:rPr>
                <w:rFonts w:ascii="Segoe UI Historic" w:hAnsi="Segoe UI Historic" w:cs="Segoe UI Historic"/>
              </w:rPr>
            </w:pPr>
            <w:r w:rsidRPr="00C47354">
              <w:rPr>
                <w:rFonts w:ascii="Segoe UI Historic" w:hAnsi="Segoe UI Historic" w:cs="Segoe UI Historic"/>
              </w:rPr>
              <w:t>Random maze generation</w:t>
            </w:r>
          </w:p>
        </w:tc>
        <w:tc>
          <w:tcPr>
            <w:tcW w:w="2338" w:type="dxa"/>
          </w:tcPr>
          <w:p w14:paraId="310803CC" w14:textId="25A7BC38" w:rsidR="00935C88" w:rsidRPr="00C47354" w:rsidRDefault="00D52595" w:rsidP="00935C88">
            <w:pPr>
              <w:rPr>
                <w:rFonts w:ascii="Segoe UI Historic" w:hAnsi="Segoe UI Historic" w:cs="Segoe UI Historic"/>
              </w:rPr>
            </w:pPr>
            <w:r w:rsidRPr="00C47354">
              <w:rPr>
                <w:rFonts w:ascii="Segoe UI Historic" w:hAnsi="Segoe UI Historic" w:cs="Segoe UI Historic"/>
              </w:rPr>
              <w:t>Sound</w:t>
            </w:r>
          </w:p>
        </w:tc>
        <w:tc>
          <w:tcPr>
            <w:tcW w:w="2338" w:type="dxa"/>
          </w:tcPr>
          <w:p w14:paraId="1B867324" w14:textId="251D2521" w:rsidR="00935C88" w:rsidRPr="00C47354" w:rsidRDefault="00D52595" w:rsidP="00935C88">
            <w:pPr>
              <w:rPr>
                <w:rFonts w:ascii="Segoe UI Historic" w:hAnsi="Segoe UI Historic" w:cs="Segoe UI Historic"/>
              </w:rPr>
            </w:pPr>
            <w:r w:rsidRPr="00C47354">
              <w:rPr>
                <w:rFonts w:ascii="Segoe UI Historic" w:hAnsi="Segoe UI Historic" w:cs="Segoe UI Historic"/>
              </w:rPr>
              <w:t>Database</w:t>
            </w:r>
          </w:p>
        </w:tc>
      </w:tr>
      <w:tr w:rsidR="00935C88" w:rsidRPr="00C47354" w14:paraId="607FE162" w14:textId="77777777" w:rsidTr="00693678">
        <w:tc>
          <w:tcPr>
            <w:tcW w:w="2337" w:type="dxa"/>
          </w:tcPr>
          <w:p w14:paraId="4F627DBC" w14:textId="6DA01428" w:rsidR="00935C88" w:rsidRPr="00C47354" w:rsidRDefault="006F50A7" w:rsidP="00935C88">
            <w:pPr>
              <w:rPr>
                <w:rFonts w:ascii="Segoe UI Historic" w:hAnsi="Segoe UI Historic" w:cs="Segoe UI Historic"/>
              </w:rPr>
            </w:pPr>
            <w:r w:rsidRPr="00C47354">
              <w:rPr>
                <w:rFonts w:ascii="Segoe UI Historic" w:hAnsi="Segoe UI Historic" w:cs="Segoe UI Historic"/>
              </w:rPr>
              <w:t>Touch screen swipe input</w:t>
            </w:r>
          </w:p>
        </w:tc>
        <w:tc>
          <w:tcPr>
            <w:tcW w:w="2337" w:type="dxa"/>
          </w:tcPr>
          <w:p w14:paraId="107E8791" w14:textId="538E1711" w:rsidR="00935C88" w:rsidRPr="00C47354" w:rsidRDefault="00FA436C" w:rsidP="00935C88">
            <w:pPr>
              <w:rPr>
                <w:rFonts w:ascii="Segoe UI Historic" w:hAnsi="Segoe UI Historic" w:cs="Segoe UI Historic"/>
              </w:rPr>
            </w:pPr>
            <w:r w:rsidRPr="00C47354">
              <w:rPr>
                <w:rFonts w:ascii="Segoe UI Historic" w:hAnsi="Segoe UI Historic" w:cs="Segoe UI Historic"/>
              </w:rPr>
              <w:t>Transform swipe into movement and Turning around of character</w:t>
            </w:r>
          </w:p>
        </w:tc>
        <w:tc>
          <w:tcPr>
            <w:tcW w:w="2338" w:type="dxa"/>
          </w:tcPr>
          <w:p w14:paraId="6123793A" w14:textId="524E1036" w:rsidR="00935C88" w:rsidRPr="00C47354" w:rsidRDefault="006F50A7" w:rsidP="00935C88">
            <w:pPr>
              <w:rPr>
                <w:rFonts w:ascii="Segoe UI Historic" w:hAnsi="Segoe UI Historic" w:cs="Segoe UI Historic"/>
              </w:rPr>
            </w:pPr>
            <w:r w:rsidRPr="00C47354">
              <w:rPr>
                <w:rFonts w:ascii="Segoe UI Historic" w:hAnsi="Segoe UI Historic" w:cs="Segoe UI Historic"/>
              </w:rPr>
              <w:t>Graphical user interface</w:t>
            </w:r>
          </w:p>
        </w:tc>
        <w:tc>
          <w:tcPr>
            <w:tcW w:w="2338" w:type="dxa"/>
          </w:tcPr>
          <w:p w14:paraId="28EE7EB6" w14:textId="3A91FC33" w:rsidR="00935C88" w:rsidRPr="00C47354" w:rsidRDefault="00F2567B" w:rsidP="00935C88">
            <w:pPr>
              <w:rPr>
                <w:rFonts w:ascii="Segoe UI Historic" w:hAnsi="Segoe UI Historic" w:cs="Segoe UI Historic"/>
              </w:rPr>
            </w:pPr>
            <w:r w:rsidRPr="00C47354">
              <w:rPr>
                <w:rFonts w:ascii="Segoe UI Historic" w:hAnsi="Segoe UI Historic" w:cs="Segoe UI Historic"/>
              </w:rPr>
              <w:t>Local storage(text, csv and binary)</w:t>
            </w:r>
          </w:p>
        </w:tc>
      </w:tr>
      <w:tr w:rsidR="00935C88" w:rsidRPr="00C47354" w14:paraId="61CBD387" w14:textId="77777777" w:rsidTr="00693678">
        <w:tc>
          <w:tcPr>
            <w:tcW w:w="2337" w:type="dxa"/>
          </w:tcPr>
          <w:p w14:paraId="24F66191" w14:textId="357AD809" w:rsidR="00935C88" w:rsidRPr="00C47354" w:rsidRDefault="006F50A7" w:rsidP="00935C88">
            <w:pPr>
              <w:rPr>
                <w:rFonts w:ascii="Segoe UI Historic" w:hAnsi="Segoe UI Historic" w:cs="Segoe UI Historic"/>
              </w:rPr>
            </w:pPr>
            <w:r w:rsidRPr="00C47354">
              <w:rPr>
                <w:rFonts w:ascii="Segoe UI Historic" w:hAnsi="Segoe UI Historic" w:cs="Segoe UI Historic"/>
              </w:rPr>
              <w:t>On screen keyboard</w:t>
            </w:r>
          </w:p>
        </w:tc>
        <w:tc>
          <w:tcPr>
            <w:tcW w:w="2337" w:type="dxa"/>
          </w:tcPr>
          <w:p w14:paraId="1B09BFE9" w14:textId="77777777" w:rsidR="00935C88" w:rsidRPr="00C47354" w:rsidRDefault="00935C88" w:rsidP="00935C88">
            <w:pPr>
              <w:rPr>
                <w:rFonts w:ascii="Segoe UI Historic" w:hAnsi="Segoe UI Historic" w:cs="Segoe UI Historic"/>
              </w:rPr>
            </w:pPr>
          </w:p>
        </w:tc>
        <w:tc>
          <w:tcPr>
            <w:tcW w:w="2338" w:type="dxa"/>
          </w:tcPr>
          <w:p w14:paraId="60140504" w14:textId="7EC6A758" w:rsidR="00935C88" w:rsidRPr="00C47354" w:rsidRDefault="006F50A7" w:rsidP="00935C88">
            <w:pPr>
              <w:rPr>
                <w:rFonts w:ascii="Segoe UI Historic" w:hAnsi="Segoe UI Historic" w:cs="Segoe UI Historic"/>
              </w:rPr>
            </w:pPr>
            <w:r w:rsidRPr="00C47354">
              <w:rPr>
                <w:rFonts w:ascii="Segoe UI Historic" w:hAnsi="Segoe UI Historic" w:cs="Segoe UI Historic"/>
              </w:rPr>
              <w:t>The change of healthbar</w:t>
            </w:r>
          </w:p>
        </w:tc>
        <w:tc>
          <w:tcPr>
            <w:tcW w:w="2338" w:type="dxa"/>
          </w:tcPr>
          <w:p w14:paraId="7B114D35" w14:textId="178887DD" w:rsidR="00935C88" w:rsidRPr="00C47354" w:rsidRDefault="006F50A7" w:rsidP="00935C88">
            <w:pPr>
              <w:rPr>
                <w:rFonts w:ascii="Segoe UI Historic" w:hAnsi="Segoe UI Historic" w:cs="Segoe UI Historic"/>
              </w:rPr>
            </w:pPr>
            <w:r w:rsidRPr="00C47354">
              <w:rPr>
                <w:rFonts w:ascii="Segoe UI Historic" w:hAnsi="Segoe UI Historic" w:cs="Segoe UI Historic"/>
              </w:rPr>
              <w:t>Player position</w:t>
            </w:r>
          </w:p>
        </w:tc>
      </w:tr>
      <w:tr w:rsidR="00935C88" w:rsidRPr="00C47354" w14:paraId="343CCD52" w14:textId="77777777" w:rsidTr="00693678">
        <w:tc>
          <w:tcPr>
            <w:tcW w:w="2337" w:type="dxa"/>
          </w:tcPr>
          <w:p w14:paraId="637EC3D3" w14:textId="77777777" w:rsidR="00935C88" w:rsidRPr="00C47354" w:rsidRDefault="00935C88" w:rsidP="00935C88">
            <w:pPr>
              <w:rPr>
                <w:rFonts w:ascii="Segoe UI Historic" w:hAnsi="Segoe UI Historic" w:cs="Segoe UI Historic"/>
              </w:rPr>
            </w:pPr>
          </w:p>
        </w:tc>
        <w:tc>
          <w:tcPr>
            <w:tcW w:w="2337" w:type="dxa"/>
          </w:tcPr>
          <w:p w14:paraId="112B5111" w14:textId="77777777" w:rsidR="00935C88" w:rsidRPr="00C47354" w:rsidRDefault="00935C88" w:rsidP="00935C88">
            <w:pPr>
              <w:rPr>
                <w:rFonts w:ascii="Segoe UI Historic" w:hAnsi="Segoe UI Historic" w:cs="Segoe UI Historic"/>
              </w:rPr>
            </w:pPr>
          </w:p>
        </w:tc>
        <w:tc>
          <w:tcPr>
            <w:tcW w:w="2338" w:type="dxa"/>
          </w:tcPr>
          <w:p w14:paraId="45D1C3BB" w14:textId="35E91DE6" w:rsidR="00935C88" w:rsidRPr="00C47354" w:rsidRDefault="00FA436C" w:rsidP="00935C88">
            <w:pPr>
              <w:rPr>
                <w:rFonts w:ascii="Segoe UI Historic" w:hAnsi="Segoe UI Historic" w:cs="Segoe UI Historic"/>
              </w:rPr>
            </w:pPr>
            <w:r w:rsidRPr="00C47354">
              <w:rPr>
                <w:rFonts w:ascii="Segoe UI Historic" w:hAnsi="Segoe UI Historic" w:cs="Segoe UI Historic"/>
              </w:rPr>
              <w:t>The grid and the map</w:t>
            </w:r>
          </w:p>
        </w:tc>
        <w:tc>
          <w:tcPr>
            <w:tcW w:w="2338" w:type="dxa"/>
          </w:tcPr>
          <w:p w14:paraId="1B4EAC83" w14:textId="1450E132" w:rsidR="00935C88" w:rsidRPr="00C47354" w:rsidRDefault="006F50A7" w:rsidP="00935C88">
            <w:pPr>
              <w:rPr>
                <w:rFonts w:ascii="Segoe UI Historic" w:hAnsi="Segoe UI Historic" w:cs="Segoe UI Historic"/>
              </w:rPr>
            </w:pPr>
            <w:r w:rsidRPr="00C47354">
              <w:rPr>
                <w:rFonts w:ascii="Segoe UI Historic" w:hAnsi="Segoe UI Historic" w:cs="Segoe UI Historic"/>
              </w:rPr>
              <w:t>Player level</w:t>
            </w:r>
          </w:p>
        </w:tc>
      </w:tr>
      <w:tr w:rsidR="00935C88" w:rsidRPr="00C47354" w14:paraId="29C6EC6C" w14:textId="77777777" w:rsidTr="00693678">
        <w:tc>
          <w:tcPr>
            <w:tcW w:w="2337" w:type="dxa"/>
          </w:tcPr>
          <w:p w14:paraId="1B9D9151" w14:textId="77777777" w:rsidR="00935C88" w:rsidRPr="00C47354" w:rsidRDefault="00935C88" w:rsidP="00935C88">
            <w:pPr>
              <w:rPr>
                <w:rFonts w:ascii="Segoe UI Historic" w:hAnsi="Segoe UI Historic" w:cs="Segoe UI Historic"/>
              </w:rPr>
            </w:pPr>
          </w:p>
        </w:tc>
        <w:tc>
          <w:tcPr>
            <w:tcW w:w="2337" w:type="dxa"/>
          </w:tcPr>
          <w:p w14:paraId="06DC91B1" w14:textId="77777777" w:rsidR="00935C88" w:rsidRPr="00C47354" w:rsidRDefault="00935C88" w:rsidP="00935C88">
            <w:pPr>
              <w:rPr>
                <w:rFonts w:ascii="Segoe UI Historic" w:hAnsi="Segoe UI Historic" w:cs="Segoe UI Historic"/>
              </w:rPr>
            </w:pPr>
          </w:p>
        </w:tc>
        <w:tc>
          <w:tcPr>
            <w:tcW w:w="2338" w:type="dxa"/>
          </w:tcPr>
          <w:p w14:paraId="56CDEECB" w14:textId="77777777" w:rsidR="00935C88" w:rsidRPr="00C47354" w:rsidRDefault="00935C88" w:rsidP="00935C88">
            <w:pPr>
              <w:rPr>
                <w:rFonts w:ascii="Segoe UI Historic" w:hAnsi="Segoe UI Historic" w:cs="Segoe UI Historic"/>
              </w:rPr>
            </w:pPr>
          </w:p>
        </w:tc>
        <w:tc>
          <w:tcPr>
            <w:tcW w:w="2338" w:type="dxa"/>
          </w:tcPr>
          <w:p w14:paraId="354EC421" w14:textId="47F7A5FE" w:rsidR="00935C88" w:rsidRPr="00C47354" w:rsidRDefault="006F50A7" w:rsidP="00935C88">
            <w:pPr>
              <w:rPr>
                <w:rFonts w:ascii="Segoe UI Historic" w:hAnsi="Segoe UI Historic" w:cs="Segoe UI Historic"/>
              </w:rPr>
            </w:pPr>
            <w:r w:rsidRPr="00C47354">
              <w:rPr>
                <w:rFonts w:ascii="Segoe UI Historic" w:hAnsi="Segoe UI Historic" w:cs="Segoe UI Historic"/>
              </w:rPr>
              <w:t>Player Health</w:t>
            </w:r>
          </w:p>
        </w:tc>
      </w:tr>
      <w:tr w:rsidR="00935C88" w:rsidRPr="00C47354" w14:paraId="251BAB60" w14:textId="77777777" w:rsidTr="00693678">
        <w:tc>
          <w:tcPr>
            <w:tcW w:w="2337" w:type="dxa"/>
          </w:tcPr>
          <w:p w14:paraId="4F68BB2F" w14:textId="77777777" w:rsidR="00935C88" w:rsidRPr="00C47354" w:rsidRDefault="00935C88" w:rsidP="00935C88">
            <w:pPr>
              <w:rPr>
                <w:rFonts w:ascii="Segoe UI Historic" w:hAnsi="Segoe UI Historic" w:cs="Segoe UI Historic"/>
              </w:rPr>
            </w:pPr>
          </w:p>
        </w:tc>
        <w:tc>
          <w:tcPr>
            <w:tcW w:w="2337" w:type="dxa"/>
          </w:tcPr>
          <w:p w14:paraId="7FE1CCA4" w14:textId="77777777" w:rsidR="00935C88" w:rsidRPr="00C47354" w:rsidRDefault="00935C88" w:rsidP="00935C88">
            <w:pPr>
              <w:rPr>
                <w:rFonts w:ascii="Segoe UI Historic" w:hAnsi="Segoe UI Historic" w:cs="Segoe UI Historic"/>
              </w:rPr>
            </w:pPr>
          </w:p>
        </w:tc>
        <w:tc>
          <w:tcPr>
            <w:tcW w:w="2338" w:type="dxa"/>
          </w:tcPr>
          <w:p w14:paraId="1474B63A" w14:textId="77777777" w:rsidR="00935C88" w:rsidRPr="00C47354" w:rsidRDefault="00935C88" w:rsidP="00935C88">
            <w:pPr>
              <w:rPr>
                <w:rFonts w:ascii="Segoe UI Historic" w:hAnsi="Segoe UI Historic" w:cs="Segoe UI Historic"/>
              </w:rPr>
            </w:pPr>
          </w:p>
        </w:tc>
        <w:tc>
          <w:tcPr>
            <w:tcW w:w="2338" w:type="dxa"/>
          </w:tcPr>
          <w:p w14:paraId="5C7F9248" w14:textId="7AA40726" w:rsidR="00935C88" w:rsidRPr="00C47354" w:rsidRDefault="006F50A7" w:rsidP="00935C88">
            <w:pPr>
              <w:rPr>
                <w:rFonts w:ascii="Segoe UI Historic" w:hAnsi="Segoe UI Historic" w:cs="Segoe UI Historic"/>
              </w:rPr>
            </w:pPr>
            <w:r w:rsidRPr="00C47354">
              <w:rPr>
                <w:rFonts w:ascii="Segoe UI Historic" w:hAnsi="Segoe UI Historic" w:cs="Segoe UI Historic"/>
              </w:rPr>
              <w:t>Monster position</w:t>
            </w:r>
          </w:p>
        </w:tc>
      </w:tr>
      <w:tr w:rsidR="00935C88" w:rsidRPr="00C47354" w14:paraId="281A285B" w14:textId="77777777" w:rsidTr="00693678">
        <w:tc>
          <w:tcPr>
            <w:tcW w:w="2337" w:type="dxa"/>
          </w:tcPr>
          <w:p w14:paraId="318A45D6" w14:textId="77777777" w:rsidR="00935C88" w:rsidRPr="00C47354" w:rsidRDefault="00935C88" w:rsidP="00935C88">
            <w:pPr>
              <w:rPr>
                <w:rFonts w:ascii="Segoe UI Historic" w:hAnsi="Segoe UI Historic" w:cs="Segoe UI Historic"/>
              </w:rPr>
            </w:pPr>
          </w:p>
        </w:tc>
        <w:tc>
          <w:tcPr>
            <w:tcW w:w="2337" w:type="dxa"/>
          </w:tcPr>
          <w:p w14:paraId="20A5F2EB" w14:textId="77777777" w:rsidR="00935C88" w:rsidRPr="00C47354" w:rsidRDefault="00935C88" w:rsidP="00935C88">
            <w:pPr>
              <w:rPr>
                <w:rFonts w:ascii="Segoe UI Historic" w:hAnsi="Segoe UI Historic" w:cs="Segoe UI Historic"/>
              </w:rPr>
            </w:pPr>
          </w:p>
        </w:tc>
        <w:tc>
          <w:tcPr>
            <w:tcW w:w="2338" w:type="dxa"/>
          </w:tcPr>
          <w:p w14:paraId="1964E27D" w14:textId="77777777" w:rsidR="00935C88" w:rsidRPr="00C47354" w:rsidRDefault="00935C88" w:rsidP="00935C88">
            <w:pPr>
              <w:rPr>
                <w:rFonts w:ascii="Segoe UI Historic" w:hAnsi="Segoe UI Historic" w:cs="Segoe UI Historic"/>
              </w:rPr>
            </w:pPr>
          </w:p>
        </w:tc>
        <w:tc>
          <w:tcPr>
            <w:tcW w:w="2338" w:type="dxa"/>
          </w:tcPr>
          <w:p w14:paraId="4E5182F7" w14:textId="3B32519D" w:rsidR="00935C88" w:rsidRPr="00C47354" w:rsidRDefault="006F50A7" w:rsidP="00935C88">
            <w:pPr>
              <w:rPr>
                <w:rFonts w:ascii="Segoe UI Historic" w:hAnsi="Segoe UI Historic" w:cs="Segoe UI Historic"/>
              </w:rPr>
            </w:pPr>
            <w:r w:rsidRPr="00C47354">
              <w:rPr>
                <w:rFonts w:ascii="Segoe UI Historic" w:hAnsi="Segoe UI Historic" w:cs="Segoe UI Historic"/>
              </w:rPr>
              <w:t>Username</w:t>
            </w:r>
          </w:p>
        </w:tc>
      </w:tr>
      <w:tr w:rsidR="006F50A7" w:rsidRPr="00C47354" w14:paraId="5A84BE42" w14:textId="77777777" w:rsidTr="00693678">
        <w:tc>
          <w:tcPr>
            <w:tcW w:w="2337" w:type="dxa"/>
          </w:tcPr>
          <w:p w14:paraId="32046F27" w14:textId="77777777" w:rsidR="006F50A7" w:rsidRPr="00C47354" w:rsidRDefault="006F50A7" w:rsidP="00935C88">
            <w:pPr>
              <w:rPr>
                <w:rFonts w:ascii="Segoe UI Historic" w:hAnsi="Segoe UI Historic" w:cs="Segoe UI Historic"/>
              </w:rPr>
            </w:pPr>
          </w:p>
        </w:tc>
        <w:tc>
          <w:tcPr>
            <w:tcW w:w="2337" w:type="dxa"/>
          </w:tcPr>
          <w:p w14:paraId="6F28F6EB" w14:textId="77777777" w:rsidR="006F50A7" w:rsidRPr="00C47354" w:rsidRDefault="006F50A7" w:rsidP="00935C88">
            <w:pPr>
              <w:rPr>
                <w:rFonts w:ascii="Segoe UI Historic" w:hAnsi="Segoe UI Historic" w:cs="Segoe UI Historic"/>
              </w:rPr>
            </w:pPr>
          </w:p>
        </w:tc>
        <w:tc>
          <w:tcPr>
            <w:tcW w:w="2338" w:type="dxa"/>
          </w:tcPr>
          <w:p w14:paraId="119587B7" w14:textId="77777777" w:rsidR="006F50A7" w:rsidRPr="00C47354" w:rsidRDefault="006F50A7" w:rsidP="00935C88">
            <w:pPr>
              <w:rPr>
                <w:rFonts w:ascii="Segoe UI Historic" w:hAnsi="Segoe UI Historic" w:cs="Segoe UI Historic"/>
              </w:rPr>
            </w:pPr>
          </w:p>
        </w:tc>
        <w:tc>
          <w:tcPr>
            <w:tcW w:w="2338" w:type="dxa"/>
          </w:tcPr>
          <w:p w14:paraId="30843227" w14:textId="23288346" w:rsidR="006F50A7" w:rsidRPr="00C47354" w:rsidRDefault="006F50A7" w:rsidP="00935C88">
            <w:pPr>
              <w:rPr>
                <w:rFonts w:ascii="Segoe UI Historic" w:hAnsi="Segoe UI Historic" w:cs="Segoe UI Historic"/>
              </w:rPr>
            </w:pPr>
            <w:r w:rsidRPr="00C47354">
              <w:rPr>
                <w:rFonts w:ascii="Segoe UI Historic" w:hAnsi="Segoe UI Historic" w:cs="Segoe UI Historic"/>
              </w:rPr>
              <w:t>Password</w:t>
            </w:r>
          </w:p>
        </w:tc>
      </w:tr>
      <w:tr w:rsidR="006F50A7" w:rsidRPr="00C47354" w14:paraId="5B4A5E34" w14:textId="77777777" w:rsidTr="00693678">
        <w:tc>
          <w:tcPr>
            <w:tcW w:w="2337" w:type="dxa"/>
          </w:tcPr>
          <w:p w14:paraId="055249C6" w14:textId="77777777" w:rsidR="006F50A7" w:rsidRPr="00C47354" w:rsidRDefault="006F50A7" w:rsidP="00935C88">
            <w:pPr>
              <w:rPr>
                <w:rFonts w:ascii="Segoe UI Historic" w:hAnsi="Segoe UI Historic" w:cs="Segoe UI Historic"/>
              </w:rPr>
            </w:pPr>
          </w:p>
        </w:tc>
        <w:tc>
          <w:tcPr>
            <w:tcW w:w="2337" w:type="dxa"/>
          </w:tcPr>
          <w:p w14:paraId="40E4E90D" w14:textId="77777777" w:rsidR="006F50A7" w:rsidRPr="00C47354" w:rsidRDefault="006F50A7" w:rsidP="00935C88">
            <w:pPr>
              <w:rPr>
                <w:rFonts w:ascii="Segoe UI Historic" w:hAnsi="Segoe UI Historic" w:cs="Segoe UI Historic"/>
              </w:rPr>
            </w:pPr>
          </w:p>
        </w:tc>
        <w:tc>
          <w:tcPr>
            <w:tcW w:w="2338" w:type="dxa"/>
          </w:tcPr>
          <w:p w14:paraId="28CD7370" w14:textId="77777777" w:rsidR="006F50A7" w:rsidRPr="00C47354" w:rsidRDefault="006F50A7" w:rsidP="00935C88">
            <w:pPr>
              <w:rPr>
                <w:rFonts w:ascii="Segoe UI Historic" w:hAnsi="Segoe UI Historic" w:cs="Segoe UI Historic"/>
              </w:rPr>
            </w:pPr>
          </w:p>
        </w:tc>
        <w:tc>
          <w:tcPr>
            <w:tcW w:w="2338" w:type="dxa"/>
          </w:tcPr>
          <w:p w14:paraId="6CD24FC0" w14:textId="03994B63" w:rsidR="006F50A7" w:rsidRPr="00C47354" w:rsidRDefault="006F50A7" w:rsidP="00935C88">
            <w:pPr>
              <w:rPr>
                <w:rFonts w:ascii="Segoe UI Historic" w:hAnsi="Segoe UI Historic" w:cs="Segoe UI Historic"/>
              </w:rPr>
            </w:pPr>
            <w:r w:rsidRPr="00C47354">
              <w:rPr>
                <w:rFonts w:ascii="Segoe UI Historic" w:hAnsi="Segoe UI Historic" w:cs="Segoe UI Historic"/>
              </w:rPr>
              <w:t>Player items</w:t>
            </w:r>
          </w:p>
        </w:tc>
      </w:tr>
    </w:tbl>
    <w:p w14:paraId="05C2D98F" w14:textId="77777777" w:rsidR="00935C88" w:rsidRPr="00C47354" w:rsidRDefault="00935C88" w:rsidP="00693678">
      <w:pPr>
        <w:ind w:leftChars="100" w:left="220"/>
        <w:rPr>
          <w:rFonts w:ascii="Segoe UI Historic" w:hAnsi="Segoe UI Historic" w:cs="Segoe UI Historic"/>
        </w:rPr>
      </w:pPr>
    </w:p>
    <w:p w14:paraId="2D468D16" w14:textId="649534DE" w:rsidR="00FA436C" w:rsidRPr="00C47354" w:rsidRDefault="007A5AE0" w:rsidP="00693678">
      <w:pPr>
        <w:pStyle w:val="2"/>
        <w:ind w:leftChars="100" w:left="220"/>
      </w:pPr>
      <w:bookmarkStart w:id="609" w:name="_Toc129599047"/>
      <w:r w:rsidRPr="00C47354">
        <w:t xml:space="preserve">2.3 </w:t>
      </w:r>
      <w:r w:rsidR="00722909" w:rsidRPr="00C47354">
        <w:t>Data Items &amp; structures</w:t>
      </w:r>
      <w:r w:rsidR="00641C0D" w:rsidRPr="00C47354">
        <w:t xml:space="preserve"> </w:t>
      </w:r>
      <w:r w:rsidR="00641C0D" w:rsidRPr="00C47354">
        <w:rPr>
          <w:sz w:val="20"/>
          <w:szCs w:val="16"/>
        </w:rPr>
        <w:t>//</w:t>
      </w:r>
      <w:r w:rsidR="00FA436C" w:rsidRPr="00C47354">
        <w:rPr>
          <w:sz w:val="20"/>
          <w:szCs w:val="16"/>
        </w:rPr>
        <w:t>Dynamic or fixed? How will it use heap?</w:t>
      </w:r>
      <w:bookmarkEnd w:id="609"/>
    </w:p>
    <w:p w14:paraId="03727CC2" w14:textId="1D0D73AC" w:rsidR="00FF4FDB" w:rsidRPr="00C47354" w:rsidRDefault="00A32355" w:rsidP="00693678">
      <w:pPr>
        <w:ind w:leftChars="100" w:left="220"/>
        <w:rPr>
          <w:rFonts w:ascii="Segoe UI Historic" w:hAnsi="Segoe UI Historic" w:cs="Segoe UI Historic"/>
        </w:rPr>
      </w:pPr>
      <w:r w:rsidRPr="00C47354">
        <w:rPr>
          <w:rFonts w:ascii="Segoe UI Historic" w:hAnsi="Segoe UI Historic" w:cs="Segoe UI Historic"/>
        </w:rPr>
        <w:t>I will use linked list for hash table sorting. Linked list uses a pointer to the end and point to the next memory location.</w:t>
      </w:r>
      <w:r w:rsidR="00641C0D" w:rsidRPr="00C47354">
        <w:rPr>
          <w:rFonts w:ascii="Segoe UI Historic" w:hAnsi="Segoe UI Historic" w:cs="Segoe UI Historic"/>
        </w:rPr>
        <w:t xml:space="preserve"> New list data is allocate by the free available location in the heap.</w:t>
      </w:r>
      <w:r w:rsidRPr="00C47354">
        <w:rPr>
          <w:rFonts w:ascii="Segoe UI Historic" w:hAnsi="Segoe UI Historic" w:cs="Segoe UI Historic"/>
        </w:rPr>
        <w:t xml:space="preserve"> It is a dynamic data structure which is easily changeable in the size of the list. However, it </w:t>
      </w:r>
      <w:r w:rsidR="00641C0D" w:rsidRPr="00C47354">
        <w:rPr>
          <w:rFonts w:ascii="Segoe UI Historic" w:hAnsi="Segoe UI Historic" w:cs="Segoe UI Historic"/>
        </w:rPr>
        <w:t>can only access by the sequential/ traversal.</w:t>
      </w:r>
    </w:p>
    <w:p w14:paraId="281B4B4D" w14:textId="7137EC00" w:rsidR="00641C0D" w:rsidRPr="00C47354" w:rsidRDefault="00EF1C48" w:rsidP="00693678">
      <w:pPr>
        <w:ind w:leftChars="100" w:left="220"/>
        <w:rPr>
          <w:rFonts w:ascii="Segoe UI Historic" w:hAnsi="Segoe UI Historic" w:cs="Segoe UI Historic"/>
        </w:rPr>
      </w:pPr>
      <w:r>
        <w:rPr>
          <w:rFonts w:ascii="Segoe UI Historic" w:hAnsi="Segoe UI Historic" w:cs="Segoe UI Historic" w:hint="eastAsia"/>
        </w:rPr>
        <w:t>-</w:t>
      </w:r>
      <w:r>
        <w:rPr>
          <w:rFonts w:ascii="Segoe UI Historic" w:hAnsi="Segoe UI Historic" w:cs="Segoe UI Historic"/>
        </w:rPr>
        <w:t xml:space="preserve"> how am I going to use itin my game</w:t>
      </w:r>
    </w:p>
    <w:p w14:paraId="5518119B" w14:textId="686DA70F" w:rsidR="004A3AA3" w:rsidRPr="00C47354" w:rsidRDefault="004A3AA3" w:rsidP="00693678">
      <w:pPr>
        <w:pStyle w:val="2"/>
        <w:ind w:leftChars="100" w:left="220"/>
      </w:pPr>
      <w:bookmarkStart w:id="610" w:name="_Toc129599048"/>
      <w:r w:rsidRPr="00C47354">
        <w:t>2.4 Database design (Normalised ER diagram</w:t>
      </w:r>
      <w:bookmarkEnd w:id="610"/>
    </w:p>
    <w:p w14:paraId="03754A0C" w14:textId="5A5BBFEE" w:rsidR="00D267F3" w:rsidRPr="00C47354" w:rsidRDefault="00BA3A68" w:rsidP="00693678">
      <w:pPr>
        <w:ind w:leftChars="100" w:left="220"/>
        <w:rPr>
          <w:rFonts w:ascii="Segoe UI Historic" w:hAnsi="Segoe UI Historic" w:cs="Segoe UI Historic"/>
        </w:rPr>
      </w:pPr>
      <w:r w:rsidRPr="00C47354">
        <w:rPr>
          <w:rFonts w:ascii="Segoe UI Historic" w:hAnsi="Segoe UI Historic" w:cs="Segoe UI Historic"/>
          <w:noProof/>
        </w:rPr>
        <mc:AlternateContent>
          <mc:Choice Requires="wps">
            <w:drawing>
              <wp:anchor distT="0" distB="0" distL="114300" distR="114300" simplePos="0" relativeHeight="251658249" behindDoc="0" locked="0" layoutInCell="1" allowOverlap="1" wp14:anchorId="0A972049" wp14:editId="5C258EDC">
                <wp:simplePos x="0" y="0"/>
                <wp:positionH relativeFrom="column">
                  <wp:posOffset>3339465</wp:posOffset>
                </wp:positionH>
                <wp:positionV relativeFrom="paragraph">
                  <wp:posOffset>106468</wp:posOffset>
                </wp:positionV>
                <wp:extent cx="290772" cy="124691"/>
                <wp:effectExtent l="0" t="0" r="33655" b="27940"/>
                <wp:wrapNone/>
                <wp:docPr id="34" name="直線接點 34"/>
                <wp:cNvGraphicFramePr/>
                <a:graphic xmlns:a="http://schemas.openxmlformats.org/drawingml/2006/main">
                  <a:graphicData uri="http://schemas.microsoft.com/office/word/2010/wordprocessingShape">
                    <wps:wsp>
                      <wps:cNvCnPr/>
                      <wps:spPr>
                        <a:xfrm>
                          <a:off x="0" y="0"/>
                          <a:ext cx="290772" cy="1246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52BAE8E" id="直線接點 34" o:spid="_x0000_s1026" style="position:absolute;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95pt,8.4pt" to="285.8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" strokecolor="#4472c4 [3204]" strokeweight=".5pt">
                <v:stroke joinstyle="miter"/>
              </v:line>
            </w:pict>
          </mc:Fallback>
        </mc:AlternateContent>
      </w:r>
      <w:r w:rsidRPr="00C47354">
        <w:rPr>
          <w:rFonts w:ascii="Segoe UI Historic" w:hAnsi="Segoe UI Historic" w:cs="Segoe UI Historic"/>
          <w:noProof/>
        </w:rPr>
        <mc:AlternateContent>
          <mc:Choice Requires="wps">
            <w:drawing>
              <wp:anchor distT="0" distB="0" distL="114300" distR="114300" simplePos="0" relativeHeight="251658248" behindDoc="0" locked="0" layoutInCell="1" allowOverlap="1" wp14:anchorId="07030A04" wp14:editId="15EB962A">
                <wp:simplePos x="0" y="0"/>
                <wp:positionH relativeFrom="column">
                  <wp:posOffset>1793991</wp:posOffset>
                </wp:positionH>
                <wp:positionV relativeFrom="paragraph">
                  <wp:posOffset>139643</wp:posOffset>
                </wp:positionV>
                <wp:extent cx="284018" cy="96981"/>
                <wp:effectExtent l="0" t="0" r="20955" b="36830"/>
                <wp:wrapNone/>
                <wp:docPr id="33" name="直線接點 33"/>
                <wp:cNvGraphicFramePr/>
                <a:graphic xmlns:a="http://schemas.openxmlformats.org/drawingml/2006/main">
                  <a:graphicData uri="http://schemas.microsoft.com/office/word/2010/wordprocessingShape">
                    <wps:wsp>
                      <wps:cNvCnPr/>
                      <wps:spPr>
                        <a:xfrm flipV="1">
                          <a:off x="0" y="0"/>
                          <a:ext cx="284018" cy="96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DB34C8B" id="直線接點 33" o:spid="_x0000_s1026" style="position:absolute;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11pt" to="163.6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" strokecolor="#4472c4 [3204]" strokeweight=".5pt">
                <v:stroke joinstyle="miter"/>
              </v:line>
            </w:pict>
          </mc:Fallback>
        </mc:AlternateContent>
      </w:r>
      <w:r w:rsidRPr="00C47354">
        <w:rPr>
          <w:rFonts w:ascii="Segoe UI Historic" w:hAnsi="Segoe UI Historic" w:cs="Segoe UI Historic"/>
          <w:noProof/>
        </w:rPr>
        <mc:AlternateContent>
          <mc:Choice Requires="wps">
            <w:drawing>
              <wp:anchor distT="0" distB="0" distL="114300" distR="114300" simplePos="0" relativeHeight="251658247" behindDoc="0" locked="0" layoutInCell="1" allowOverlap="1" wp14:anchorId="72235BD2" wp14:editId="4EF5AC6B">
                <wp:simplePos x="0" y="0"/>
                <wp:positionH relativeFrom="column">
                  <wp:posOffset>1766455</wp:posOffset>
                </wp:positionH>
                <wp:positionV relativeFrom="paragraph">
                  <wp:posOffset>235989</wp:posOffset>
                </wp:positionV>
                <wp:extent cx="269990" cy="104429"/>
                <wp:effectExtent l="0" t="0" r="34925" b="29210"/>
                <wp:wrapNone/>
                <wp:docPr id="31" name="直線接點 31"/>
                <wp:cNvGraphicFramePr/>
                <a:graphic xmlns:a="http://schemas.openxmlformats.org/drawingml/2006/main">
                  <a:graphicData uri="http://schemas.microsoft.com/office/word/2010/wordprocessingShape">
                    <wps:wsp>
                      <wps:cNvCnPr/>
                      <wps:spPr>
                        <a:xfrm>
                          <a:off x="0" y="0"/>
                          <a:ext cx="269990" cy="1044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56B9B70" id="直線接點 31" o:spid="_x0000_s1026" style="position:absolute;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1pt,18.6pt" to="160.35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" strokecolor="#4472c4 [3204]" strokeweight=".5pt">
                <v:stroke joinstyle="miter"/>
              </v:line>
            </w:pict>
          </mc:Fallback>
        </mc:AlternateContent>
      </w:r>
      <w:r w:rsidRPr="00C47354">
        <w:rPr>
          <w:rFonts w:ascii="Segoe UI Historic" w:hAnsi="Segoe UI Historic" w:cs="Segoe UI Historic"/>
          <w:noProof/>
        </w:rPr>
        <mc:AlternateContent>
          <mc:Choice Requires="wps">
            <w:drawing>
              <wp:anchor distT="0" distB="0" distL="114300" distR="114300" simplePos="0" relativeHeight="251658246" behindDoc="0" locked="0" layoutInCell="1" allowOverlap="1" wp14:anchorId="423D1DBC" wp14:editId="4C851044">
                <wp:simplePos x="0" y="0"/>
                <wp:positionH relativeFrom="column">
                  <wp:posOffset>3359727</wp:posOffset>
                </wp:positionH>
                <wp:positionV relativeFrom="paragraph">
                  <wp:posOffset>236509</wp:posOffset>
                </wp:positionV>
                <wp:extent cx="284018" cy="96981"/>
                <wp:effectExtent l="0" t="0" r="20955" b="36830"/>
                <wp:wrapNone/>
                <wp:docPr id="30" name="直線接點 30"/>
                <wp:cNvGraphicFramePr/>
                <a:graphic xmlns:a="http://schemas.openxmlformats.org/drawingml/2006/main">
                  <a:graphicData uri="http://schemas.microsoft.com/office/word/2010/wordprocessingShape">
                    <wps:wsp>
                      <wps:cNvCnPr/>
                      <wps:spPr>
                        <a:xfrm flipV="1">
                          <a:off x="0" y="0"/>
                          <a:ext cx="284018" cy="96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0D07E592" id="直線接點 30" o:spid="_x0000_s1026" style="position:absolute;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55pt,18.6pt" to="286.9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" strokecolor="#4472c4 [3204]" strokeweight=".5pt">
                <v:stroke joinstyle="miter"/>
              </v:line>
            </w:pict>
          </mc:Fallback>
        </mc:AlternateContent>
      </w:r>
      <w:r w:rsidRPr="00C47354">
        <w:rPr>
          <w:rFonts w:ascii="Segoe UI Historic" w:hAnsi="Segoe UI Historic" w:cs="Segoe UI Historic"/>
          <w:noProof/>
        </w:rPr>
        <mc:AlternateContent>
          <mc:Choice Requires="wps">
            <w:drawing>
              <wp:anchor distT="0" distB="0" distL="114300" distR="114300" simplePos="0" relativeHeight="251658245" behindDoc="0" locked="0" layoutInCell="1" allowOverlap="1" wp14:anchorId="35978709" wp14:editId="5F2211E7">
                <wp:simplePos x="0" y="0"/>
                <wp:positionH relativeFrom="column">
                  <wp:posOffset>3338945</wp:posOffset>
                </wp:positionH>
                <wp:positionV relativeFrom="paragraph">
                  <wp:posOffset>222654</wp:posOffset>
                </wp:positionV>
                <wp:extent cx="879764" cy="13855"/>
                <wp:effectExtent l="0" t="0" r="34925" b="24765"/>
                <wp:wrapNone/>
                <wp:docPr id="29" name="直線接點 29"/>
                <wp:cNvGraphicFramePr/>
                <a:graphic xmlns:a="http://schemas.openxmlformats.org/drawingml/2006/main">
                  <a:graphicData uri="http://schemas.microsoft.com/office/word/2010/wordprocessingShape">
                    <wps:wsp>
                      <wps:cNvCnPr/>
                      <wps:spPr>
                        <a:xfrm>
                          <a:off x="0" y="0"/>
                          <a:ext cx="879764" cy="138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1A66FFB" id="直線接點 29" o:spid="_x0000_s1026" style="position:absolute;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2.9pt,17.55pt" to="332.1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" strokecolor="#4472c4 [3204]" strokeweight=".5pt">
                <v:stroke joinstyle="miter"/>
              </v:line>
            </w:pict>
          </mc:Fallback>
        </mc:AlternateContent>
      </w:r>
      <w:r w:rsidRPr="00C47354">
        <w:rPr>
          <w:rFonts w:ascii="Segoe UI Historic" w:hAnsi="Segoe UI Historic" w:cs="Segoe UI Historic"/>
          <w:noProof/>
        </w:rPr>
        <mc:AlternateContent>
          <mc:Choice Requires="wps">
            <w:drawing>
              <wp:anchor distT="0" distB="0" distL="114300" distR="114300" simplePos="0" relativeHeight="251658244" behindDoc="0" locked="0" layoutInCell="1" allowOverlap="1" wp14:anchorId="376AD795" wp14:editId="63F04612">
                <wp:simplePos x="0" y="0"/>
                <wp:positionH relativeFrom="column">
                  <wp:posOffset>1343891</wp:posOffset>
                </wp:positionH>
                <wp:positionV relativeFrom="paragraph">
                  <wp:posOffset>236509</wp:posOffset>
                </wp:positionV>
                <wp:extent cx="692727" cy="13854"/>
                <wp:effectExtent l="0" t="0" r="31750" b="24765"/>
                <wp:wrapNone/>
                <wp:docPr id="28" name="直線接點 28"/>
                <wp:cNvGraphicFramePr/>
                <a:graphic xmlns:a="http://schemas.openxmlformats.org/drawingml/2006/main">
                  <a:graphicData uri="http://schemas.microsoft.com/office/word/2010/wordprocessingShape">
                    <wps:wsp>
                      <wps:cNvCnPr/>
                      <wps:spPr>
                        <a:xfrm>
                          <a:off x="0" y="0"/>
                          <a:ext cx="692727" cy="138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BB4C3D8" id="直線接點 28" o:spid="_x0000_s1026"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8pt,18.6pt" to="160.3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" strokecolor="#4472c4 [3204]" strokeweight=".5pt">
                <v:stroke joinstyle="miter"/>
              </v:line>
            </w:pict>
          </mc:Fallback>
        </mc:AlternateContent>
      </w:r>
      <w:r w:rsidRPr="00C47354">
        <w:rPr>
          <w:rFonts w:ascii="Segoe UI Historic" w:hAnsi="Segoe UI Historic" w:cs="Segoe UI Historic"/>
          <w:noProof/>
        </w:rPr>
        <mc:AlternateContent>
          <mc:Choice Requires="wps">
            <w:drawing>
              <wp:inline distT="0" distB="0" distL="0" distR="0" wp14:anchorId="747369D8" wp14:editId="09B2FB20">
                <wp:extent cx="1343891" cy="498764"/>
                <wp:effectExtent l="0" t="0" r="27940" b="15875"/>
                <wp:docPr id="26" name="矩形 26"/>
                <wp:cNvGraphicFramePr/>
                <a:graphic xmlns:a="http://schemas.openxmlformats.org/drawingml/2006/main">
                  <a:graphicData uri="http://schemas.microsoft.com/office/word/2010/wordprocessingShape">
                    <wps:wsp>
                      <wps:cNvSpPr/>
                      <wps:spPr>
                        <a:xfrm>
                          <a:off x="0" y="0"/>
                          <a:ext cx="1343891" cy="4987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55A54A" w14:textId="34155D7D" w:rsidR="00BA3A68" w:rsidRDefault="00BA3A68" w:rsidP="00BA3A68">
                            <w:pPr>
                              <w:jc w:val="center"/>
                            </w:pPr>
                            <w:r>
                              <w:rPr>
                                <w:rFonts w:hint="eastAsia"/>
                              </w:rPr>
                              <w:t>P</w:t>
                            </w:r>
                            <w:r>
                              <w:t>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7369D8" id="矩形 26" o:spid="_x0000_s1029" style="width:105.8pt;height:3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" fillcolor="#4472c4 [3204]" strokecolor="#1f3763 [1604]" strokeweight="1pt">
                <v:textbox>
                  <w:txbxContent>
                    <w:p w14:paraId="6D55A54A" w14:textId="34155D7D" w:rsidR="00BA3A68" w:rsidRDefault="00BA3A68" w:rsidP="00BA3A68">
                      <w:pPr>
                        <w:jc w:val="center"/>
                      </w:pPr>
                      <w:r>
                        <w:rPr>
                          <w:rFonts w:hint="eastAsia"/>
                        </w:rPr>
                        <w:t>P</w:t>
                      </w:r>
                      <w:r>
                        <w:t>layer</w:t>
                      </w:r>
                    </w:p>
                  </w:txbxContent>
                </v:textbox>
                <w10:anchorlock/>
              </v:rect>
            </w:pict>
          </mc:Fallback>
        </mc:AlternateContent>
      </w:r>
      <w:del w:id="611" w:author="從 117.0 的變更" w:date="2023-03-17T14:13:00Z">
        <w:r w:rsidRPr="00C47354">
          <w:rPr>
            <w:rFonts w:ascii="Segoe UI Historic" w:hAnsi="Segoe UI Historic" w:cs="Segoe UI Historic"/>
          </w:rPr>
          <w:delText xml:space="preserve">    </w:delText>
        </w:r>
      </w:del>
      <w:r w:rsidRPr="00C47354">
        <w:rPr>
          <w:rFonts w:ascii="Segoe UI Historic" w:hAnsi="Segoe UI Historic" w:cs="Segoe UI Historic"/>
        </w:rPr>
        <w:t xml:space="preserve">              </w:t>
      </w:r>
      <w:r w:rsidRPr="00C47354">
        <w:rPr>
          <w:rFonts w:ascii="Segoe UI Historic" w:hAnsi="Segoe UI Historic" w:cs="Segoe UI Historic"/>
          <w:noProof/>
        </w:rPr>
        <mc:AlternateContent>
          <mc:Choice Requires="wps">
            <w:drawing>
              <wp:inline distT="0" distB="0" distL="0" distR="0" wp14:anchorId="02F1B0AC" wp14:editId="5F4C6A90">
                <wp:extent cx="1343891" cy="498764"/>
                <wp:effectExtent l="0" t="0" r="27940" b="15875"/>
                <wp:docPr id="27" name="矩形 27"/>
                <wp:cNvGraphicFramePr/>
                <a:graphic xmlns:a="http://schemas.openxmlformats.org/drawingml/2006/main">
                  <a:graphicData uri="http://schemas.microsoft.com/office/word/2010/wordprocessingShape">
                    <wps:wsp>
                      <wps:cNvSpPr/>
                      <wps:spPr>
                        <a:xfrm>
                          <a:off x="0" y="0"/>
                          <a:ext cx="1343891" cy="4987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3DBB6F" w14:textId="6C3B4B53" w:rsidR="00BA3A68" w:rsidRDefault="00BA3A68" w:rsidP="00BA3A68">
                            <w:pPr>
                              <w:jc w:val="center"/>
                            </w:pPr>
                            <w:r>
                              <w:rPr>
                                <w:rFonts w:hint="eastAsia"/>
                              </w:rPr>
                              <w:t>P</w:t>
                            </w:r>
                            <w:r>
                              <w:t>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2F1B0AC" id="矩形 27" o:spid="_x0000_s1030" style="width:105.8pt;height:3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" fillcolor="#4472c4 [3204]" strokecolor="#1f3763 [1604]" strokeweight="1pt">
                <v:textbox>
                  <w:txbxContent>
                    <w:p w14:paraId="543DBB6F" w14:textId="6C3B4B53" w:rsidR="00BA3A68" w:rsidRDefault="00BA3A68" w:rsidP="00BA3A68">
                      <w:pPr>
                        <w:jc w:val="center"/>
                      </w:pPr>
                      <w:r>
                        <w:rPr>
                          <w:rFonts w:hint="eastAsia"/>
                        </w:rPr>
                        <w:t>P</w:t>
                      </w:r>
                      <w:r>
                        <w:t>rogress</w:t>
                      </w:r>
                    </w:p>
                  </w:txbxContent>
                </v:textbox>
                <w10:anchorlock/>
              </v:rect>
            </w:pict>
          </mc:Fallback>
        </mc:AlternateContent>
      </w:r>
      <w:r w:rsidRPr="00C47354">
        <w:rPr>
          <w:rFonts w:ascii="Segoe UI Historic" w:hAnsi="Segoe UI Historic" w:cs="Segoe UI Historic"/>
        </w:rPr>
        <w:t xml:space="preserve">                    </w:t>
      </w:r>
      <w:r w:rsidRPr="00C47354">
        <w:rPr>
          <w:rFonts w:ascii="Segoe UI Historic" w:hAnsi="Segoe UI Historic" w:cs="Segoe UI Historic"/>
          <w:noProof/>
        </w:rPr>
        <mc:AlternateContent>
          <mc:Choice Requires="wps">
            <w:drawing>
              <wp:inline distT="0" distB="0" distL="0" distR="0" wp14:anchorId="71AA9A35" wp14:editId="7BF8F4C4">
                <wp:extent cx="1343891" cy="498764"/>
                <wp:effectExtent l="0" t="0" r="27940" b="15875"/>
                <wp:docPr id="25" name="矩形 25"/>
                <wp:cNvGraphicFramePr/>
                <a:graphic xmlns:a="http://schemas.openxmlformats.org/drawingml/2006/main">
                  <a:graphicData uri="http://schemas.microsoft.com/office/word/2010/wordprocessingShape">
                    <wps:wsp>
                      <wps:cNvSpPr/>
                      <wps:spPr>
                        <a:xfrm>
                          <a:off x="0" y="0"/>
                          <a:ext cx="1343891" cy="4987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737915" w14:textId="4025D3F2" w:rsidR="00BA3A68" w:rsidRDefault="00BA3A68" w:rsidP="00BA3A68">
                            <w:pPr>
                              <w:jc w:val="center"/>
                            </w:pPr>
                            <w:r>
                              <w:rPr>
                                <w:rFonts w:hint="eastAsia"/>
                              </w:rPr>
                              <w:t>L</w:t>
                            </w:r>
                            <w:r>
                              <w:t>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1AA9A35" id="矩形 25" o:spid="_x0000_s1031" style="width:105.8pt;height:3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" fillcolor="#4472c4 [3204]" strokecolor="#1f3763 [1604]" strokeweight="1pt">
                <v:textbox>
                  <w:txbxContent>
                    <w:p w14:paraId="2F737915" w14:textId="4025D3F2" w:rsidR="00BA3A68" w:rsidRDefault="00BA3A68" w:rsidP="00BA3A68">
                      <w:pPr>
                        <w:jc w:val="center"/>
                      </w:pPr>
                      <w:r>
                        <w:rPr>
                          <w:rFonts w:hint="eastAsia"/>
                        </w:rPr>
                        <w:t>L</w:t>
                      </w:r>
                      <w:r>
                        <w:t>evel</w:t>
                      </w:r>
                    </w:p>
                  </w:txbxContent>
                </v:textbox>
                <w10:anchorlock/>
              </v:rect>
            </w:pict>
          </mc:Fallback>
        </mc:AlternateContent>
      </w:r>
    </w:p>
    <w:p w14:paraId="3D84AB85" w14:textId="77777777" w:rsidR="00F655D3" w:rsidRDefault="00A44895" w:rsidP="00693678">
      <w:pPr>
        <w:ind w:leftChars="100" w:left="220"/>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NF</w:t>
      </w:r>
      <w:r w:rsidR="00F655D3">
        <w:rPr>
          <w:rFonts w:ascii="Segoe UI Historic" w:hAnsi="Segoe UI Historic" w:cs="Segoe UI Historic"/>
        </w:rPr>
        <w:t>:</w:t>
      </w:r>
    </w:p>
    <w:p w14:paraId="7BE98095" w14:textId="0EFE295E" w:rsidR="00A44895" w:rsidRDefault="00F655D3" w:rsidP="00693678">
      <w:pPr>
        <w:ind w:leftChars="100" w:left="220"/>
        <w:rPr>
          <w:rFonts w:ascii="Segoe UI Historic" w:hAnsi="Segoe UI Historic" w:cs="Segoe UI Historic"/>
        </w:rPr>
      </w:pPr>
      <w:r>
        <w:rPr>
          <w:rFonts w:ascii="Segoe UI Historic" w:hAnsi="Segoe UI Historic" w:cs="Segoe UI Historic"/>
        </w:rPr>
        <w:t>Table (</w:t>
      </w:r>
      <w:r w:rsidR="00BD5684">
        <w:rPr>
          <w:rFonts w:ascii="Segoe UI Historic" w:hAnsi="Segoe UI Historic" w:cs="Segoe UI Historic"/>
        </w:rPr>
        <w:t>email, password, user</w:t>
      </w:r>
      <w:r>
        <w:rPr>
          <w:rFonts w:ascii="Segoe UI Historic" w:hAnsi="Segoe UI Historic" w:cs="Segoe UI Historic"/>
        </w:rPr>
        <w:t>name, levelName, multiplier, score, time</w:t>
      </w:r>
      <w:r w:rsidR="00BD5684">
        <w:rPr>
          <w:rFonts w:ascii="Segoe UI Historic" w:hAnsi="Segoe UI Historic" w:cs="Segoe UI Historic"/>
        </w:rPr>
        <w:t>)</w:t>
      </w:r>
    </w:p>
    <w:p w14:paraId="7604E211" w14:textId="77777777" w:rsidR="00CA4377" w:rsidRDefault="00F655D3" w:rsidP="00693678">
      <w:pPr>
        <w:ind w:leftChars="100" w:left="220"/>
        <w:rPr>
          <w:rFonts w:ascii="Segoe UI Historic" w:hAnsi="Segoe UI Historic" w:cs="Segoe UI Historic"/>
        </w:rPr>
      </w:pPr>
      <w:r>
        <w:rPr>
          <w:rFonts w:ascii="Segoe UI Historic" w:hAnsi="Segoe UI Historic" w:cs="Segoe UI Historic"/>
        </w:rPr>
        <w:t>1N</w:t>
      </w:r>
      <w:r w:rsidR="007E4689">
        <w:rPr>
          <w:rFonts w:ascii="Segoe UI Historic" w:hAnsi="Segoe UI Historic" w:cs="Segoe UI Historic"/>
        </w:rPr>
        <w:t>F</w:t>
      </w:r>
      <w:r w:rsidR="00CA4377">
        <w:rPr>
          <w:rFonts w:ascii="Segoe UI Historic" w:hAnsi="Segoe UI Historic" w:cs="Segoe UI Historic"/>
        </w:rPr>
        <w:t>:</w:t>
      </w:r>
    </w:p>
    <w:p w14:paraId="7332EA71" w14:textId="468BACAD" w:rsidR="00F655D3" w:rsidRDefault="007E4689" w:rsidP="00693678">
      <w:pPr>
        <w:ind w:leftChars="100" w:left="220"/>
        <w:rPr>
          <w:rFonts w:ascii="Segoe UI Historic" w:hAnsi="Segoe UI Historic" w:cs="Segoe UI Historic"/>
        </w:rPr>
      </w:pPr>
      <w:r>
        <w:rPr>
          <w:rFonts w:ascii="Segoe UI Historic" w:hAnsi="Segoe UI Historic" w:cs="Segoe UI Historic"/>
        </w:rPr>
        <w:t>Player(playerID, email, password, username)</w:t>
      </w:r>
    </w:p>
    <w:p w14:paraId="003B99E4" w14:textId="28B842AA" w:rsidR="007E4689" w:rsidRDefault="00CA4377" w:rsidP="00693678">
      <w:pPr>
        <w:ind w:leftChars="100" w:left="220"/>
        <w:rPr>
          <w:rFonts w:ascii="Segoe UI Historic" w:hAnsi="Segoe UI Historic" w:cs="Segoe UI Historic"/>
        </w:rPr>
      </w:pPr>
      <w:r>
        <w:rPr>
          <w:rFonts w:ascii="Segoe UI Historic" w:hAnsi="Segoe UI Historic" w:cs="Segoe UI Historic"/>
        </w:rPr>
        <w:t>Table</w:t>
      </w:r>
      <w:r w:rsidR="007E4689">
        <w:rPr>
          <w:rFonts w:ascii="Segoe UI Historic" w:hAnsi="Segoe UI Historic" w:cs="Segoe UI Historic"/>
        </w:rPr>
        <w:t>(levelID, levelName, multiplier</w:t>
      </w:r>
      <w:r>
        <w:rPr>
          <w:rFonts w:ascii="Segoe UI Historic" w:hAnsi="Segoe UI Historic" w:cs="Segoe UI Historic"/>
        </w:rPr>
        <w:t>, score, time</w:t>
      </w:r>
      <w:r w:rsidR="007E4689">
        <w:rPr>
          <w:rFonts w:ascii="Segoe UI Historic" w:hAnsi="Segoe UI Historic" w:cs="Segoe UI Historic"/>
        </w:rPr>
        <w:t>)</w:t>
      </w:r>
    </w:p>
    <w:p w14:paraId="46722F91" w14:textId="6EABAFF9" w:rsidR="00A162CA" w:rsidRDefault="00CA4377" w:rsidP="00693678">
      <w:pPr>
        <w:ind w:leftChars="100" w:left="220"/>
        <w:rPr>
          <w:rFonts w:ascii="Segoe UI Historic" w:hAnsi="Segoe UI Historic" w:cs="Segoe UI Historic"/>
        </w:rPr>
      </w:pPr>
      <w:r>
        <w:rPr>
          <w:rFonts w:ascii="Segoe UI Historic" w:hAnsi="Segoe UI Historic" w:cs="Segoe UI Historic"/>
        </w:rPr>
        <w:t>2NF</w:t>
      </w:r>
    </w:p>
    <w:p w14:paraId="4B8AD8DF" w14:textId="760ECF67" w:rsidR="00CA4377" w:rsidRPr="007E4689" w:rsidRDefault="00CA4377" w:rsidP="00693678">
      <w:pPr>
        <w:ind w:leftChars="100" w:left="220"/>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rogress(progressID, playerID, levelID, score, time)</w:t>
      </w:r>
    </w:p>
    <w:p w14:paraId="1646C62A" w14:textId="1AF7D163" w:rsidR="00E82E52" w:rsidRPr="00C47354" w:rsidRDefault="00E82E52" w:rsidP="00693678">
      <w:pPr>
        <w:ind w:leftChars="100" w:left="220"/>
        <w:rPr>
          <w:rFonts w:ascii="Segoe UI Historic" w:hAnsi="Segoe UI Historic" w:cs="Segoe UI Historic"/>
        </w:rPr>
      </w:pPr>
      <w:r w:rsidRPr="00C47354">
        <w:rPr>
          <w:rFonts w:ascii="Segoe UI Historic" w:hAnsi="Segoe UI Historic" w:cs="Segoe UI Historic"/>
        </w:rPr>
        <w:t>Player(playerID,</w:t>
      </w:r>
      <w:r w:rsidR="00BD5684">
        <w:rPr>
          <w:rFonts w:ascii="Segoe UI Historic" w:hAnsi="Segoe UI Historic" w:cs="Segoe UI Historic"/>
        </w:rPr>
        <w:t xml:space="preserve"> email,</w:t>
      </w:r>
      <w:r w:rsidRPr="00C47354">
        <w:rPr>
          <w:rFonts w:ascii="Segoe UI Historic" w:hAnsi="Segoe UI Historic" w:cs="Segoe UI Historic"/>
        </w:rPr>
        <w:t xml:space="preserve"> </w:t>
      </w:r>
      <w:r w:rsidR="003A3A17">
        <w:rPr>
          <w:rFonts w:ascii="Segoe UI Historic" w:hAnsi="Segoe UI Historic" w:cs="Segoe UI Historic"/>
        </w:rPr>
        <w:t>password</w:t>
      </w:r>
      <w:r w:rsidR="00E8071F" w:rsidRPr="00C47354">
        <w:rPr>
          <w:rFonts w:ascii="Segoe UI Historic" w:hAnsi="Segoe UI Historic" w:cs="Segoe UI Historic"/>
        </w:rPr>
        <w:t>, username)</w:t>
      </w:r>
      <w:r w:rsidR="00BA3A68" w:rsidRPr="00C47354">
        <w:rPr>
          <w:rFonts w:ascii="Segoe UI Historic" w:hAnsi="Segoe UI Historic" w:cs="Segoe UI Historic"/>
          <w:noProof/>
        </w:rPr>
        <w:t xml:space="preserve"> </w:t>
      </w:r>
    </w:p>
    <w:p w14:paraId="1A2F7665" w14:textId="30131DCC" w:rsidR="006D724B" w:rsidRDefault="00E8071F" w:rsidP="00693678">
      <w:pPr>
        <w:ind w:leftChars="100" w:left="220"/>
        <w:rPr>
          <w:rFonts w:ascii="Segoe UI Historic" w:hAnsi="Segoe UI Historic" w:cs="Segoe UI Historic"/>
        </w:rPr>
      </w:pPr>
      <w:r w:rsidRPr="00C47354">
        <w:rPr>
          <w:rFonts w:ascii="Segoe UI Historic" w:hAnsi="Segoe UI Historic" w:cs="Segoe UI Historic"/>
        </w:rPr>
        <w:t>Level(levelID, levelName, multiplier</w:t>
      </w:r>
      <w:r w:rsidR="006D724B" w:rsidRPr="00C47354">
        <w:rPr>
          <w:rFonts w:ascii="Segoe UI Historic" w:hAnsi="Segoe UI Historic" w:cs="Segoe UI Historic"/>
        </w:rPr>
        <w:t>)</w:t>
      </w:r>
    </w:p>
    <w:p w14:paraId="66F2B031" w14:textId="302874F1" w:rsidR="003B584C" w:rsidRDefault="00CA4377" w:rsidP="00693678">
      <w:pPr>
        <w:ind w:leftChars="100" w:left="220"/>
        <w:rPr>
          <w:rFonts w:ascii="Segoe UI Historic" w:hAnsi="Segoe UI Historic" w:cs="Segoe UI Historic"/>
        </w:rPr>
      </w:pPr>
      <w:r>
        <w:rPr>
          <w:rFonts w:ascii="Segoe UI Historic" w:hAnsi="Segoe UI Historic" w:cs="Segoe UI Historic" w:hint="eastAsia"/>
        </w:rPr>
        <w:t>3</w:t>
      </w:r>
      <w:r>
        <w:rPr>
          <w:rFonts w:ascii="Segoe UI Historic" w:hAnsi="Segoe UI Historic" w:cs="Segoe UI Historic"/>
        </w:rPr>
        <w:t>NF is same as 2NF as there is no partial key dependencies</w:t>
      </w:r>
    </w:p>
    <w:p w14:paraId="1B1B2150" w14:textId="0BCBF1C2" w:rsidR="003A3A17" w:rsidRDefault="004261A2" w:rsidP="00693678">
      <w:pPr>
        <w:ind w:leftChars="100" w:left="220"/>
        <w:rPr>
          <w:rFonts w:ascii="Segoe UI Historic" w:hAnsi="Segoe UI Historic" w:cs="Segoe UI Historic"/>
        </w:rPr>
      </w:pPr>
      <w:r>
        <w:rPr>
          <w:rFonts w:ascii="Segoe UI Historic" w:hAnsi="Segoe UI Historic" w:cs="Segoe UI Historic" w:hint="eastAsia"/>
        </w:rPr>
        <w:t>U</w:t>
      </w:r>
      <w:r>
        <w:rPr>
          <w:rFonts w:ascii="Segoe UI Historic" w:hAnsi="Segoe UI Historic" w:cs="Segoe UI Historic"/>
        </w:rPr>
        <w:t>pdate: password has been replaced by hash and salt for security issue mentioned in 2.13a</w:t>
      </w:r>
    </w:p>
    <w:p w14:paraId="6BFF6869" w14:textId="77777777" w:rsidR="004261A2" w:rsidRPr="007E4689" w:rsidRDefault="004261A2" w:rsidP="00693678">
      <w:pPr>
        <w:ind w:leftChars="100" w:left="220"/>
        <w:rPr>
          <w:rFonts w:ascii="Segoe UI Historic" w:hAnsi="Segoe UI Historic" w:cs="Segoe UI Historic"/>
        </w:rPr>
      </w:pPr>
      <w:r>
        <w:rPr>
          <w:rFonts w:ascii="Segoe UI Historic" w:hAnsi="Segoe UI Historic" w:cs="Segoe UI Historic" w:hint="eastAsia"/>
        </w:rPr>
        <w:t>P</w:t>
      </w:r>
      <w:r>
        <w:rPr>
          <w:rFonts w:ascii="Segoe UI Historic" w:hAnsi="Segoe UI Historic" w:cs="Segoe UI Historic"/>
        </w:rPr>
        <w:t>rogress(progressID, playerID, levelID, score, time)</w:t>
      </w:r>
    </w:p>
    <w:p w14:paraId="40556600" w14:textId="4EF33066" w:rsidR="004261A2" w:rsidRPr="00C47354" w:rsidRDefault="004261A2" w:rsidP="00693678">
      <w:pPr>
        <w:ind w:leftChars="100" w:left="220"/>
        <w:rPr>
          <w:rFonts w:ascii="Segoe UI Historic" w:hAnsi="Segoe UI Historic" w:cs="Segoe UI Historic"/>
        </w:rPr>
      </w:pPr>
      <w:r w:rsidRPr="00C47354">
        <w:rPr>
          <w:rFonts w:ascii="Segoe UI Historic" w:hAnsi="Segoe UI Historic" w:cs="Segoe UI Historic"/>
        </w:rPr>
        <w:t>Player(playerID,</w:t>
      </w:r>
      <w:r>
        <w:rPr>
          <w:rFonts w:ascii="Segoe UI Historic" w:hAnsi="Segoe UI Historic" w:cs="Segoe UI Historic"/>
        </w:rPr>
        <w:t xml:space="preserve"> email,</w:t>
      </w:r>
      <w:r w:rsidRPr="00C47354">
        <w:rPr>
          <w:rFonts w:ascii="Segoe UI Historic" w:hAnsi="Segoe UI Historic" w:cs="Segoe UI Historic"/>
        </w:rPr>
        <w:t xml:space="preserve"> </w:t>
      </w:r>
      <w:r>
        <w:rPr>
          <w:rFonts w:ascii="Segoe UI Historic" w:hAnsi="Segoe UI Historic" w:cs="Segoe UI Historic"/>
        </w:rPr>
        <w:t>hash, salt</w:t>
      </w:r>
      <w:r w:rsidRPr="00C47354">
        <w:rPr>
          <w:rFonts w:ascii="Segoe UI Historic" w:hAnsi="Segoe UI Historic" w:cs="Segoe UI Historic"/>
        </w:rPr>
        <w:t>, username)</w:t>
      </w:r>
      <w:r w:rsidRPr="00C47354">
        <w:rPr>
          <w:rFonts w:ascii="Segoe UI Historic" w:hAnsi="Segoe UI Historic" w:cs="Segoe UI Historic"/>
          <w:noProof/>
        </w:rPr>
        <w:t xml:space="preserve"> </w:t>
      </w:r>
    </w:p>
    <w:p w14:paraId="79BFE241" w14:textId="49623AC8" w:rsidR="004261A2" w:rsidRPr="00C47354" w:rsidRDefault="004261A2" w:rsidP="00693678">
      <w:pPr>
        <w:ind w:leftChars="100" w:left="220"/>
        <w:rPr>
          <w:rFonts w:ascii="Segoe UI Historic" w:hAnsi="Segoe UI Historic" w:cs="Segoe UI Historic"/>
        </w:rPr>
      </w:pPr>
      <w:r w:rsidRPr="00C47354">
        <w:rPr>
          <w:rFonts w:ascii="Segoe UI Historic" w:hAnsi="Segoe UI Historic" w:cs="Segoe UI Historic"/>
        </w:rPr>
        <w:t>Level(levelID, levelName, multiplier)</w:t>
      </w:r>
    </w:p>
    <w:p w14:paraId="3ACA9FEF" w14:textId="45A26121" w:rsidR="002D2D7E" w:rsidRDefault="004A3AA3" w:rsidP="00693678">
      <w:pPr>
        <w:pStyle w:val="2"/>
        <w:ind w:leftChars="100" w:left="220"/>
      </w:pPr>
      <w:bookmarkStart w:id="612" w:name="_Toc129599049"/>
      <w:r w:rsidRPr="00C47354">
        <w:t>2.5 File Structure and Organisation</w:t>
      </w:r>
      <w:bookmarkEnd w:id="612"/>
    </w:p>
    <w:p w14:paraId="16BDA21B" w14:textId="42466C66" w:rsidR="002D2D7E" w:rsidRDefault="002D2D7E" w:rsidP="00693678">
      <w:pPr>
        <w:ind w:leftChars="100" w:left="220"/>
      </w:pPr>
      <w:r>
        <w:rPr>
          <w:rFonts w:hint="eastAsia"/>
        </w:rPr>
        <w:t>M</w:t>
      </w:r>
      <w:r>
        <w:t xml:space="preserve">y database </w:t>
      </w:r>
      <w:r w:rsidR="00D41634">
        <w:t xml:space="preserve">will </w:t>
      </w:r>
      <w:r>
        <w:t xml:space="preserve">use SQL Query. It is a direct access to indexed </w:t>
      </w:r>
      <w:r w:rsidR="001C2F62">
        <w:t>records</w:t>
      </w:r>
    </w:p>
    <w:p w14:paraId="22B94B31" w14:textId="0A027842" w:rsidR="007D4312" w:rsidRPr="002D2D7E" w:rsidRDefault="00886930" w:rsidP="00693678">
      <w:pPr>
        <w:ind w:leftChars="100" w:left="220"/>
      </w:pPr>
      <w:r>
        <w:t>List out where data is stored</w:t>
      </w:r>
    </w:p>
    <w:p w14:paraId="23E90FE8" w14:textId="0987D387" w:rsidR="004A3AA3" w:rsidRPr="00C47354" w:rsidRDefault="004A3AA3" w:rsidP="00693678">
      <w:pPr>
        <w:pStyle w:val="2"/>
        <w:ind w:leftChars="100" w:left="220"/>
      </w:pPr>
      <w:bookmarkStart w:id="613" w:name="_Toc129599050"/>
      <w:r w:rsidRPr="00C47354">
        <w:t>2.6 Identification of main algorithms</w:t>
      </w:r>
      <w:r w:rsidR="00D52595" w:rsidRPr="00C47354">
        <w:t xml:space="preserve"> </w:t>
      </w:r>
      <w:r w:rsidR="00D52595" w:rsidRPr="00C47354">
        <w:rPr>
          <w:sz w:val="22"/>
          <w:szCs w:val="18"/>
        </w:rPr>
        <w:t>//Use Structured English OR Pseudocode</w:t>
      </w:r>
      <w:bookmarkEnd w:id="613"/>
    </w:p>
    <w:p w14:paraId="6411246E" w14:textId="550EE73A" w:rsidR="004A3AA3" w:rsidRPr="00C47354" w:rsidRDefault="00831FD5" w:rsidP="00693678">
      <w:pPr>
        <w:pStyle w:val="3"/>
        <w:ind w:leftChars="100" w:left="220"/>
        <w:rPr>
          <w:rFonts w:cs="Segoe UI Historic"/>
        </w:rPr>
      </w:pPr>
      <w:bookmarkStart w:id="614" w:name="_Toc129599051"/>
      <w:r w:rsidRPr="00C47354">
        <w:rPr>
          <w:rFonts w:cs="Segoe UI Historic"/>
        </w:rPr>
        <w:t>2.6a A*</w:t>
      </w:r>
      <w:bookmarkEnd w:id="614"/>
    </w:p>
    <w:p w14:paraId="37C98712" w14:textId="0B46463C" w:rsidR="006A5BFE" w:rsidRDefault="00F41AC7" w:rsidP="00693678">
      <w:pPr>
        <w:ind w:leftChars="100" w:left="220"/>
        <w:rPr>
          <w:rFonts w:ascii="Segoe UI Historic" w:hAnsi="Segoe UI Historic" w:cs="Segoe UI Historic"/>
        </w:rPr>
      </w:pPr>
      <w:r>
        <w:rPr>
          <w:rFonts w:ascii="Segoe UI Historic" w:hAnsi="Segoe UI Historic" w:cs="Segoe UI Historic"/>
        </w:rPr>
        <w:t>Djkstra</w:t>
      </w:r>
    </w:p>
    <w:p w14:paraId="549C6C91" w14:textId="4F18CE76" w:rsidR="00F41AC7" w:rsidRPr="00C47354" w:rsidRDefault="00F41AC7" w:rsidP="00693678">
      <w:pPr>
        <w:ind w:leftChars="100" w:left="220"/>
        <w:rPr>
          <w:rFonts w:ascii="Segoe UI Historic" w:hAnsi="Segoe UI Historic" w:cs="Segoe UI Historic"/>
        </w:rPr>
      </w:pPr>
      <w:r>
        <w:rPr>
          <w:rFonts w:ascii="Segoe UI Historic" w:hAnsi="Segoe UI Historic" w:cs="Segoe UI Historic"/>
        </w:rPr>
        <w:t>Hash table reverse a list using</w:t>
      </w:r>
    </w:p>
    <w:p w14:paraId="391FF268" w14:textId="494F7FB3" w:rsidR="00831FD5" w:rsidRPr="00C47354" w:rsidRDefault="00831FD5" w:rsidP="00693678">
      <w:pPr>
        <w:pStyle w:val="3"/>
        <w:ind w:leftChars="100" w:left="220"/>
        <w:rPr>
          <w:rFonts w:cs="Segoe UI Historic"/>
        </w:rPr>
      </w:pPr>
      <w:bookmarkStart w:id="615" w:name="_Toc129599052"/>
      <w:r w:rsidRPr="00C47354">
        <w:rPr>
          <w:rFonts w:cs="Segoe UI Historic"/>
        </w:rPr>
        <w:t>2.6b Maze Creation</w:t>
      </w:r>
      <w:bookmarkEnd w:id="615"/>
    </w:p>
    <w:p w14:paraId="0C46B6F8" w14:textId="64BE5954" w:rsidR="006A5BFE" w:rsidRPr="00C47354" w:rsidRDefault="006A5BFE" w:rsidP="00693678">
      <w:pPr>
        <w:pStyle w:val="3"/>
        <w:ind w:leftChars="100" w:left="220"/>
        <w:rPr>
          <w:rFonts w:cs="Segoe UI Historic"/>
        </w:rPr>
      </w:pPr>
      <w:bookmarkStart w:id="616" w:name="_Toc129599053"/>
      <w:r w:rsidRPr="00C47354">
        <w:rPr>
          <w:rFonts w:cs="Segoe UI Historic"/>
        </w:rPr>
        <w:t>2.6c Linked List</w:t>
      </w:r>
      <w:bookmarkEnd w:id="616"/>
    </w:p>
    <w:p w14:paraId="411D9B12" w14:textId="78639A0E" w:rsidR="006A5BFE" w:rsidRPr="00C47354" w:rsidRDefault="006A5BFE" w:rsidP="00693678">
      <w:pPr>
        <w:pStyle w:val="3"/>
        <w:ind w:leftChars="100" w:left="220"/>
        <w:rPr>
          <w:rFonts w:cs="Segoe UI Historic"/>
        </w:rPr>
      </w:pPr>
      <w:bookmarkStart w:id="617" w:name="_Toc129599054"/>
      <w:r w:rsidRPr="00C47354">
        <w:rPr>
          <w:rFonts w:cs="Segoe UI Historic"/>
        </w:rPr>
        <w:t>2.6d Merge Sort</w:t>
      </w:r>
      <w:bookmarkEnd w:id="617"/>
    </w:p>
    <w:p w14:paraId="39C6DC81" w14:textId="77777777" w:rsidR="006A5BFE" w:rsidRPr="00C47354" w:rsidRDefault="006A5BFE" w:rsidP="00693678">
      <w:pPr>
        <w:ind w:leftChars="100" w:left="220"/>
        <w:rPr>
          <w:rFonts w:ascii="Segoe UI Historic" w:hAnsi="Segoe UI Historic" w:cs="Segoe UI Historic"/>
        </w:rPr>
      </w:pPr>
    </w:p>
    <w:p w14:paraId="68494A3C" w14:textId="1D0617A2" w:rsidR="006A5BFE" w:rsidRPr="00C47354" w:rsidRDefault="006A5BFE" w:rsidP="00693678">
      <w:pPr>
        <w:pStyle w:val="3"/>
        <w:ind w:leftChars="100" w:left="220"/>
        <w:rPr>
          <w:rFonts w:cs="Segoe UI Historic"/>
        </w:rPr>
      </w:pPr>
      <w:bookmarkStart w:id="618" w:name="_Toc129599055"/>
      <w:r w:rsidRPr="00C47354">
        <w:rPr>
          <w:rFonts w:cs="Segoe UI Historic"/>
        </w:rPr>
        <w:t>2.6e Binary Search</w:t>
      </w:r>
      <w:bookmarkEnd w:id="618"/>
    </w:p>
    <w:p w14:paraId="0DC5625E" w14:textId="7FF8704D" w:rsidR="006A5BFE" w:rsidRPr="00C47354" w:rsidRDefault="006A5BFE" w:rsidP="00693678">
      <w:pPr>
        <w:pStyle w:val="3"/>
        <w:ind w:leftChars="100" w:left="220"/>
        <w:rPr>
          <w:rFonts w:cs="Segoe UI Historic"/>
        </w:rPr>
      </w:pPr>
      <w:bookmarkStart w:id="619" w:name="_Toc129599056"/>
      <w:r w:rsidRPr="00C47354">
        <w:rPr>
          <w:rFonts w:cs="Segoe UI Historic"/>
        </w:rPr>
        <w:t>2.6f Daylight System</w:t>
      </w:r>
      <w:bookmarkEnd w:id="619"/>
    </w:p>
    <w:p w14:paraId="78F93B25" w14:textId="14F01E96" w:rsidR="006A5BFE" w:rsidRPr="00C47354" w:rsidRDefault="006A5BFE" w:rsidP="00693678">
      <w:pPr>
        <w:pStyle w:val="3"/>
        <w:ind w:leftChars="100" w:left="220"/>
        <w:rPr>
          <w:rFonts w:cs="Segoe UI Historic"/>
        </w:rPr>
      </w:pPr>
      <w:bookmarkStart w:id="620" w:name="_Toc129599057"/>
      <w:r w:rsidRPr="00C47354">
        <w:rPr>
          <w:rFonts w:cs="Segoe UI Historic"/>
        </w:rPr>
        <w:t>2.6g Inventory</w:t>
      </w:r>
      <w:bookmarkEnd w:id="620"/>
    </w:p>
    <w:p w14:paraId="5AD21E3B" w14:textId="32EF8A71" w:rsidR="006A5BFE" w:rsidRPr="00C47354" w:rsidRDefault="006A5BFE" w:rsidP="00693678">
      <w:pPr>
        <w:pStyle w:val="3"/>
        <w:ind w:leftChars="100" w:left="220"/>
        <w:rPr>
          <w:rFonts w:cs="Segoe UI Historic"/>
        </w:rPr>
      </w:pPr>
      <w:bookmarkStart w:id="621" w:name="_Toc129599058"/>
      <w:r w:rsidRPr="00C47354">
        <w:rPr>
          <w:rFonts w:cs="Segoe UI Historic"/>
        </w:rPr>
        <w:t>2.6h Menu/ UI manager</w:t>
      </w:r>
      <w:bookmarkEnd w:id="621"/>
    </w:p>
    <w:p w14:paraId="1DB4085F" w14:textId="40AAC2C1" w:rsidR="006A5BFE" w:rsidRPr="00C47354" w:rsidRDefault="006A5BFE" w:rsidP="00693678">
      <w:pPr>
        <w:pStyle w:val="3"/>
        <w:ind w:leftChars="100" w:left="220"/>
        <w:rPr>
          <w:rFonts w:cs="Segoe UI Historic"/>
        </w:rPr>
      </w:pPr>
      <w:bookmarkStart w:id="622" w:name="_Toc129599059"/>
      <w:r w:rsidRPr="00C47354">
        <w:rPr>
          <w:rFonts w:cs="Segoe UI Historic"/>
        </w:rPr>
        <w:t>2.6g Singleton (Audio)</w:t>
      </w:r>
      <w:bookmarkEnd w:id="622"/>
    </w:p>
    <w:p w14:paraId="774A8FFB" w14:textId="5AE82B03" w:rsidR="00B928A4" w:rsidRPr="00B928A4" w:rsidRDefault="0065117B" w:rsidP="00693678">
      <w:pPr>
        <w:pStyle w:val="2"/>
        <w:ind w:leftChars="100" w:left="220"/>
      </w:pPr>
      <w:bookmarkStart w:id="623" w:name="_Toc129599060"/>
      <w:r w:rsidRPr="00C47354">
        <w:t>2.7</w:t>
      </w:r>
      <w:r w:rsidR="00F228F2">
        <w:t>a</w:t>
      </w:r>
      <w:r w:rsidRPr="00C47354">
        <w:t xml:space="preserve"> </w:t>
      </w:r>
      <w:r w:rsidR="00F228F2">
        <w:t>Online Query</w:t>
      </w:r>
      <w:bookmarkEnd w:id="623"/>
    </w:p>
    <w:tbl>
      <w:tblPr>
        <w:tblStyle w:val="ae"/>
        <w:tblW w:w="0" w:type="auto"/>
        <w:tblInd w:w="277" w:type="dxa"/>
        <w:tblLook w:val="04A0" w:firstRow="1" w:lastRow="0" w:firstColumn="1" w:lastColumn="0" w:noHBand="0" w:noVBand="1"/>
      </w:tblPr>
      <w:tblGrid>
        <w:gridCol w:w="2093"/>
        <w:gridCol w:w="4932"/>
      </w:tblGrid>
      <w:tr w:rsidR="002A388D" w:rsidRPr="002A388D" w14:paraId="358D7096" w14:textId="77777777" w:rsidTr="00693678">
        <w:tc>
          <w:tcPr>
            <w:tcW w:w="2093" w:type="dxa"/>
          </w:tcPr>
          <w:p w14:paraId="00CBBB25" w14:textId="77777777" w:rsidR="00641C0D" w:rsidRPr="002A388D" w:rsidRDefault="00641C0D">
            <w:pPr>
              <w:rPr>
                <w:rFonts w:ascii="Segoe UI Historic" w:hAnsi="Segoe UI Historic" w:cs="Segoe UI Historic"/>
                <w:bCs/>
              </w:rPr>
            </w:pPr>
            <w:r w:rsidRPr="002A388D">
              <w:rPr>
                <w:rFonts w:ascii="Segoe UI Historic" w:hAnsi="Segoe UI Historic" w:cs="Segoe UI Historic"/>
                <w:bCs/>
              </w:rPr>
              <w:t>Query Name</w:t>
            </w:r>
          </w:p>
        </w:tc>
        <w:tc>
          <w:tcPr>
            <w:tcW w:w="4932" w:type="dxa"/>
          </w:tcPr>
          <w:p w14:paraId="22D73809" w14:textId="5CE3C8B0" w:rsidR="00641C0D" w:rsidRPr="002A388D" w:rsidRDefault="00873D7C">
            <w:pPr>
              <w:rPr>
                <w:rFonts w:ascii="Segoe UI Historic" w:hAnsi="Segoe UI Historic" w:cs="Segoe UI Historic"/>
                <w:bCs/>
              </w:rPr>
            </w:pPr>
            <w:r w:rsidRPr="002A388D">
              <w:rPr>
                <w:rFonts w:ascii="Segoe UI Historic" w:hAnsi="Segoe UI Historic" w:cs="Segoe UI Historic"/>
                <w:bCs/>
              </w:rPr>
              <w:t>Login</w:t>
            </w:r>
          </w:p>
        </w:tc>
      </w:tr>
      <w:tr w:rsidR="002A388D" w:rsidRPr="002A388D" w14:paraId="7E62F9A5" w14:textId="77777777" w:rsidTr="00693678">
        <w:tc>
          <w:tcPr>
            <w:tcW w:w="2093" w:type="dxa"/>
          </w:tcPr>
          <w:p w14:paraId="0E24FC21" w14:textId="77777777" w:rsidR="00641C0D" w:rsidRPr="002A388D" w:rsidRDefault="00641C0D">
            <w:pPr>
              <w:rPr>
                <w:rFonts w:ascii="Segoe UI Historic" w:hAnsi="Segoe UI Historic" w:cs="Segoe UI Historic"/>
                <w:bCs/>
              </w:rPr>
            </w:pPr>
            <w:r w:rsidRPr="002A388D">
              <w:rPr>
                <w:rFonts w:ascii="Segoe UI Historic" w:hAnsi="Segoe UI Historic" w:cs="Segoe UI Historic"/>
                <w:bCs/>
              </w:rPr>
              <w:t>Query Type</w:t>
            </w:r>
          </w:p>
        </w:tc>
        <w:tc>
          <w:tcPr>
            <w:tcW w:w="4932" w:type="dxa"/>
          </w:tcPr>
          <w:p w14:paraId="3BE940AD" w14:textId="598FE960" w:rsidR="00641C0D" w:rsidRPr="002A388D" w:rsidRDefault="00AE61AE">
            <w:pPr>
              <w:rPr>
                <w:rFonts w:ascii="Segoe UI Historic" w:hAnsi="Segoe UI Historic" w:cs="Segoe UI Historic"/>
                <w:bCs/>
              </w:rPr>
            </w:pPr>
            <w:r w:rsidRPr="002A388D">
              <w:rPr>
                <w:rFonts w:ascii="Segoe UI Historic" w:hAnsi="Segoe UI Historic" w:cs="Segoe UI Historic" w:hint="eastAsia"/>
                <w:bCs/>
              </w:rPr>
              <w:t>S</w:t>
            </w:r>
            <w:r w:rsidRPr="002A388D">
              <w:rPr>
                <w:rFonts w:ascii="Segoe UI Historic" w:hAnsi="Segoe UI Historic" w:cs="Segoe UI Historic"/>
                <w:bCs/>
              </w:rPr>
              <w:t>ELECT</w:t>
            </w:r>
          </w:p>
        </w:tc>
      </w:tr>
      <w:tr w:rsidR="002A388D" w:rsidRPr="002A388D" w14:paraId="308759C2" w14:textId="77777777" w:rsidTr="00693678">
        <w:tc>
          <w:tcPr>
            <w:tcW w:w="2093" w:type="dxa"/>
          </w:tcPr>
          <w:p w14:paraId="3610361D" w14:textId="77777777" w:rsidR="00641C0D" w:rsidRPr="002A388D" w:rsidRDefault="00641C0D">
            <w:pPr>
              <w:rPr>
                <w:rFonts w:ascii="Segoe UI Historic" w:hAnsi="Segoe UI Historic" w:cs="Segoe UI Historic"/>
                <w:bCs/>
              </w:rPr>
            </w:pPr>
            <w:r w:rsidRPr="002A388D">
              <w:rPr>
                <w:rFonts w:ascii="Segoe UI Historic" w:hAnsi="Segoe UI Historic" w:cs="Segoe UI Historic"/>
                <w:bCs/>
              </w:rPr>
              <w:t>Purpose</w:t>
            </w:r>
          </w:p>
        </w:tc>
        <w:tc>
          <w:tcPr>
            <w:tcW w:w="4932" w:type="dxa"/>
          </w:tcPr>
          <w:p w14:paraId="26F8C416" w14:textId="739A5AA6" w:rsidR="00641C0D" w:rsidRPr="002A388D" w:rsidRDefault="00AE61AE">
            <w:pPr>
              <w:rPr>
                <w:rFonts w:ascii="Segoe UI Historic" w:hAnsi="Segoe UI Historic" w:cs="Segoe UI Historic"/>
                <w:bCs/>
              </w:rPr>
            </w:pPr>
            <w:r w:rsidRPr="002A388D">
              <w:rPr>
                <w:rFonts w:ascii="Segoe UI Historic" w:hAnsi="Segoe UI Historic" w:cs="Segoe UI Historic" w:hint="eastAsia"/>
                <w:bCs/>
              </w:rPr>
              <w:t>C</w:t>
            </w:r>
            <w:r w:rsidRPr="002A388D">
              <w:rPr>
                <w:rFonts w:ascii="Segoe UI Historic" w:hAnsi="Segoe UI Historic" w:cs="Segoe UI Historic"/>
                <w:bCs/>
              </w:rPr>
              <w:t>heck the Password of the user match with the value in database</w:t>
            </w:r>
            <w:r w:rsidR="000D6436" w:rsidRPr="002A388D">
              <w:rPr>
                <w:rFonts w:ascii="Segoe UI Historic" w:hAnsi="Segoe UI Historic" w:cs="Segoe UI Historic"/>
                <w:bCs/>
              </w:rPr>
              <w:t>, if yes, apply username into the game</w:t>
            </w:r>
          </w:p>
        </w:tc>
      </w:tr>
      <w:tr w:rsidR="002A388D" w:rsidRPr="002A388D" w14:paraId="0A431490" w14:textId="77777777" w:rsidTr="00693678">
        <w:tc>
          <w:tcPr>
            <w:tcW w:w="2093" w:type="dxa"/>
          </w:tcPr>
          <w:p w14:paraId="538B322E" w14:textId="77777777" w:rsidR="00641C0D" w:rsidRPr="002A388D" w:rsidRDefault="00641C0D">
            <w:pPr>
              <w:rPr>
                <w:rFonts w:ascii="Segoe UI Historic" w:hAnsi="Segoe UI Historic" w:cs="Segoe UI Historic"/>
                <w:bCs/>
              </w:rPr>
            </w:pPr>
            <w:r w:rsidRPr="002A388D">
              <w:rPr>
                <w:rFonts w:ascii="Segoe UI Historic" w:hAnsi="Segoe UI Historic" w:cs="Segoe UI Historic"/>
                <w:bCs/>
              </w:rPr>
              <w:t>Table(s)</w:t>
            </w:r>
          </w:p>
        </w:tc>
        <w:tc>
          <w:tcPr>
            <w:tcW w:w="4932" w:type="dxa"/>
          </w:tcPr>
          <w:p w14:paraId="1E10EC39" w14:textId="0CE5F57E" w:rsidR="00641C0D" w:rsidRPr="002A388D" w:rsidRDefault="00AE61AE">
            <w:pPr>
              <w:rPr>
                <w:rFonts w:ascii="Segoe UI Historic" w:hAnsi="Segoe UI Historic" w:cs="Segoe UI Historic"/>
                <w:bCs/>
              </w:rPr>
            </w:pPr>
            <w:r w:rsidRPr="002A388D">
              <w:rPr>
                <w:rFonts w:ascii="Segoe UI Historic" w:hAnsi="Segoe UI Historic" w:cs="Segoe UI Historic" w:hint="eastAsia"/>
                <w:bCs/>
              </w:rPr>
              <w:t>P</w:t>
            </w:r>
            <w:r w:rsidRPr="002A388D">
              <w:rPr>
                <w:rFonts w:ascii="Segoe UI Historic" w:hAnsi="Segoe UI Historic" w:cs="Segoe UI Historic"/>
                <w:bCs/>
              </w:rPr>
              <w:t>layer</w:t>
            </w:r>
          </w:p>
        </w:tc>
      </w:tr>
      <w:tr w:rsidR="002A388D" w:rsidRPr="002A388D" w14:paraId="4E9C1DE4" w14:textId="77777777" w:rsidTr="00693678">
        <w:tc>
          <w:tcPr>
            <w:tcW w:w="2093" w:type="dxa"/>
          </w:tcPr>
          <w:p w14:paraId="4A788139" w14:textId="77777777" w:rsidR="00641C0D" w:rsidRPr="002A388D" w:rsidRDefault="00641C0D">
            <w:pPr>
              <w:rPr>
                <w:rFonts w:ascii="Segoe UI Historic" w:hAnsi="Segoe UI Historic" w:cs="Segoe UI Historic"/>
                <w:bCs/>
              </w:rPr>
            </w:pPr>
            <w:r w:rsidRPr="002A388D">
              <w:rPr>
                <w:rFonts w:ascii="Segoe UI Historic" w:hAnsi="Segoe UI Historic" w:cs="Segoe UI Historic"/>
                <w:bCs/>
              </w:rPr>
              <w:t>Attribute(s)</w:t>
            </w:r>
          </w:p>
        </w:tc>
        <w:tc>
          <w:tcPr>
            <w:tcW w:w="4932" w:type="dxa"/>
          </w:tcPr>
          <w:p w14:paraId="0C02484B" w14:textId="1714D21C" w:rsidR="00641C0D" w:rsidRPr="002A388D" w:rsidRDefault="00AE61AE">
            <w:pPr>
              <w:rPr>
                <w:rFonts w:ascii="Segoe UI Historic" w:hAnsi="Segoe UI Historic" w:cs="Segoe UI Historic"/>
                <w:bCs/>
              </w:rPr>
            </w:pPr>
            <w:r w:rsidRPr="002A388D">
              <w:rPr>
                <w:rFonts w:ascii="Segoe UI Historic" w:hAnsi="Segoe UI Historic" w:cs="Segoe UI Historic"/>
                <w:bCs/>
              </w:rPr>
              <w:t>hash, salt, playerID, username</w:t>
            </w:r>
          </w:p>
        </w:tc>
      </w:tr>
      <w:tr w:rsidR="002A388D" w:rsidRPr="002A388D" w14:paraId="4296DD34" w14:textId="77777777" w:rsidTr="00693678">
        <w:tc>
          <w:tcPr>
            <w:tcW w:w="2093" w:type="dxa"/>
          </w:tcPr>
          <w:p w14:paraId="563399F4" w14:textId="77777777" w:rsidR="00641C0D" w:rsidRPr="002A388D" w:rsidRDefault="00641C0D">
            <w:pPr>
              <w:rPr>
                <w:rFonts w:ascii="Segoe UI Historic" w:hAnsi="Segoe UI Historic" w:cs="Segoe UI Historic"/>
                <w:bCs/>
              </w:rPr>
            </w:pPr>
            <w:r w:rsidRPr="002A388D">
              <w:rPr>
                <w:rFonts w:ascii="Segoe UI Historic" w:hAnsi="Segoe UI Historic" w:cs="Segoe UI Historic"/>
                <w:bCs/>
              </w:rPr>
              <w:t>Criteria</w:t>
            </w:r>
          </w:p>
        </w:tc>
        <w:tc>
          <w:tcPr>
            <w:tcW w:w="4932" w:type="dxa"/>
          </w:tcPr>
          <w:p w14:paraId="14A61596" w14:textId="77B65A88" w:rsidR="00641C0D" w:rsidRPr="002A388D" w:rsidRDefault="000D6436">
            <w:pPr>
              <w:rPr>
                <w:rFonts w:ascii="Segoe UI Historic" w:hAnsi="Segoe UI Historic" w:cs="Segoe UI Historic"/>
                <w:bCs/>
              </w:rPr>
            </w:pPr>
            <w:r w:rsidRPr="002A388D">
              <w:rPr>
                <w:rFonts w:ascii="Segoe UI Historic" w:hAnsi="Segoe UI Historic" w:cs="Segoe UI Historic"/>
                <w:bCs/>
              </w:rPr>
              <w:t>The email value that player entered</w:t>
            </w:r>
          </w:p>
        </w:tc>
      </w:tr>
      <w:tr w:rsidR="002A388D" w:rsidRPr="002A388D" w14:paraId="1DDC8CF9" w14:textId="77777777" w:rsidTr="00693678">
        <w:tc>
          <w:tcPr>
            <w:tcW w:w="2093" w:type="dxa"/>
          </w:tcPr>
          <w:p w14:paraId="30B0F932" w14:textId="77777777" w:rsidR="00641C0D" w:rsidRPr="002A388D" w:rsidRDefault="00641C0D">
            <w:pPr>
              <w:rPr>
                <w:rFonts w:ascii="Segoe UI Historic" w:hAnsi="Segoe UI Historic" w:cs="Segoe UI Historic"/>
                <w:bCs/>
              </w:rPr>
            </w:pPr>
            <w:r w:rsidRPr="002A388D">
              <w:rPr>
                <w:rFonts w:ascii="Segoe UI Historic" w:hAnsi="Segoe UI Historic" w:cs="Segoe UI Historic"/>
                <w:bCs/>
              </w:rPr>
              <w:t>Display Method</w:t>
            </w:r>
          </w:p>
        </w:tc>
        <w:tc>
          <w:tcPr>
            <w:tcW w:w="4932" w:type="dxa"/>
          </w:tcPr>
          <w:p w14:paraId="1054BCD2" w14:textId="7F2CBD3A" w:rsidR="00641C0D" w:rsidRPr="002A388D" w:rsidRDefault="000D6436">
            <w:pPr>
              <w:rPr>
                <w:rFonts w:ascii="Segoe UI Historic" w:hAnsi="Segoe UI Historic" w:cs="Segoe UI Historic"/>
                <w:bCs/>
              </w:rPr>
            </w:pPr>
            <w:r w:rsidRPr="002A388D">
              <w:rPr>
                <w:rFonts w:ascii="Segoe UI Historic" w:hAnsi="Segoe UI Historic" w:cs="Segoe UI Historic" w:hint="eastAsia"/>
                <w:bCs/>
              </w:rPr>
              <w:t>S</w:t>
            </w:r>
            <w:r w:rsidRPr="002A388D">
              <w:rPr>
                <w:rFonts w:ascii="Segoe UI Historic" w:hAnsi="Segoe UI Historic" w:cs="Segoe UI Historic"/>
                <w:bCs/>
              </w:rPr>
              <w:t>creen di</w:t>
            </w:r>
            <w:r w:rsidR="004E62A9" w:rsidRPr="002A388D">
              <w:rPr>
                <w:rFonts w:ascii="Segoe UI Historic" w:hAnsi="Segoe UI Historic" w:cs="Segoe UI Historic"/>
                <w:bCs/>
              </w:rPr>
              <w:t>splay</w:t>
            </w:r>
          </w:p>
        </w:tc>
      </w:tr>
      <w:tr w:rsidR="002A388D" w:rsidRPr="002A388D" w14:paraId="34F55BD0" w14:textId="77777777" w:rsidTr="00693678">
        <w:tc>
          <w:tcPr>
            <w:tcW w:w="2093" w:type="dxa"/>
          </w:tcPr>
          <w:p w14:paraId="3118E747" w14:textId="77777777" w:rsidR="00641C0D" w:rsidRPr="002A388D" w:rsidRDefault="00641C0D">
            <w:pPr>
              <w:rPr>
                <w:rFonts w:ascii="Segoe UI Historic" w:hAnsi="Segoe UI Historic" w:cs="Segoe UI Historic"/>
                <w:bCs/>
              </w:rPr>
            </w:pPr>
            <w:r w:rsidRPr="002A388D">
              <w:rPr>
                <w:rFonts w:ascii="Segoe UI Historic" w:hAnsi="Segoe UI Historic" w:cs="Segoe UI Historic"/>
                <w:bCs/>
              </w:rPr>
              <w:t>SQL</w:t>
            </w:r>
          </w:p>
        </w:tc>
        <w:tc>
          <w:tcPr>
            <w:tcW w:w="4932" w:type="dxa"/>
            <w:shd w:val="clear" w:color="auto" w:fill="auto"/>
          </w:tcPr>
          <w:p w14:paraId="236D58D3" w14:textId="52A414F2" w:rsidR="00641C0D" w:rsidRPr="002A388D" w:rsidRDefault="00E73927" w:rsidP="00E739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Historic" w:hAnsi="Segoe UI Historic" w:cs="Segoe UI Historic"/>
                <w:bCs/>
              </w:rPr>
            </w:pPr>
            <w:r w:rsidRPr="002A388D">
              <w:rPr>
                <w:rFonts w:ascii="Segoe UI Historic" w:hAnsi="Segoe UI Historic" w:cs="Segoe UI Historic"/>
                <w:bCs/>
              </w:rPr>
              <w:t>SELECT hash, salt, playerID, username FROM Player WHERE email = ?"</w:t>
            </w:r>
          </w:p>
        </w:tc>
      </w:tr>
    </w:tbl>
    <w:p w14:paraId="27D3BB78" w14:textId="70479C7A" w:rsidR="00641C0D" w:rsidRPr="002A388D" w:rsidRDefault="00641C0D" w:rsidP="00693678">
      <w:pPr>
        <w:ind w:leftChars="100" w:left="220"/>
        <w:rPr>
          <w:rFonts w:ascii="Segoe UI Historic" w:hAnsi="Segoe UI Historic" w:cs="Segoe UI Historic"/>
          <w:bCs/>
        </w:rPr>
      </w:pPr>
    </w:p>
    <w:tbl>
      <w:tblPr>
        <w:tblStyle w:val="ae"/>
        <w:tblW w:w="0" w:type="auto"/>
        <w:tblInd w:w="277" w:type="dxa"/>
        <w:tblLook w:val="04A0" w:firstRow="1" w:lastRow="0" w:firstColumn="1" w:lastColumn="0" w:noHBand="0" w:noVBand="1"/>
      </w:tblPr>
      <w:tblGrid>
        <w:gridCol w:w="2093"/>
        <w:gridCol w:w="4932"/>
      </w:tblGrid>
      <w:tr w:rsidR="002A388D" w:rsidRPr="002A388D" w14:paraId="322AB0B6" w14:textId="77777777" w:rsidTr="00693678">
        <w:tc>
          <w:tcPr>
            <w:tcW w:w="2093" w:type="dxa"/>
          </w:tcPr>
          <w:p w14:paraId="7AD37300" w14:textId="77777777" w:rsidR="00827F75" w:rsidRPr="002A388D" w:rsidRDefault="00827F75">
            <w:pPr>
              <w:rPr>
                <w:rFonts w:ascii="Segoe UI Historic" w:hAnsi="Segoe UI Historic" w:cs="Segoe UI Historic"/>
                <w:bCs/>
              </w:rPr>
            </w:pPr>
            <w:r w:rsidRPr="002A388D">
              <w:rPr>
                <w:rFonts w:ascii="Segoe UI Historic" w:hAnsi="Segoe UI Historic" w:cs="Segoe UI Historic"/>
                <w:bCs/>
              </w:rPr>
              <w:t>Query Name</w:t>
            </w:r>
          </w:p>
        </w:tc>
        <w:tc>
          <w:tcPr>
            <w:tcW w:w="4932" w:type="dxa"/>
          </w:tcPr>
          <w:p w14:paraId="1CEFAF74" w14:textId="5D86CE63" w:rsidR="00827F75" w:rsidRPr="002A388D" w:rsidRDefault="007D39D1">
            <w:pPr>
              <w:rPr>
                <w:rFonts w:ascii="Segoe UI Historic" w:hAnsi="Segoe UI Historic" w:cs="Segoe UI Historic"/>
                <w:bCs/>
              </w:rPr>
            </w:pPr>
            <w:r w:rsidRPr="002A388D">
              <w:rPr>
                <w:rFonts w:ascii="Segoe UI Historic" w:hAnsi="Segoe UI Historic" w:cs="Segoe UI Historic"/>
                <w:bCs/>
              </w:rPr>
              <w:t>BestScore</w:t>
            </w:r>
            <w:r w:rsidR="0069461C" w:rsidRPr="002A388D">
              <w:rPr>
                <w:rFonts w:ascii="Segoe UI Historic" w:hAnsi="Segoe UI Historic" w:cs="Segoe UI Historic"/>
                <w:bCs/>
              </w:rPr>
              <w:t>OfPlayer</w:t>
            </w:r>
          </w:p>
        </w:tc>
      </w:tr>
      <w:tr w:rsidR="002A388D" w:rsidRPr="002A388D" w14:paraId="6B29CC95" w14:textId="77777777" w:rsidTr="00693678">
        <w:tc>
          <w:tcPr>
            <w:tcW w:w="2093" w:type="dxa"/>
          </w:tcPr>
          <w:p w14:paraId="2AC9F91B" w14:textId="77777777" w:rsidR="00827F75" w:rsidRPr="002A388D" w:rsidRDefault="00827F75">
            <w:pPr>
              <w:rPr>
                <w:rFonts w:ascii="Segoe UI Historic" w:hAnsi="Segoe UI Historic" w:cs="Segoe UI Historic"/>
                <w:bCs/>
              </w:rPr>
            </w:pPr>
            <w:r w:rsidRPr="002A388D">
              <w:rPr>
                <w:rFonts w:ascii="Segoe UI Historic" w:hAnsi="Segoe UI Historic" w:cs="Segoe UI Historic"/>
                <w:bCs/>
              </w:rPr>
              <w:t>Query Type</w:t>
            </w:r>
          </w:p>
        </w:tc>
        <w:tc>
          <w:tcPr>
            <w:tcW w:w="4932" w:type="dxa"/>
          </w:tcPr>
          <w:p w14:paraId="2166431F" w14:textId="0E7F4B86" w:rsidR="00827F75" w:rsidRPr="002A388D" w:rsidRDefault="00552BE7">
            <w:pPr>
              <w:rPr>
                <w:rFonts w:ascii="Segoe UI Historic" w:hAnsi="Segoe UI Historic" w:cs="Segoe UI Historic"/>
                <w:bCs/>
              </w:rPr>
            </w:pPr>
            <w:r w:rsidRPr="002A388D">
              <w:rPr>
                <w:rFonts w:ascii="Segoe UI Historic" w:hAnsi="Segoe UI Historic" w:cs="Segoe UI Historic" w:hint="eastAsia"/>
                <w:bCs/>
              </w:rPr>
              <w:t>S</w:t>
            </w:r>
            <w:r w:rsidRPr="002A388D">
              <w:rPr>
                <w:rFonts w:ascii="Segoe UI Historic" w:hAnsi="Segoe UI Historic" w:cs="Segoe UI Historic"/>
                <w:bCs/>
              </w:rPr>
              <w:t>ELECT</w:t>
            </w:r>
          </w:p>
        </w:tc>
      </w:tr>
      <w:tr w:rsidR="002A388D" w:rsidRPr="002A388D" w14:paraId="29D7D03B" w14:textId="77777777" w:rsidTr="00693678">
        <w:tc>
          <w:tcPr>
            <w:tcW w:w="2093" w:type="dxa"/>
          </w:tcPr>
          <w:p w14:paraId="3D9A658B" w14:textId="77777777" w:rsidR="00827F75" w:rsidRPr="002A388D" w:rsidRDefault="00827F75">
            <w:pPr>
              <w:rPr>
                <w:rFonts w:ascii="Segoe UI Historic" w:hAnsi="Segoe UI Historic" w:cs="Segoe UI Historic"/>
                <w:bCs/>
              </w:rPr>
            </w:pPr>
            <w:r w:rsidRPr="002A388D">
              <w:rPr>
                <w:rFonts w:ascii="Segoe UI Historic" w:hAnsi="Segoe UI Historic" w:cs="Segoe UI Historic"/>
                <w:bCs/>
              </w:rPr>
              <w:t>Purpose</w:t>
            </w:r>
          </w:p>
        </w:tc>
        <w:tc>
          <w:tcPr>
            <w:tcW w:w="4932" w:type="dxa"/>
          </w:tcPr>
          <w:p w14:paraId="6736513F" w14:textId="500C39A1" w:rsidR="00827F75" w:rsidRPr="002A388D" w:rsidRDefault="00552BE7">
            <w:pPr>
              <w:rPr>
                <w:rFonts w:ascii="Segoe UI Historic" w:hAnsi="Segoe UI Historic" w:cs="Segoe UI Historic"/>
                <w:bCs/>
              </w:rPr>
            </w:pPr>
            <w:r w:rsidRPr="002A388D">
              <w:rPr>
                <w:rFonts w:ascii="Segoe UI Historic" w:hAnsi="Segoe UI Historic" w:cs="Segoe UI Historic" w:hint="eastAsia"/>
                <w:bCs/>
              </w:rPr>
              <w:t>G</w:t>
            </w:r>
            <w:r w:rsidRPr="002A388D">
              <w:rPr>
                <w:rFonts w:ascii="Segoe UI Historic" w:hAnsi="Segoe UI Historic" w:cs="Segoe UI Historic"/>
                <w:bCs/>
              </w:rPr>
              <w:t>et</w:t>
            </w:r>
            <w:r w:rsidR="00CA6BD9" w:rsidRPr="002A388D">
              <w:rPr>
                <w:rFonts w:ascii="Segoe UI Historic" w:hAnsi="Segoe UI Historic" w:cs="Segoe UI Historic"/>
                <w:bCs/>
              </w:rPr>
              <w:t xml:space="preserve"> the players’ own best score </w:t>
            </w:r>
          </w:p>
        </w:tc>
      </w:tr>
      <w:tr w:rsidR="002A388D" w:rsidRPr="002A388D" w14:paraId="0BB5948B" w14:textId="77777777" w:rsidTr="00693678">
        <w:tc>
          <w:tcPr>
            <w:tcW w:w="2093" w:type="dxa"/>
          </w:tcPr>
          <w:p w14:paraId="575C21F4" w14:textId="77777777" w:rsidR="00827F75" w:rsidRPr="002A388D" w:rsidRDefault="00827F75">
            <w:pPr>
              <w:rPr>
                <w:rFonts w:ascii="Segoe UI Historic" w:hAnsi="Segoe UI Historic" w:cs="Segoe UI Historic"/>
                <w:bCs/>
              </w:rPr>
            </w:pPr>
            <w:r w:rsidRPr="002A388D">
              <w:rPr>
                <w:rFonts w:ascii="Segoe UI Historic" w:hAnsi="Segoe UI Historic" w:cs="Segoe UI Historic"/>
                <w:bCs/>
              </w:rPr>
              <w:t>Table(s)</w:t>
            </w:r>
          </w:p>
        </w:tc>
        <w:tc>
          <w:tcPr>
            <w:tcW w:w="4932" w:type="dxa"/>
          </w:tcPr>
          <w:p w14:paraId="048F622A" w14:textId="24AAA41F" w:rsidR="00827F75" w:rsidRPr="002A388D" w:rsidRDefault="00CA6BD9">
            <w:pPr>
              <w:rPr>
                <w:rFonts w:ascii="Segoe UI Historic" w:hAnsi="Segoe UI Historic" w:cs="Segoe UI Historic"/>
                <w:bCs/>
              </w:rPr>
            </w:pPr>
            <w:r w:rsidRPr="002A388D">
              <w:rPr>
                <w:rFonts w:ascii="Segoe UI Historic" w:hAnsi="Segoe UI Historic" w:cs="Segoe UI Historic" w:hint="eastAsia"/>
                <w:bCs/>
              </w:rPr>
              <w:t>L</w:t>
            </w:r>
            <w:r w:rsidRPr="002A388D">
              <w:rPr>
                <w:rFonts w:ascii="Segoe UI Historic" w:hAnsi="Segoe UI Historic" w:cs="Segoe UI Historic"/>
                <w:bCs/>
              </w:rPr>
              <w:t>evel, Player, Progress</w:t>
            </w:r>
          </w:p>
        </w:tc>
      </w:tr>
      <w:tr w:rsidR="002A388D" w:rsidRPr="002A388D" w14:paraId="6A4E8BEA" w14:textId="77777777" w:rsidTr="00693678">
        <w:tc>
          <w:tcPr>
            <w:tcW w:w="2093" w:type="dxa"/>
          </w:tcPr>
          <w:p w14:paraId="50103D36" w14:textId="77777777" w:rsidR="00827F75" w:rsidRPr="002A388D" w:rsidRDefault="00827F75">
            <w:pPr>
              <w:rPr>
                <w:rFonts w:ascii="Segoe UI Historic" w:hAnsi="Segoe UI Historic" w:cs="Segoe UI Historic"/>
                <w:bCs/>
              </w:rPr>
            </w:pPr>
            <w:r w:rsidRPr="002A388D">
              <w:rPr>
                <w:rFonts w:ascii="Segoe UI Historic" w:hAnsi="Segoe UI Historic" w:cs="Segoe UI Historic"/>
                <w:bCs/>
              </w:rPr>
              <w:t>Attribute(s)</w:t>
            </w:r>
          </w:p>
        </w:tc>
        <w:tc>
          <w:tcPr>
            <w:tcW w:w="4932" w:type="dxa"/>
          </w:tcPr>
          <w:p w14:paraId="1A091A9C" w14:textId="5649FEE8" w:rsidR="00827F75" w:rsidRPr="002A388D" w:rsidRDefault="00CA6BD9">
            <w:pPr>
              <w:rPr>
                <w:rFonts w:ascii="Segoe UI Historic" w:hAnsi="Segoe UI Historic" w:cs="Segoe UI Historic"/>
                <w:bCs/>
              </w:rPr>
            </w:pPr>
            <w:r w:rsidRPr="002A388D">
              <w:rPr>
                <w:rFonts w:ascii="Segoe UI Historic" w:hAnsi="Segoe UI Historic" w:cs="Segoe UI Historic" w:hint="eastAsia"/>
                <w:bCs/>
              </w:rPr>
              <w:t>P</w:t>
            </w:r>
            <w:r w:rsidRPr="002A388D">
              <w:rPr>
                <w:rFonts w:ascii="Segoe UI Historic" w:hAnsi="Segoe UI Historic" w:cs="Segoe UI Historic"/>
                <w:bCs/>
              </w:rPr>
              <w:t>layer.username, Progress.score</w:t>
            </w:r>
          </w:p>
        </w:tc>
      </w:tr>
      <w:tr w:rsidR="002A388D" w:rsidRPr="002A388D" w14:paraId="19C9A9F5" w14:textId="77777777" w:rsidTr="00693678">
        <w:tc>
          <w:tcPr>
            <w:tcW w:w="2093" w:type="dxa"/>
          </w:tcPr>
          <w:p w14:paraId="625A8784" w14:textId="77777777" w:rsidR="00827F75" w:rsidRPr="002A388D" w:rsidRDefault="00827F75">
            <w:pPr>
              <w:rPr>
                <w:rFonts w:ascii="Segoe UI Historic" w:hAnsi="Segoe UI Historic" w:cs="Segoe UI Historic"/>
                <w:bCs/>
              </w:rPr>
            </w:pPr>
            <w:r w:rsidRPr="002A388D">
              <w:rPr>
                <w:rFonts w:ascii="Segoe UI Historic" w:hAnsi="Segoe UI Historic" w:cs="Segoe UI Historic"/>
                <w:bCs/>
              </w:rPr>
              <w:t>Criteria</w:t>
            </w:r>
          </w:p>
        </w:tc>
        <w:tc>
          <w:tcPr>
            <w:tcW w:w="4932" w:type="dxa"/>
          </w:tcPr>
          <w:p w14:paraId="460DC84A" w14:textId="01BA5FA8" w:rsidR="00827F75" w:rsidRPr="002A388D" w:rsidRDefault="00EA4F92">
            <w:pPr>
              <w:rPr>
                <w:rFonts w:ascii="Segoe UI Historic" w:hAnsi="Segoe UI Historic" w:cs="Segoe UI Historic"/>
                <w:bCs/>
              </w:rPr>
            </w:pPr>
            <w:r w:rsidRPr="002A388D">
              <w:rPr>
                <w:rFonts w:ascii="Segoe UI Historic" w:hAnsi="Segoe UI Historic" w:cs="Segoe UI Historic" w:hint="eastAsia"/>
                <w:bCs/>
              </w:rPr>
              <w:t>P</w:t>
            </w:r>
            <w:r w:rsidRPr="002A388D">
              <w:rPr>
                <w:rFonts w:ascii="Segoe UI Historic" w:hAnsi="Segoe UI Historic" w:cs="Segoe UI Historic"/>
                <w:bCs/>
              </w:rPr>
              <w:t>layer.playerID = Progress.playerID AND Level.levelID = Progress.levelID</w:t>
            </w:r>
          </w:p>
        </w:tc>
      </w:tr>
      <w:tr w:rsidR="002A388D" w:rsidRPr="002A388D" w14:paraId="5978CDD9" w14:textId="77777777" w:rsidTr="00693678">
        <w:tc>
          <w:tcPr>
            <w:tcW w:w="2093" w:type="dxa"/>
          </w:tcPr>
          <w:p w14:paraId="6889E522" w14:textId="77777777" w:rsidR="00827F75" w:rsidRPr="002A388D" w:rsidRDefault="00827F75">
            <w:pPr>
              <w:rPr>
                <w:rFonts w:ascii="Segoe UI Historic" w:hAnsi="Segoe UI Historic" w:cs="Segoe UI Historic"/>
                <w:bCs/>
              </w:rPr>
            </w:pPr>
            <w:r w:rsidRPr="002A388D">
              <w:rPr>
                <w:rFonts w:ascii="Segoe UI Historic" w:hAnsi="Segoe UI Historic" w:cs="Segoe UI Historic"/>
                <w:bCs/>
              </w:rPr>
              <w:t>Display Method</w:t>
            </w:r>
          </w:p>
        </w:tc>
        <w:tc>
          <w:tcPr>
            <w:tcW w:w="4932" w:type="dxa"/>
          </w:tcPr>
          <w:p w14:paraId="0D282DFC" w14:textId="5262D405" w:rsidR="00827F75" w:rsidRPr="002A388D" w:rsidRDefault="00EA4F92">
            <w:pPr>
              <w:rPr>
                <w:rFonts w:ascii="Segoe UI Historic" w:hAnsi="Segoe UI Historic" w:cs="Segoe UI Historic"/>
                <w:bCs/>
              </w:rPr>
            </w:pPr>
            <w:r w:rsidRPr="002A388D">
              <w:rPr>
                <w:rFonts w:ascii="Segoe UI Historic" w:hAnsi="Segoe UI Historic" w:cs="Segoe UI Historic" w:hint="eastAsia"/>
                <w:bCs/>
              </w:rPr>
              <w:t>S</w:t>
            </w:r>
            <w:r w:rsidRPr="002A388D">
              <w:rPr>
                <w:rFonts w:ascii="Segoe UI Historic" w:hAnsi="Segoe UI Historic" w:cs="Segoe UI Historic"/>
                <w:bCs/>
              </w:rPr>
              <w:t>creen Display</w:t>
            </w:r>
          </w:p>
        </w:tc>
      </w:tr>
      <w:tr w:rsidR="002A388D" w:rsidRPr="002A388D" w14:paraId="555AE5D6" w14:textId="77777777" w:rsidTr="00693678">
        <w:tc>
          <w:tcPr>
            <w:tcW w:w="2093" w:type="dxa"/>
          </w:tcPr>
          <w:p w14:paraId="0A7DEB9B" w14:textId="77777777" w:rsidR="00827F75" w:rsidRPr="002A388D" w:rsidRDefault="00827F75">
            <w:pPr>
              <w:rPr>
                <w:rFonts w:ascii="Segoe UI Historic" w:hAnsi="Segoe UI Historic" w:cs="Segoe UI Historic"/>
                <w:bCs/>
              </w:rPr>
            </w:pPr>
            <w:r w:rsidRPr="002A388D">
              <w:rPr>
                <w:rFonts w:ascii="Segoe UI Historic" w:hAnsi="Segoe UI Historic" w:cs="Segoe UI Historic"/>
                <w:bCs/>
              </w:rPr>
              <w:t>SQL</w:t>
            </w:r>
          </w:p>
        </w:tc>
        <w:tc>
          <w:tcPr>
            <w:tcW w:w="4932" w:type="dxa"/>
          </w:tcPr>
          <w:p w14:paraId="6E141D76" w14:textId="77777777" w:rsidR="002B0D90" w:rsidRPr="002A388D" w:rsidRDefault="002B0D90" w:rsidP="002B0D90">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SELECT pl.username,</w:t>
            </w:r>
          </w:p>
          <w:p w14:paraId="14BB2018" w14:textId="77777777" w:rsidR="002B0D90" w:rsidRPr="002A388D" w:rsidRDefault="002B0D90" w:rsidP="002B0D90">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max(CASE WHEN l.levelID=6 THEN p.score ELSE NULL END) AS Level_3,</w:t>
            </w:r>
          </w:p>
          <w:p w14:paraId="69CB05AB" w14:textId="77777777" w:rsidR="002B0D90" w:rsidRPr="002A388D" w:rsidRDefault="002B0D90" w:rsidP="002B0D90">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max(CASE WHEN l.levelID=7 THEN p.score ELSE NULL END) AS Level_4,</w:t>
            </w:r>
          </w:p>
          <w:p w14:paraId="2CA55FDE" w14:textId="77777777" w:rsidR="002B0D90" w:rsidRPr="002A388D" w:rsidRDefault="002B0D90" w:rsidP="002B0D90">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max(CASE WHEN l.levelID=8 THEN p.score ELSE NULL END) AS Level_5,</w:t>
            </w:r>
          </w:p>
          <w:p w14:paraId="5F5B8CF5" w14:textId="77777777" w:rsidR="002B0D90" w:rsidRPr="002A388D" w:rsidRDefault="002B0D90" w:rsidP="002B0D90">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max(CASE WHEN l.levelID=9 THEN p.score ELSE NULL END) AS Level_6,</w:t>
            </w:r>
          </w:p>
          <w:p w14:paraId="563B6D84" w14:textId="77777777" w:rsidR="002B0D90" w:rsidRPr="002A388D" w:rsidRDefault="002B0D90" w:rsidP="002B0D90">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max(CASE WHEN l.levelID=10 THEN p.score ELSE NULL END) AS Level_7,</w:t>
            </w:r>
          </w:p>
          <w:p w14:paraId="40E54AFA" w14:textId="77777777" w:rsidR="002B0D90" w:rsidRPr="002A388D" w:rsidRDefault="002B0D90" w:rsidP="002B0D90">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max(CASE WHEN l.levelID=11 THEN p.score ELSE NULL END) AS Level_8,</w:t>
            </w:r>
          </w:p>
          <w:p w14:paraId="377A337C" w14:textId="77777777" w:rsidR="002B0D90" w:rsidRPr="002A388D" w:rsidRDefault="002B0D90" w:rsidP="002B0D90">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max(CASE WHEN l.levelID=12 THEN p.score ELSE NULL END) AS Level_9</w:t>
            </w:r>
          </w:p>
          <w:p w14:paraId="6615EDA4" w14:textId="77777777" w:rsidR="002B0D90" w:rsidRPr="002A388D" w:rsidRDefault="002B0D90" w:rsidP="002B0D90">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FROM Progress p INNER JOIN Level l ON p.levelID = l.levelID, Player pl</w:t>
            </w:r>
          </w:p>
          <w:p w14:paraId="724AA55C" w14:textId="77777777" w:rsidR="002B0D90" w:rsidRPr="002A388D" w:rsidRDefault="002B0D90" w:rsidP="002B0D90">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WHERE p.playerID = pl.playerID</w:t>
            </w:r>
          </w:p>
          <w:p w14:paraId="34B6B322" w14:textId="77777777" w:rsidR="002B0D90" w:rsidRPr="002A388D" w:rsidRDefault="002B0D90" w:rsidP="002B0D90">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GROUP BY pl.username;</w:t>
            </w:r>
          </w:p>
          <w:p w14:paraId="1BC450C2" w14:textId="6EC98726" w:rsidR="00827F75" w:rsidRPr="002A388D" w:rsidRDefault="00827F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Historic" w:hAnsi="Segoe UI Historic" w:cs="Segoe UI Historic"/>
                <w:bCs/>
              </w:rPr>
            </w:pPr>
          </w:p>
        </w:tc>
      </w:tr>
    </w:tbl>
    <w:p w14:paraId="064AF3C7" w14:textId="1B3027E6" w:rsidR="00827F75" w:rsidRPr="002A388D" w:rsidRDefault="00827F75" w:rsidP="00693678">
      <w:pPr>
        <w:ind w:leftChars="100" w:left="220"/>
        <w:rPr>
          <w:rFonts w:ascii="Segoe UI Historic" w:hAnsi="Segoe UI Historic" w:cs="Segoe UI Historic"/>
          <w:bCs/>
        </w:rPr>
      </w:pPr>
    </w:p>
    <w:tbl>
      <w:tblPr>
        <w:tblStyle w:val="ae"/>
        <w:tblW w:w="0" w:type="auto"/>
        <w:tblInd w:w="277" w:type="dxa"/>
        <w:tblLook w:val="04A0" w:firstRow="1" w:lastRow="0" w:firstColumn="1" w:lastColumn="0" w:noHBand="0" w:noVBand="1"/>
      </w:tblPr>
      <w:tblGrid>
        <w:gridCol w:w="2093"/>
        <w:gridCol w:w="4932"/>
      </w:tblGrid>
      <w:tr w:rsidR="002A388D" w:rsidRPr="002A388D" w14:paraId="6C1AA022" w14:textId="77777777" w:rsidTr="00693678">
        <w:tc>
          <w:tcPr>
            <w:tcW w:w="2093" w:type="dxa"/>
          </w:tcPr>
          <w:p w14:paraId="7B687459" w14:textId="77777777" w:rsidR="00827F75" w:rsidRPr="002A388D" w:rsidRDefault="00827F75">
            <w:pPr>
              <w:rPr>
                <w:rFonts w:ascii="Segoe UI Historic" w:hAnsi="Segoe UI Historic" w:cs="Segoe UI Historic"/>
                <w:bCs/>
              </w:rPr>
            </w:pPr>
            <w:r w:rsidRPr="002A388D">
              <w:rPr>
                <w:rFonts w:ascii="Segoe UI Historic" w:hAnsi="Segoe UI Historic" w:cs="Segoe UI Historic"/>
                <w:bCs/>
              </w:rPr>
              <w:t>Query Name</w:t>
            </w:r>
          </w:p>
        </w:tc>
        <w:tc>
          <w:tcPr>
            <w:tcW w:w="4932" w:type="dxa"/>
          </w:tcPr>
          <w:p w14:paraId="71448120" w14:textId="4F3BF0B4" w:rsidR="00827F75" w:rsidRPr="002A388D" w:rsidRDefault="002D6392">
            <w:pPr>
              <w:rPr>
                <w:rFonts w:ascii="Segoe UI Historic" w:hAnsi="Segoe UI Historic" w:cs="Segoe UI Historic"/>
                <w:bCs/>
              </w:rPr>
            </w:pPr>
            <w:r w:rsidRPr="002A388D">
              <w:rPr>
                <w:rFonts w:ascii="Segoe UI Historic" w:hAnsi="Segoe UI Historic" w:cs="Segoe UI Historic" w:hint="eastAsia"/>
                <w:bCs/>
              </w:rPr>
              <w:t>T</w:t>
            </w:r>
            <w:r w:rsidRPr="002A388D">
              <w:rPr>
                <w:rFonts w:ascii="Segoe UI Historic" w:hAnsi="Segoe UI Historic" w:cs="Segoe UI Historic"/>
                <w:bCs/>
              </w:rPr>
              <w:t>opScore</w:t>
            </w:r>
          </w:p>
        </w:tc>
      </w:tr>
      <w:tr w:rsidR="002A388D" w:rsidRPr="002A388D" w14:paraId="4D0919FB" w14:textId="77777777" w:rsidTr="00693678">
        <w:tc>
          <w:tcPr>
            <w:tcW w:w="2093" w:type="dxa"/>
          </w:tcPr>
          <w:p w14:paraId="547E2DC3" w14:textId="77777777" w:rsidR="00827F75" w:rsidRPr="002A388D" w:rsidRDefault="00827F75">
            <w:pPr>
              <w:rPr>
                <w:rFonts w:ascii="Segoe UI Historic" w:hAnsi="Segoe UI Historic" w:cs="Segoe UI Historic"/>
                <w:bCs/>
              </w:rPr>
            </w:pPr>
            <w:r w:rsidRPr="002A388D">
              <w:rPr>
                <w:rFonts w:ascii="Segoe UI Historic" w:hAnsi="Segoe UI Historic" w:cs="Segoe UI Historic"/>
                <w:bCs/>
              </w:rPr>
              <w:t>Query Type</w:t>
            </w:r>
          </w:p>
        </w:tc>
        <w:tc>
          <w:tcPr>
            <w:tcW w:w="4932" w:type="dxa"/>
          </w:tcPr>
          <w:p w14:paraId="07AE83F6" w14:textId="6ECA4B00" w:rsidR="00827F75" w:rsidRPr="002A388D" w:rsidRDefault="005B71F5">
            <w:pPr>
              <w:rPr>
                <w:rFonts w:ascii="Segoe UI Historic" w:hAnsi="Segoe UI Historic" w:cs="Segoe UI Historic"/>
                <w:bCs/>
              </w:rPr>
            </w:pPr>
            <w:r w:rsidRPr="002A388D">
              <w:rPr>
                <w:rFonts w:ascii="Segoe UI Historic" w:hAnsi="Segoe UI Historic" w:cs="Segoe UI Historic" w:hint="eastAsia"/>
                <w:bCs/>
              </w:rPr>
              <w:t>S</w:t>
            </w:r>
            <w:r w:rsidRPr="002A388D">
              <w:rPr>
                <w:rFonts w:ascii="Segoe UI Historic" w:hAnsi="Segoe UI Historic" w:cs="Segoe UI Historic"/>
                <w:bCs/>
              </w:rPr>
              <w:t>ELECT</w:t>
            </w:r>
          </w:p>
        </w:tc>
      </w:tr>
      <w:tr w:rsidR="002A388D" w:rsidRPr="002A388D" w14:paraId="135DCD4F" w14:textId="77777777" w:rsidTr="00693678">
        <w:tc>
          <w:tcPr>
            <w:tcW w:w="2093" w:type="dxa"/>
          </w:tcPr>
          <w:p w14:paraId="71369310" w14:textId="77777777" w:rsidR="00827F75" w:rsidRPr="002A388D" w:rsidRDefault="00827F75">
            <w:pPr>
              <w:rPr>
                <w:rFonts w:ascii="Segoe UI Historic" w:hAnsi="Segoe UI Historic" w:cs="Segoe UI Historic"/>
                <w:bCs/>
              </w:rPr>
            </w:pPr>
            <w:r w:rsidRPr="002A388D">
              <w:rPr>
                <w:rFonts w:ascii="Segoe UI Historic" w:hAnsi="Segoe UI Historic" w:cs="Segoe UI Historic"/>
                <w:bCs/>
              </w:rPr>
              <w:t>Purpose</w:t>
            </w:r>
          </w:p>
        </w:tc>
        <w:tc>
          <w:tcPr>
            <w:tcW w:w="4932" w:type="dxa"/>
          </w:tcPr>
          <w:p w14:paraId="55B4C7B2" w14:textId="563B8F35" w:rsidR="00827F75" w:rsidRPr="002A388D" w:rsidRDefault="005B71F5">
            <w:pPr>
              <w:rPr>
                <w:rFonts w:ascii="Segoe UI Historic" w:hAnsi="Segoe UI Historic" w:cs="Segoe UI Historic"/>
                <w:bCs/>
              </w:rPr>
            </w:pPr>
            <w:r w:rsidRPr="002A388D">
              <w:rPr>
                <w:rFonts w:ascii="Segoe UI Historic" w:hAnsi="Segoe UI Historic" w:cs="Segoe UI Historic" w:hint="eastAsia"/>
                <w:bCs/>
              </w:rPr>
              <w:t>S</w:t>
            </w:r>
            <w:r w:rsidRPr="002A388D">
              <w:rPr>
                <w:rFonts w:ascii="Segoe UI Historic" w:hAnsi="Segoe UI Historic" w:cs="Segoe UI Historic"/>
                <w:bCs/>
              </w:rPr>
              <w:t>ee the Best Player And Best Time of each level</w:t>
            </w:r>
          </w:p>
        </w:tc>
      </w:tr>
      <w:tr w:rsidR="002A388D" w:rsidRPr="002A388D" w14:paraId="03508FC5" w14:textId="77777777" w:rsidTr="00693678">
        <w:tc>
          <w:tcPr>
            <w:tcW w:w="2093" w:type="dxa"/>
          </w:tcPr>
          <w:p w14:paraId="109A1AC8" w14:textId="77777777" w:rsidR="00827F75" w:rsidRPr="002A388D" w:rsidRDefault="00827F75">
            <w:pPr>
              <w:rPr>
                <w:rFonts w:ascii="Segoe UI Historic" w:hAnsi="Segoe UI Historic" w:cs="Segoe UI Historic"/>
                <w:bCs/>
              </w:rPr>
            </w:pPr>
            <w:r w:rsidRPr="002A388D">
              <w:rPr>
                <w:rFonts w:ascii="Segoe UI Historic" w:hAnsi="Segoe UI Historic" w:cs="Segoe UI Historic"/>
                <w:bCs/>
              </w:rPr>
              <w:t>Table(s)</w:t>
            </w:r>
          </w:p>
        </w:tc>
        <w:tc>
          <w:tcPr>
            <w:tcW w:w="4932" w:type="dxa"/>
          </w:tcPr>
          <w:p w14:paraId="03021E49" w14:textId="716666FE" w:rsidR="00827F75" w:rsidRPr="002A388D" w:rsidRDefault="00FB5EDB">
            <w:pPr>
              <w:rPr>
                <w:rFonts w:ascii="Segoe UI Historic" w:hAnsi="Segoe UI Historic" w:cs="Segoe UI Historic"/>
                <w:bCs/>
              </w:rPr>
            </w:pPr>
            <w:r w:rsidRPr="002A388D">
              <w:rPr>
                <w:rFonts w:ascii="Segoe UI Historic" w:hAnsi="Segoe UI Historic" w:cs="Segoe UI Historic" w:hint="eastAsia"/>
                <w:bCs/>
              </w:rPr>
              <w:t>L</w:t>
            </w:r>
            <w:r w:rsidRPr="002A388D">
              <w:rPr>
                <w:rFonts w:ascii="Segoe UI Historic" w:hAnsi="Segoe UI Historic" w:cs="Segoe UI Historic"/>
                <w:bCs/>
              </w:rPr>
              <w:t>evel, Progress, Player</w:t>
            </w:r>
          </w:p>
        </w:tc>
      </w:tr>
      <w:tr w:rsidR="002A388D" w:rsidRPr="002A388D" w14:paraId="05228F7D" w14:textId="77777777" w:rsidTr="00693678">
        <w:tc>
          <w:tcPr>
            <w:tcW w:w="2093" w:type="dxa"/>
          </w:tcPr>
          <w:p w14:paraId="44A8235A" w14:textId="77777777" w:rsidR="00827F75" w:rsidRPr="002A388D" w:rsidRDefault="00827F75">
            <w:pPr>
              <w:rPr>
                <w:rFonts w:ascii="Segoe UI Historic" w:hAnsi="Segoe UI Historic" w:cs="Segoe UI Historic"/>
                <w:bCs/>
              </w:rPr>
            </w:pPr>
            <w:r w:rsidRPr="002A388D">
              <w:rPr>
                <w:rFonts w:ascii="Segoe UI Historic" w:hAnsi="Segoe UI Historic" w:cs="Segoe UI Historic"/>
                <w:bCs/>
              </w:rPr>
              <w:t>Attribute(s)</w:t>
            </w:r>
          </w:p>
        </w:tc>
        <w:tc>
          <w:tcPr>
            <w:tcW w:w="4932" w:type="dxa"/>
          </w:tcPr>
          <w:p w14:paraId="016119AC" w14:textId="61F0EEEA" w:rsidR="00827F75" w:rsidRPr="002A388D" w:rsidRDefault="001B75E3">
            <w:pPr>
              <w:rPr>
                <w:rFonts w:ascii="Segoe UI Historic" w:hAnsi="Segoe UI Historic" w:cs="Segoe UI Historic"/>
                <w:bCs/>
              </w:rPr>
            </w:pPr>
            <w:r w:rsidRPr="002A388D">
              <w:rPr>
                <w:rFonts w:ascii="Segoe UI Historic" w:hAnsi="Segoe UI Historic" w:cs="Segoe UI Historic"/>
                <w:bCs/>
              </w:rPr>
              <w:t>Time, levelID, score, pl. username</w:t>
            </w:r>
            <w:r w:rsidR="00D854C6" w:rsidRPr="002A388D">
              <w:rPr>
                <w:rFonts w:ascii="Segoe UI Historic" w:hAnsi="Segoe UI Historic" w:cs="Segoe UI Historic"/>
                <w:bCs/>
              </w:rPr>
              <w:t xml:space="preserve"> </w:t>
            </w:r>
          </w:p>
        </w:tc>
      </w:tr>
      <w:tr w:rsidR="002A388D" w:rsidRPr="002A388D" w14:paraId="651B75FC" w14:textId="77777777" w:rsidTr="00693678">
        <w:tc>
          <w:tcPr>
            <w:tcW w:w="2093" w:type="dxa"/>
          </w:tcPr>
          <w:p w14:paraId="19E76423" w14:textId="77777777" w:rsidR="00827F75" w:rsidRPr="002A388D" w:rsidRDefault="00827F75">
            <w:pPr>
              <w:rPr>
                <w:rFonts w:ascii="Segoe UI Historic" w:hAnsi="Segoe UI Historic" w:cs="Segoe UI Historic"/>
                <w:bCs/>
              </w:rPr>
            </w:pPr>
            <w:r w:rsidRPr="002A388D">
              <w:rPr>
                <w:rFonts w:ascii="Segoe UI Historic" w:hAnsi="Segoe UI Historic" w:cs="Segoe UI Historic"/>
                <w:bCs/>
              </w:rPr>
              <w:t>Criteria</w:t>
            </w:r>
          </w:p>
        </w:tc>
        <w:tc>
          <w:tcPr>
            <w:tcW w:w="4932" w:type="dxa"/>
          </w:tcPr>
          <w:p w14:paraId="5CF95AC1" w14:textId="3283E8F2" w:rsidR="00827F75" w:rsidRPr="002A388D" w:rsidRDefault="005B71F5">
            <w:pPr>
              <w:rPr>
                <w:rFonts w:ascii="Segoe UI Historic" w:hAnsi="Segoe UI Historic" w:cs="Segoe UI Historic"/>
                <w:bCs/>
              </w:rPr>
            </w:pPr>
            <w:r w:rsidRPr="002A388D">
              <w:rPr>
                <w:rFonts w:ascii="Segoe UI Historic" w:hAnsi="Segoe UI Historic" w:cs="Segoe UI Historic" w:hint="eastAsia"/>
                <w:bCs/>
              </w:rPr>
              <w:t>P</w:t>
            </w:r>
            <w:r w:rsidRPr="002A388D">
              <w:rPr>
                <w:rFonts w:ascii="Segoe UI Historic" w:hAnsi="Segoe UI Historic" w:cs="Segoe UI Historic"/>
                <w:bCs/>
              </w:rPr>
              <w:t>layer.playerID = Progress.playerID AND Level.levelID = Progress.levelID</w:t>
            </w:r>
          </w:p>
        </w:tc>
      </w:tr>
      <w:tr w:rsidR="002A388D" w:rsidRPr="002A388D" w14:paraId="38879484" w14:textId="77777777" w:rsidTr="00693678">
        <w:tc>
          <w:tcPr>
            <w:tcW w:w="2093" w:type="dxa"/>
          </w:tcPr>
          <w:p w14:paraId="698A28B9" w14:textId="77777777" w:rsidR="00827F75" w:rsidRPr="002A388D" w:rsidRDefault="00827F75">
            <w:pPr>
              <w:rPr>
                <w:rFonts w:ascii="Segoe UI Historic" w:hAnsi="Segoe UI Historic" w:cs="Segoe UI Historic"/>
                <w:bCs/>
              </w:rPr>
            </w:pPr>
            <w:r w:rsidRPr="002A388D">
              <w:rPr>
                <w:rFonts w:ascii="Segoe UI Historic" w:hAnsi="Segoe UI Historic" w:cs="Segoe UI Historic"/>
                <w:bCs/>
              </w:rPr>
              <w:t>Display Method</w:t>
            </w:r>
          </w:p>
        </w:tc>
        <w:tc>
          <w:tcPr>
            <w:tcW w:w="4932" w:type="dxa"/>
          </w:tcPr>
          <w:p w14:paraId="74493BC9" w14:textId="7DFB42AF" w:rsidR="00827F75" w:rsidRPr="002A388D" w:rsidRDefault="00EA4F92">
            <w:pPr>
              <w:rPr>
                <w:rFonts w:ascii="Segoe UI Historic" w:hAnsi="Segoe UI Historic" w:cs="Segoe UI Historic"/>
                <w:bCs/>
              </w:rPr>
            </w:pPr>
            <w:r w:rsidRPr="002A388D">
              <w:rPr>
                <w:rFonts w:ascii="Segoe UI Historic" w:hAnsi="Segoe UI Historic" w:cs="Segoe UI Historic"/>
                <w:bCs/>
              </w:rPr>
              <w:t>Screen Display</w:t>
            </w:r>
          </w:p>
        </w:tc>
      </w:tr>
      <w:tr w:rsidR="002A388D" w:rsidRPr="002A388D" w14:paraId="403B45A3" w14:textId="77777777" w:rsidTr="00693678">
        <w:tc>
          <w:tcPr>
            <w:tcW w:w="2093" w:type="dxa"/>
          </w:tcPr>
          <w:p w14:paraId="44596797" w14:textId="77777777" w:rsidR="00827F75" w:rsidRPr="002A388D" w:rsidRDefault="00827F75">
            <w:pPr>
              <w:rPr>
                <w:rFonts w:ascii="Segoe UI Historic" w:hAnsi="Segoe UI Historic" w:cs="Segoe UI Historic"/>
                <w:bCs/>
              </w:rPr>
            </w:pPr>
            <w:r w:rsidRPr="002A388D">
              <w:rPr>
                <w:rFonts w:ascii="Segoe UI Historic" w:hAnsi="Segoe UI Historic" w:cs="Segoe UI Historic"/>
                <w:bCs/>
              </w:rPr>
              <w:t>SQL</w:t>
            </w:r>
          </w:p>
        </w:tc>
        <w:tc>
          <w:tcPr>
            <w:tcW w:w="4932" w:type="dxa"/>
          </w:tcPr>
          <w:p w14:paraId="7E9C964A" w14:textId="77777777" w:rsidR="00CB79FF" w:rsidRPr="002A388D" w:rsidRDefault="00CB79FF" w:rsidP="00CB79FF">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SELECT l.levelName,</w:t>
            </w:r>
          </w:p>
          <w:p w14:paraId="583E7F94" w14:textId="77777777" w:rsidR="00CB79FF" w:rsidRPr="002A388D" w:rsidRDefault="00CB79FF" w:rsidP="00CB79FF">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l.levelID,</w:t>
            </w:r>
          </w:p>
          <w:p w14:paraId="70B143C7" w14:textId="77777777" w:rsidR="00CB79FF" w:rsidRPr="002A388D" w:rsidRDefault="00CB79FF" w:rsidP="00CB79FF">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COUNT(p.progressID) AS no_player, -- need count for item only</w:t>
            </w:r>
          </w:p>
          <w:p w14:paraId="5B822287" w14:textId="77777777" w:rsidR="00CB79FF" w:rsidRPr="002A388D" w:rsidRDefault="00CB79FF" w:rsidP="00CB79FF">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MAX(p.score) AS Best_Score,</w:t>
            </w:r>
          </w:p>
          <w:p w14:paraId="2A736AFD" w14:textId="77777777" w:rsidR="00CB79FF" w:rsidRPr="002A388D" w:rsidRDefault="00CB79FF" w:rsidP="00CB79FF">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 xml:space="preserve">(SELECT pl.username FROM Progress p, Player pl </w:t>
            </w:r>
          </w:p>
          <w:p w14:paraId="28DC2C80" w14:textId="77777777" w:rsidR="00CB79FF" w:rsidRPr="002A388D" w:rsidRDefault="00CB79FF" w:rsidP="00CB79FF">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 xml:space="preserve"> WHERE p.playerID = pl.playerID AND p.score = </w:t>
            </w:r>
          </w:p>
          <w:p w14:paraId="21A3F402" w14:textId="77777777" w:rsidR="00CB79FF" w:rsidRPr="002A388D" w:rsidRDefault="00CB79FF" w:rsidP="00CB79FF">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   (SELECT MAX(score) FROM Progress p2 WHERE p2.levelID = l.levelID LIMIT 1)) AS Best_score,</w:t>
            </w:r>
          </w:p>
          <w:p w14:paraId="29D4AB79" w14:textId="77777777" w:rsidR="00CB79FF" w:rsidRPr="002A388D" w:rsidRDefault="00CB79FF" w:rsidP="00CB79FF">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MIN(CASE WHEN l.levelID BETWEEN 6 AND 12 THEN p.time ELSE 100000 END) AS Best_Time,</w:t>
            </w:r>
          </w:p>
          <w:p w14:paraId="5EC30404" w14:textId="77777777" w:rsidR="00CB79FF" w:rsidRPr="002A388D" w:rsidRDefault="00CB79FF" w:rsidP="00CB79FF">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 xml:space="preserve">(SELECT pl.username FROM Progress p, Player pl </w:t>
            </w:r>
          </w:p>
          <w:p w14:paraId="7A7DFD18" w14:textId="77777777" w:rsidR="00CB79FF" w:rsidRPr="002A388D" w:rsidRDefault="00CB79FF" w:rsidP="00CB79FF">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 xml:space="preserve"> WHERE p.playerID = pl.playerID AND p.time = </w:t>
            </w:r>
          </w:p>
          <w:p w14:paraId="4E637449" w14:textId="77777777" w:rsidR="00CB79FF" w:rsidRPr="002A388D" w:rsidRDefault="00CB79FF" w:rsidP="00CB79FF">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   (SELECT MIN(time) FROM Progress p2 WHERE p2.levelID = l.levelID LIMIT 1)) AS Best_time,</w:t>
            </w:r>
          </w:p>
          <w:p w14:paraId="5870E404" w14:textId="77777777" w:rsidR="00CB79FF" w:rsidRPr="002A388D" w:rsidRDefault="00CB79FF" w:rsidP="00CB79FF">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AVG(p.score) AS AVG_Score,</w:t>
            </w:r>
          </w:p>
          <w:p w14:paraId="7DE862F0" w14:textId="77777777" w:rsidR="00CB79FF" w:rsidRPr="002A388D" w:rsidRDefault="00CB79FF" w:rsidP="00CB79FF">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AVG(p.time) AS AVG_Time</w:t>
            </w:r>
          </w:p>
          <w:p w14:paraId="57288A32" w14:textId="77777777" w:rsidR="00CB79FF" w:rsidRPr="002A388D" w:rsidRDefault="00CB79FF" w:rsidP="00CB79FF">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FROM Player pl,Progress p,Level l</w:t>
            </w:r>
          </w:p>
          <w:p w14:paraId="494A877D" w14:textId="77777777" w:rsidR="00CB79FF" w:rsidRPr="002A388D" w:rsidRDefault="00CB79FF" w:rsidP="00CB79FF">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WHERE p.levelID = l.levelID AND p.playerID = pl.playerID</w:t>
            </w:r>
          </w:p>
          <w:p w14:paraId="4B3CB2C2" w14:textId="77777777" w:rsidR="00CB79FF" w:rsidRPr="002A388D" w:rsidRDefault="00CB79FF" w:rsidP="00CB79FF">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GROUP BY l.levelName</w:t>
            </w:r>
          </w:p>
          <w:p w14:paraId="72A288FA" w14:textId="77777777" w:rsidR="00CB79FF" w:rsidRPr="002A388D" w:rsidRDefault="00CB79FF" w:rsidP="00CB79FF">
            <w:pPr>
              <w:shd w:val="clear" w:color="auto" w:fill="191919"/>
              <w:spacing w:line="285" w:lineRule="atLeast"/>
              <w:rPr>
                <w:rFonts w:ascii="Segoe UI Historic" w:hAnsi="Segoe UI Historic" w:cs="Segoe UI Historic"/>
                <w:bCs/>
              </w:rPr>
            </w:pPr>
            <w:r w:rsidRPr="002A388D">
              <w:rPr>
                <w:rFonts w:ascii="Segoe UI Historic" w:hAnsi="Segoe UI Historic" w:cs="Segoe UI Historic"/>
                <w:bCs/>
              </w:rPr>
              <w:t>ORDER BY l.levelID;</w:t>
            </w:r>
          </w:p>
          <w:p w14:paraId="34E7EB51" w14:textId="06B0EE53" w:rsidR="00827F75" w:rsidRPr="002A388D" w:rsidRDefault="00827F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Segoe UI Historic" w:hAnsi="Segoe UI Historic" w:cs="Segoe UI Historic"/>
                <w:bCs/>
              </w:rPr>
            </w:pPr>
          </w:p>
        </w:tc>
      </w:tr>
    </w:tbl>
    <w:p w14:paraId="21775E46" w14:textId="77777777" w:rsidR="00827F75" w:rsidRPr="002A388D" w:rsidRDefault="00827F75" w:rsidP="00693678">
      <w:pPr>
        <w:ind w:leftChars="100" w:left="220"/>
        <w:rPr>
          <w:rFonts w:ascii="Segoe UI Historic" w:hAnsi="Segoe UI Historic" w:cs="Segoe UI Historic"/>
          <w:bCs/>
        </w:rPr>
      </w:pPr>
    </w:p>
    <w:p w14:paraId="5C72350C" w14:textId="77777777" w:rsidR="00827F75" w:rsidRPr="002A388D" w:rsidRDefault="00827F75" w:rsidP="00693678">
      <w:pPr>
        <w:ind w:leftChars="100" w:left="220"/>
        <w:rPr>
          <w:rFonts w:ascii="Segoe UI Historic" w:hAnsi="Segoe UI Historic" w:cs="Segoe UI Historic"/>
          <w:bCs/>
        </w:rPr>
      </w:pPr>
    </w:p>
    <w:tbl>
      <w:tblPr>
        <w:tblStyle w:val="ae"/>
        <w:tblW w:w="0" w:type="auto"/>
        <w:tblInd w:w="277" w:type="dxa"/>
        <w:tblLook w:val="04A0" w:firstRow="1" w:lastRow="0" w:firstColumn="1" w:lastColumn="0" w:noHBand="0" w:noVBand="1"/>
      </w:tblPr>
      <w:tblGrid>
        <w:gridCol w:w="2093"/>
        <w:gridCol w:w="4932"/>
      </w:tblGrid>
      <w:tr w:rsidR="002A388D" w:rsidRPr="002A388D" w14:paraId="69BA3ADC" w14:textId="77777777" w:rsidTr="00693678">
        <w:tc>
          <w:tcPr>
            <w:tcW w:w="2093" w:type="dxa"/>
          </w:tcPr>
          <w:p w14:paraId="47B58292" w14:textId="77777777" w:rsidR="00EB138D" w:rsidRPr="002A388D" w:rsidRDefault="00EB138D">
            <w:pPr>
              <w:rPr>
                <w:rFonts w:ascii="Segoe UI Historic" w:hAnsi="Segoe UI Historic" w:cs="Segoe UI Historic"/>
                <w:bCs/>
              </w:rPr>
            </w:pPr>
            <w:r w:rsidRPr="002A388D">
              <w:rPr>
                <w:rFonts w:ascii="Segoe UI Historic" w:hAnsi="Segoe UI Historic" w:cs="Segoe UI Historic"/>
                <w:bCs/>
              </w:rPr>
              <w:t>Query Name</w:t>
            </w:r>
          </w:p>
        </w:tc>
        <w:tc>
          <w:tcPr>
            <w:tcW w:w="4932" w:type="dxa"/>
          </w:tcPr>
          <w:p w14:paraId="195EED17" w14:textId="05CB0FA2" w:rsidR="00EB138D" w:rsidRPr="002A388D" w:rsidRDefault="005A2F45">
            <w:pPr>
              <w:rPr>
                <w:rFonts w:ascii="Segoe UI Historic" w:hAnsi="Segoe UI Historic" w:cs="Segoe UI Historic"/>
                <w:bCs/>
              </w:rPr>
            </w:pPr>
            <w:r w:rsidRPr="002A388D">
              <w:rPr>
                <w:rFonts w:ascii="Segoe UI Historic" w:hAnsi="Segoe UI Historic" w:cs="Segoe UI Historic" w:hint="eastAsia"/>
                <w:bCs/>
              </w:rPr>
              <w:t>A</w:t>
            </w:r>
            <w:r w:rsidRPr="002A388D">
              <w:rPr>
                <w:rFonts w:ascii="Segoe UI Historic" w:hAnsi="Segoe UI Historic" w:cs="Segoe UI Historic"/>
                <w:bCs/>
              </w:rPr>
              <w:t>llStat</w:t>
            </w:r>
          </w:p>
        </w:tc>
      </w:tr>
      <w:tr w:rsidR="002A388D" w:rsidRPr="002A388D" w14:paraId="7EA94303" w14:textId="77777777" w:rsidTr="00693678">
        <w:tc>
          <w:tcPr>
            <w:tcW w:w="2093" w:type="dxa"/>
          </w:tcPr>
          <w:p w14:paraId="2870E9E8" w14:textId="77777777" w:rsidR="00EB138D" w:rsidRPr="002A388D" w:rsidRDefault="00EB138D">
            <w:pPr>
              <w:rPr>
                <w:rFonts w:ascii="Segoe UI Historic" w:hAnsi="Segoe UI Historic" w:cs="Segoe UI Historic"/>
                <w:bCs/>
              </w:rPr>
            </w:pPr>
            <w:r w:rsidRPr="002A388D">
              <w:rPr>
                <w:rFonts w:ascii="Segoe UI Historic" w:hAnsi="Segoe UI Historic" w:cs="Segoe UI Historic"/>
                <w:bCs/>
              </w:rPr>
              <w:t>Query Type</w:t>
            </w:r>
          </w:p>
        </w:tc>
        <w:tc>
          <w:tcPr>
            <w:tcW w:w="4932" w:type="dxa"/>
          </w:tcPr>
          <w:p w14:paraId="0ECA36E9" w14:textId="04C6590B" w:rsidR="00EB138D" w:rsidRPr="002A388D" w:rsidRDefault="005A2F45">
            <w:pPr>
              <w:rPr>
                <w:rFonts w:ascii="Segoe UI Historic" w:hAnsi="Segoe UI Historic" w:cs="Segoe UI Historic"/>
                <w:bCs/>
              </w:rPr>
            </w:pPr>
            <w:r w:rsidRPr="002A388D">
              <w:rPr>
                <w:rFonts w:ascii="Segoe UI Historic" w:hAnsi="Segoe UI Historic" w:cs="Segoe UI Historic" w:hint="eastAsia"/>
                <w:bCs/>
              </w:rPr>
              <w:t>S</w:t>
            </w:r>
            <w:r w:rsidRPr="002A388D">
              <w:rPr>
                <w:rFonts w:ascii="Segoe UI Historic" w:hAnsi="Segoe UI Historic" w:cs="Segoe UI Historic"/>
                <w:bCs/>
              </w:rPr>
              <w:t>ELECT</w:t>
            </w:r>
          </w:p>
        </w:tc>
      </w:tr>
      <w:tr w:rsidR="002A388D" w:rsidRPr="002A388D" w14:paraId="3773329A" w14:textId="77777777" w:rsidTr="00693678">
        <w:tc>
          <w:tcPr>
            <w:tcW w:w="2093" w:type="dxa"/>
          </w:tcPr>
          <w:p w14:paraId="3E7CB709" w14:textId="77777777" w:rsidR="00EB138D" w:rsidRPr="002A388D" w:rsidRDefault="00EB138D">
            <w:pPr>
              <w:rPr>
                <w:rFonts w:ascii="Segoe UI Historic" w:hAnsi="Segoe UI Historic" w:cs="Segoe UI Historic"/>
                <w:bCs/>
              </w:rPr>
            </w:pPr>
            <w:r w:rsidRPr="002A388D">
              <w:rPr>
                <w:rFonts w:ascii="Segoe UI Historic" w:hAnsi="Segoe UI Historic" w:cs="Segoe UI Historic"/>
                <w:bCs/>
              </w:rPr>
              <w:t>Purpose</w:t>
            </w:r>
          </w:p>
        </w:tc>
        <w:tc>
          <w:tcPr>
            <w:tcW w:w="4932" w:type="dxa"/>
          </w:tcPr>
          <w:p w14:paraId="5186B24E" w14:textId="4056EB7A" w:rsidR="00EB138D" w:rsidRPr="002A388D" w:rsidRDefault="005A2F45">
            <w:pPr>
              <w:rPr>
                <w:rFonts w:ascii="Segoe UI Historic" w:hAnsi="Segoe UI Historic" w:cs="Segoe UI Historic"/>
                <w:bCs/>
              </w:rPr>
            </w:pPr>
            <w:r w:rsidRPr="002A388D">
              <w:rPr>
                <w:rFonts w:ascii="Segoe UI Historic" w:hAnsi="Segoe UI Historic" w:cs="Segoe UI Historic" w:hint="eastAsia"/>
                <w:bCs/>
              </w:rPr>
              <w:t>S</w:t>
            </w:r>
            <w:r w:rsidRPr="002A388D">
              <w:rPr>
                <w:rFonts w:ascii="Segoe UI Historic" w:hAnsi="Segoe UI Historic" w:cs="Segoe UI Historic"/>
                <w:bCs/>
              </w:rPr>
              <w:t>how all gameplay statistics</w:t>
            </w:r>
          </w:p>
        </w:tc>
      </w:tr>
      <w:tr w:rsidR="002A388D" w:rsidRPr="002A388D" w14:paraId="4404D439" w14:textId="77777777" w:rsidTr="00693678">
        <w:tc>
          <w:tcPr>
            <w:tcW w:w="2093" w:type="dxa"/>
          </w:tcPr>
          <w:p w14:paraId="596916BC" w14:textId="77777777" w:rsidR="00EB138D" w:rsidRPr="002A388D" w:rsidRDefault="00EB138D">
            <w:pPr>
              <w:rPr>
                <w:rFonts w:ascii="Segoe UI Historic" w:hAnsi="Segoe UI Historic" w:cs="Segoe UI Historic"/>
                <w:bCs/>
              </w:rPr>
            </w:pPr>
            <w:r w:rsidRPr="002A388D">
              <w:rPr>
                <w:rFonts w:ascii="Segoe UI Historic" w:hAnsi="Segoe UI Historic" w:cs="Segoe UI Historic"/>
                <w:bCs/>
              </w:rPr>
              <w:t>Table(s)</w:t>
            </w:r>
          </w:p>
        </w:tc>
        <w:tc>
          <w:tcPr>
            <w:tcW w:w="4932" w:type="dxa"/>
          </w:tcPr>
          <w:p w14:paraId="2F9A0D81" w14:textId="23765B7B" w:rsidR="00EB138D" w:rsidRPr="002A388D" w:rsidRDefault="005A2F45">
            <w:pPr>
              <w:rPr>
                <w:rFonts w:ascii="Segoe UI Historic" w:hAnsi="Segoe UI Historic" w:cs="Segoe UI Historic"/>
                <w:bCs/>
              </w:rPr>
            </w:pPr>
            <w:r w:rsidRPr="002A388D">
              <w:rPr>
                <w:rFonts w:ascii="Segoe UI Historic" w:hAnsi="Segoe UI Historic" w:cs="Segoe UI Historic" w:hint="eastAsia"/>
                <w:bCs/>
              </w:rPr>
              <w:t>P</w:t>
            </w:r>
            <w:r w:rsidRPr="002A388D">
              <w:rPr>
                <w:rFonts w:ascii="Segoe UI Historic" w:hAnsi="Segoe UI Historic" w:cs="Segoe UI Historic"/>
                <w:bCs/>
              </w:rPr>
              <w:t>rogress</w:t>
            </w:r>
            <w:r w:rsidR="00DC3304" w:rsidRPr="002A388D">
              <w:rPr>
                <w:rFonts w:ascii="Segoe UI Historic" w:hAnsi="Segoe UI Historic" w:cs="Segoe UI Historic"/>
                <w:bCs/>
              </w:rPr>
              <w:t xml:space="preserve"> p</w:t>
            </w:r>
            <w:r w:rsidRPr="002A388D">
              <w:rPr>
                <w:rFonts w:ascii="Segoe UI Historic" w:hAnsi="Segoe UI Historic" w:cs="Segoe UI Historic"/>
                <w:bCs/>
              </w:rPr>
              <w:t>, Level</w:t>
            </w:r>
            <w:r w:rsidR="00DC3304" w:rsidRPr="002A388D">
              <w:rPr>
                <w:rFonts w:ascii="Segoe UI Historic" w:hAnsi="Segoe UI Historic" w:cs="Segoe UI Historic"/>
                <w:bCs/>
              </w:rPr>
              <w:t xml:space="preserve"> l</w:t>
            </w:r>
            <w:r w:rsidRPr="002A388D">
              <w:rPr>
                <w:rFonts w:ascii="Segoe UI Historic" w:hAnsi="Segoe UI Historic" w:cs="Segoe UI Historic"/>
                <w:bCs/>
              </w:rPr>
              <w:t>, Player</w:t>
            </w:r>
            <w:r w:rsidR="00DC3304" w:rsidRPr="002A388D">
              <w:rPr>
                <w:rFonts w:ascii="Segoe UI Historic" w:hAnsi="Segoe UI Historic" w:cs="Segoe UI Historic"/>
                <w:bCs/>
              </w:rPr>
              <w:t xml:space="preserve"> pl</w:t>
            </w:r>
          </w:p>
        </w:tc>
      </w:tr>
      <w:tr w:rsidR="002A388D" w:rsidRPr="002A388D" w14:paraId="0F24ED66" w14:textId="77777777" w:rsidTr="00693678">
        <w:tc>
          <w:tcPr>
            <w:tcW w:w="2093" w:type="dxa"/>
          </w:tcPr>
          <w:p w14:paraId="084E57B1" w14:textId="77777777" w:rsidR="005A2F45" w:rsidRPr="002A388D" w:rsidRDefault="005A2F45" w:rsidP="005A2F45">
            <w:pPr>
              <w:rPr>
                <w:rFonts w:ascii="Segoe UI Historic" w:hAnsi="Segoe UI Historic" w:cs="Segoe UI Historic"/>
                <w:bCs/>
              </w:rPr>
            </w:pPr>
            <w:r w:rsidRPr="002A388D">
              <w:rPr>
                <w:rFonts w:ascii="Segoe UI Historic" w:hAnsi="Segoe UI Historic" w:cs="Segoe UI Historic"/>
                <w:bCs/>
              </w:rPr>
              <w:t>Attribute(s)</w:t>
            </w:r>
          </w:p>
        </w:tc>
        <w:tc>
          <w:tcPr>
            <w:tcW w:w="4932" w:type="dxa"/>
          </w:tcPr>
          <w:p w14:paraId="4086D1A1" w14:textId="5D3B3861" w:rsidR="005A2F45" w:rsidRPr="002A388D" w:rsidRDefault="00DC3304" w:rsidP="005A2F45">
            <w:pPr>
              <w:rPr>
                <w:rFonts w:ascii="Segoe UI Historic" w:hAnsi="Segoe UI Historic" w:cs="Segoe UI Historic"/>
                <w:bCs/>
              </w:rPr>
            </w:pPr>
            <w:r w:rsidRPr="002A388D">
              <w:rPr>
                <w:rFonts w:ascii="Segoe UI Historic" w:hAnsi="Segoe UI Historic" w:cs="Segoe UI Historic"/>
                <w:bCs/>
              </w:rPr>
              <w:t>pl.username,p.levelID, p.score, p.time</w:t>
            </w:r>
          </w:p>
        </w:tc>
      </w:tr>
      <w:tr w:rsidR="002A388D" w:rsidRPr="002A388D" w14:paraId="1C00C0AB" w14:textId="77777777" w:rsidTr="00693678">
        <w:tc>
          <w:tcPr>
            <w:tcW w:w="2093" w:type="dxa"/>
          </w:tcPr>
          <w:p w14:paraId="16B428B7" w14:textId="77777777" w:rsidR="005A2F45" w:rsidRPr="002A388D" w:rsidRDefault="005A2F45" w:rsidP="005A2F45">
            <w:pPr>
              <w:rPr>
                <w:rFonts w:ascii="Segoe UI Historic" w:hAnsi="Segoe UI Historic" w:cs="Segoe UI Historic"/>
                <w:bCs/>
              </w:rPr>
            </w:pPr>
            <w:r w:rsidRPr="002A388D">
              <w:rPr>
                <w:rFonts w:ascii="Segoe UI Historic" w:hAnsi="Segoe UI Historic" w:cs="Segoe UI Historic"/>
                <w:bCs/>
              </w:rPr>
              <w:t>Criteria</w:t>
            </w:r>
          </w:p>
        </w:tc>
        <w:tc>
          <w:tcPr>
            <w:tcW w:w="4932" w:type="dxa"/>
          </w:tcPr>
          <w:p w14:paraId="188AB2F9" w14:textId="2CF16867" w:rsidR="005A2F45" w:rsidRPr="002A388D" w:rsidRDefault="005A2F45" w:rsidP="005A2F45">
            <w:pPr>
              <w:rPr>
                <w:rFonts w:ascii="Segoe UI Historic" w:hAnsi="Segoe UI Historic" w:cs="Segoe UI Historic"/>
                <w:bCs/>
              </w:rPr>
            </w:pPr>
            <w:r w:rsidRPr="002A388D">
              <w:rPr>
                <w:rFonts w:ascii="Segoe UI Historic" w:hAnsi="Segoe UI Historic" w:cs="Segoe UI Historic" w:hint="eastAsia"/>
                <w:bCs/>
              </w:rPr>
              <w:t>P</w:t>
            </w:r>
            <w:r w:rsidRPr="002A388D">
              <w:rPr>
                <w:rFonts w:ascii="Segoe UI Historic" w:hAnsi="Segoe UI Historic" w:cs="Segoe UI Historic"/>
                <w:bCs/>
              </w:rPr>
              <w:t>layer.playerID = Progress.playerID AND Level.levelID = Progress.levelID</w:t>
            </w:r>
          </w:p>
        </w:tc>
      </w:tr>
      <w:tr w:rsidR="002A388D" w:rsidRPr="002A388D" w14:paraId="3296ABF6" w14:textId="77777777" w:rsidTr="00693678">
        <w:tc>
          <w:tcPr>
            <w:tcW w:w="2093" w:type="dxa"/>
          </w:tcPr>
          <w:p w14:paraId="63EC1B2A" w14:textId="77777777" w:rsidR="005A2F45" w:rsidRPr="002A388D" w:rsidRDefault="005A2F45" w:rsidP="005A2F45">
            <w:pPr>
              <w:rPr>
                <w:rFonts w:ascii="Segoe UI Historic" w:hAnsi="Segoe UI Historic" w:cs="Segoe UI Historic"/>
                <w:bCs/>
              </w:rPr>
            </w:pPr>
            <w:r w:rsidRPr="002A388D">
              <w:rPr>
                <w:rFonts w:ascii="Segoe UI Historic" w:hAnsi="Segoe UI Historic" w:cs="Segoe UI Historic"/>
                <w:bCs/>
              </w:rPr>
              <w:t>Display Method</w:t>
            </w:r>
          </w:p>
        </w:tc>
        <w:tc>
          <w:tcPr>
            <w:tcW w:w="4932" w:type="dxa"/>
          </w:tcPr>
          <w:p w14:paraId="73DAF930" w14:textId="430FDC71" w:rsidR="005A2F45" w:rsidRPr="002A388D" w:rsidRDefault="005A2F45" w:rsidP="005A2F45">
            <w:pPr>
              <w:rPr>
                <w:rFonts w:ascii="Segoe UI Historic" w:hAnsi="Segoe UI Historic" w:cs="Segoe UI Historic"/>
                <w:bCs/>
              </w:rPr>
            </w:pPr>
            <w:r w:rsidRPr="002A388D">
              <w:rPr>
                <w:rFonts w:ascii="Segoe UI Historic" w:hAnsi="Segoe UI Historic" w:cs="Segoe UI Historic"/>
                <w:bCs/>
              </w:rPr>
              <w:t>Screen Display</w:t>
            </w:r>
          </w:p>
        </w:tc>
      </w:tr>
      <w:tr w:rsidR="002A388D" w:rsidRPr="002A388D" w14:paraId="5531AEFB" w14:textId="77777777" w:rsidTr="00693678">
        <w:tc>
          <w:tcPr>
            <w:tcW w:w="2093" w:type="dxa"/>
          </w:tcPr>
          <w:p w14:paraId="594FCA37" w14:textId="77777777" w:rsidR="00EB138D" w:rsidRPr="002A388D" w:rsidRDefault="00EB138D">
            <w:pPr>
              <w:rPr>
                <w:rFonts w:ascii="Segoe UI Historic" w:hAnsi="Segoe UI Historic" w:cs="Segoe UI Historic"/>
                <w:bCs/>
              </w:rPr>
            </w:pPr>
            <w:r w:rsidRPr="002A388D">
              <w:rPr>
                <w:rFonts w:ascii="Segoe UI Historic" w:hAnsi="Segoe UI Historic" w:cs="Segoe UI Historic"/>
                <w:bCs/>
              </w:rPr>
              <w:t>SQL</w:t>
            </w:r>
          </w:p>
        </w:tc>
        <w:tc>
          <w:tcPr>
            <w:tcW w:w="4932" w:type="dxa"/>
          </w:tcPr>
          <w:p w14:paraId="650D959E" w14:textId="056702F0" w:rsidR="00EB138D" w:rsidRPr="002A388D" w:rsidRDefault="001478CF" w:rsidP="001478CF">
            <w:pPr>
              <w:pStyle w:val="HTML"/>
              <w:shd w:val="clear" w:color="auto" w:fill="2B2B2B"/>
              <w:rPr>
                <w:rFonts w:ascii="Segoe UI Historic" w:eastAsiaTheme="minorEastAsia" w:hAnsi="Segoe UI Historic" w:cs="Segoe UI Historic"/>
                <w:bCs/>
                <w:sz w:val="22"/>
                <w:szCs w:val="22"/>
                <w:lang w:val="en-GB"/>
              </w:rPr>
            </w:pPr>
            <w:r w:rsidRPr="002A388D">
              <w:rPr>
                <w:rFonts w:ascii="Segoe UI Historic" w:eastAsiaTheme="minorEastAsia" w:hAnsi="Segoe UI Historic" w:cs="Segoe UI Historic"/>
                <w:bCs/>
                <w:sz w:val="22"/>
                <w:szCs w:val="22"/>
                <w:lang w:val="en-GB"/>
              </w:rPr>
              <w:t>SELECT pl.username,p.levelID, p.score, p.time FROM Progress p INNER JOIN Player pl ON p.playerID = pl.playerID</w:t>
            </w:r>
          </w:p>
        </w:tc>
      </w:tr>
    </w:tbl>
    <w:p w14:paraId="743F9EA1" w14:textId="17CA36DC" w:rsidR="00EB138D" w:rsidRPr="002A388D" w:rsidRDefault="00EB138D" w:rsidP="00693678">
      <w:pPr>
        <w:ind w:leftChars="100" w:left="220"/>
        <w:rPr>
          <w:rFonts w:ascii="Segoe UI Historic" w:hAnsi="Segoe UI Historic" w:cs="Segoe UI Historic"/>
          <w:bCs/>
        </w:rPr>
      </w:pPr>
    </w:p>
    <w:tbl>
      <w:tblPr>
        <w:tblStyle w:val="ae"/>
        <w:tblW w:w="0" w:type="auto"/>
        <w:tblInd w:w="277" w:type="dxa"/>
        <w:tblLook w:val="04A0" w:firstRow="1" w:lastRow="0" w:firstColumn="1" w:lastColumn="0" w:noHBand="0" w:noVBand="1"/>
      </w:tblPr>
      <w:tblGrid>
        <w:gridCol w:w="2093"/>
        <w:gridCol w:w="4932"/>
      </w:tblGrid>
      <w:tr w:rsidR="002A388D" w:rsidRPr="002A388D" w14:paraId="347A0326" w14:textId="77777777" w:rsidTr="00693678">
        <w:tc>
          <w:tcPr>
            <w:tcW w:w="2093" w:type="dxa"/>
          </w:tcPr>
          <w:p w14:paraId="05F685DD" w14:textId="77777777" w:rsidR="001307F3" w:rsidRPr="002A388D" w:rsidRDefault="001307F3">
            <w:pPr>
              <w:rPr>
                <w:rFonts w:ascii="Segoe UI Historic" w:hAnsi="Segoe UI Historic" w:cs="Segoe UI Historic"/>
                <w:bCs/>
              </w:rPr>
            </w:pPr>
            <w:r w:rsidRPr="002A388D">
              <w:rPr>
                <w:rFonts w:ascii="Segoe UI Historic" w:hAnsi="Segoe UI Historic" w:cs="Segoe UI Historic"/>
                <w:bCs/>
              </w:rPr>
              <w:t>Query Name</w:t>
            </w:r>
          </w:p>
        </w:tc>
        <w:tc>
          <w:tcPr>
            <w:tcW w:w="4932" w:type="dxa"/>
          </w:tcPr>
          <w:p w14:paraId="5D7A3617" w14:textId="3349D933" w:rsidR="001307F3" w:rsidRPr="002A388D" w:rsidRDefault="001B75E3">
            <w:pPr>
              <w:rPr>
                <w:rFonts w:ascii="Segoe UI Historic" w:hAnsi="Segoe UI Historic" w:cs="Segoe UI Historic"/>
                <w:bCs/>
              </w:rPr>
            </w:pPr>
            <w:r w:rsidRPr="002A388D">
              <w:rPr>
                <w:rFonts w:ascii="Segoe UI Historic" w:hAnsi="Segoe UI Historic" w:cs="Segoe UI Historic" w:hint="eastAsia"/>
                <w:bCs/>
              </w:rPr>
              <w:t>U</w:t>
            </w:r>
            <w:r w:rsidRPr="002A388D">
              <w:rPr>
                <w:rFonts w:ascii="Segoe UI Historic" w:hAnsi="Segoe UI Historic" w:cs="Segoe UI Historic"/>
                <w:bCs/>
              </w:rPr>
              <w:t>ploadScore</w:t>
            </w:r>
          </w:p>
        </w:tc>
      </w:tr>
      <w:tr w:rsidR="002A388D" w:rsidRPr="002A388D" w14:paraId="45003219" w14:textId="77777777" w:rsidTr="00693678">
        <w:tc>
          <w:tcPr>
            <w:tcW w:w="2093" w:type="dxa"/>
          </w:tcPr>
          <w:p w14:paraId="47D786C5" w14:textId="77777777" w:rsidR="001307F3" w:rsidRPr="002A388D" w:rsidRDefault="001307F3">
            <w:pPr>
              <w:rPr>
                <w:rFonts w:ascii="Segoe UI Historic" w:hAnsi="Segoe UI Historic" w:cs="Segoe UI Historic"/>
                <w:bCs/>
              </w:rPr>
            </w:pPr>
            <w:r w:rsidRPr="002A388D">
              <w:rPr>
                <w:rFonts w:ascii="Segoe UI Historic" w:hAnsi="Segoe UI Historic" w:cs="Segoe UI Historic"/>
                <w:bCs/>
              </w:rPr>
              <w:t>Query Type</w:t>
            </w:r>
          </w:p>
        </w:tc>
        <w:tc>
          <w:tcPr>
            <w:tcW w:w="4932" w:type="dxa"/>
          </w:tcPr>
          <w:p w14:paraId="325A15B9" w14:textId="423B467D" w:rsidR="001307F3" w:rsidRPr="002A388D" w:rsidRDefault="001B75E3">
            <w:pPr>
              <w:rPr>
                <w:rFonts w:ascii="Segoe UI Historic" w:hAnsi="Segoe UI Historic" w:cs="Segoe UI Historic"/>
                <w:bCs/>
              </w:rPr>
            </w:pPr>
            <w:r w:rsidRPr="002A388D">
              <w:rPr>
                <w:rFonts w:ascii="Segoe UI Historic" w:hAnsi="Segoe UI Historic" w:cs="Segoe UI Historic" w:hint="eastAsia"/>
                <w:bCs/>
              </w:rPr>
              <w:t>I</w:t>
            </w:r>
            <w:r w:rsidRPr="002A388D">
              <w:rPr>
                <w:rFonts w:ascii="Segoe UI Historic" w:hAnsi="Segoe UI Historic" w:cs="Segoe UI Historic"/>
                <w:bCs/>
              </w:rPr>
              <w:t>NSERT INTO</w:t>
            </w:r>
          </w:p>
        </w:tc>
      </w:tr>
      <w:tr w:rsidR="002A388D" w:rsidRPr="002A388D" w14:paraId="77FB7A8F" w14:textId="77777777" w:rsidTr="00693678">
        <w:tc>
          <w:tcPr>
            <w:tcW w:w="2093" w:type="dxa"/>
          </w:tcPr>
          <w:p w14:paraId="338EC565" w14:textId="77777777" w:rsidR="001307F3" w:rsidRPr="002A388D" w:rsidRDefault="001307F3">
            <w:pPr>
              <w:rPr>
                <w:rFonts w:ascii="Segoe UI Historic" w:hAnsi="Segoe UI Historic" w:cs="Segoe UI Historic"/>
                <w:bCs/>
              </w:rPr>
            </w:pPr>
            <w:r w:rsidRPr="002A388D">
              <w:rPr>
                <w:rFonts w:ascii="Segoe UI Historic" w:hAnsi="Segoe UI Historic" w:cs="Segoe UI Historic"/>
                <w:bCs/>
              </w:rPr>
              <w:t>Purpose</w:t>
            </w:r>
          </w:p>
        </w:tc>
        <w:tc>
          <w:tcPr>
            <w:tcW w:w="4932" w:type="dxa"/>
          </w:tcPr>
          <w:p w14:paraId="07378524" w14:textId="0B2D4F04" w:rsidR="001307F3" w:rsidRPr="002A388D" w:rsidRDefault="001B75E3">
            <w:pPr>
              <w:rPr>
                <w:rFonts w:ascii="Segoe UI Historic" w:hAnsi="Segoe UI Historic" w:cs="Segoe UI Historic"/>
                <w:bCs/>
              </w:rPr>
            </w:pPr>
            <w:r w:rsidRPr="002A388D">
              <w:rPr>
                <w:rFonts w:ascii="Segoe UI Historic" w:hAnsi="Segoe UI Historic" w:cs="Segoe UI Historic" w:hint="eastAsia"/>
                <w:bCs/>
              </w:rPr>
              <w:t>U</w:t>
            </w:r>
            <w:r w:rsidRPr="002A388D">
              <w:rPr>
                <w:rFonts w:ascii="Segoe UI Historic" w:hAnsi="Segoe UI Historic" w:cs="Segoe UI Historic"/>
                <w:bCs/>
              </w:rPr>
              <w:t>pload a score record to server</w:t>
            </w:r>
          </w:p>
        </w:tc>
      </w:tr>
      <w:tr w:rsidR="002A388D" w:rsidRPr="002A388D" w14:paraId="2D453946" w14:textId="77777777" w:rsidTr="00693678">
        <w:tc>
          <w:tcPr>
            <w:tcW w:w="2093" w:type="dxa"/>
          </w:tcPr>
          <w:p w14:paraId="0599C0E8" w14:textId="77777777" w:rsidR="001307F3" w:rsidRPr="002A388D" w:rsidRDefault="001307F3">
            <w:pPr>
              <w:rPr>
                <w:rFonts w:ascii="Segoe UI Historic" w:hAnsi="Segoe UI Historic" w:cs="Segoe UI Historic"/>
                <w:bCs/>
              </w:rPr>
            </w:pPr>
            <w:r w:rsidRPr="002A388D">
              <w:rPr>
                <w:rFonts w:ascii="Segoe UI Historic" w:hAnsi="Segoe UI Historic" w:cs="Segoe UI Historic"/>
                <w:bCs/>
              </w:rPr>
              <w:t>Table(s)</w:t>
            </w:r>
          </w:p>
        </w:tc>
        <w:tc>
          <w:tcPr>
            <w:tcW w:w="4932" w:type="dxa"/>
          </w:tcPr>
          <w:p w14:paraId="768A289E" w14:textId="3BC23DAB" w:rsidR="001307F3" w:rsidRPr="002A388D" w:rsidRDefault="001B75E3">
            <w:pPr>
              <w:rPr>
                <w:rFonts w:ascii="Segoe UI Historic" w:hAnsi="Segoe UI Historic" w:cs="Segoe UI Historic"/>
                <w:bCs/>
              </w:rPr>
            </w:pPr>
            <w:r w:rsidRPr="002A388D">
              <w:rPr>
                <w:rFonts w:ascii="Segoe UI Historic" w:hAnsi="Segoe UI Historic" w:cs="Segoe UI Historic" w:hint="eastAsia"/>
                <w:bCs/>
              </w:rPr>
              <w:t>P</w:t>
            </w:r>
            <w:r w:rsidRPr="002A388D">
              <w:rPr>
                <w:rFonts w:ascii="Segoe UI Historic" w:hAnsi="Segoe UI Historic" w:cs="Segoe UI Historic"/>
                <w:bCs/>
              </w:rPr>
              <w:t>rogress</w:t>
            </w:r>
          </w:p>
        </w:tc>
      </w:tr>
      <w:tr w:rsidR="002A388D" w:rsidRPr="002A388D" w14:paraId="51F0F18B" w14:textId="77777777" w:rsidTr="00693678">
        <w:tc>
          <w:tcPr>
            <w:tcW w:w="2093" w:type="dxa"/>
          </w:tcPr>
          <w:p w14:paraId="53B30048" w14:textId="77777777" w:rsidR="001307F3" w:rsidRPr="002A388D" w:rsidRDefault="001307F3">
            <w:pPr>
              <w:rPr>
                <w:rFonts w:ascii="Segoe UI Historic" w:hAnsi="Segoe UI Historic" w:cs="Segoe UI Historic"/>
                <w:bCs/>
              </w:rPr>
            </w:pPr>
            <w:r w:rsidRPr="002A388D">
              <w:rPr>
                <w:rFonts w:ascii="Segoe UI Historic" w:hAnsi="Segoe UI Historic" w:cs="Segoe UI Historic"/>
                <w:bCs/>
              </w:rPr>
              <w:t>Attribute(s)</w:t>
            </w:r>
          </w:p>
        </w:tc>
        <w:tc>
          <w:tcPr>
            <w:tcW w:w="4932" w:type="dxa"/>
          </w:tcPr>
          <w:p w14:paraId="151E996F" w14:textId="3DBCD227" w:rsidR="001307F3" w:rsidRPr="002A388D" w:rsidRDefault="005A77AB">
            <w:pPr>
              <w:rPr>
                <w:rFonts w:ascii="Segoe UI Historic" w:hAnsi="Segoe UI Historic" w:cs="Segoe UI Historic"/>
                <w:bCs/>
              </w:rPr>
            </w:pPr>
            <w:r w:rsidRPr="002A388D">
              <w:rPr>
                <w:rFonts w:ascii="Segoe UI Historic" w:hAnsi="Segoe UI Historic" w:cs="Segoe UI Historic"/>
                <w:bCs/>
              </w:rPr>
              <w:t>`playerID`, `levelID`, `score`, `time`</w:t>
            </w:r>
          </w:p>
        </w:tc>
      </w:tr>
      <w:tr w:rsidR="002A388D" w:rsidRPr="002A388D" w14:paraId="731D2BDA" w14:textId="77777777" w:rsidTr="00693678">
        <w:tc>
          <w:tcPr>
            <w:tcW w:w="2093" w:type="dxa"/>
          </w:tcPr>
          <w:p w14:paraId="236F4082" w14:textId="77777777" w:rsidR="001307F3" w:rsidRPr="002A388D" w:rsidRDefault="001307F3">
            <w:pPr>
              <w:rPr>
                <w:rFonts w:ascii="Segoe UI Historic" w:hAnsi="Segoe UI Historic" w:cs="Segoe UI Historic"/>
                <w:bCs/>
              </w:rPr>
            </w:pPr>
            <w:r w:rsidRPr="002A388D">
              <w:rPr>
                <w:rFonts w:ascii="Segoe UI Historic" w:hAnsi="Segoe UI Historic" w:cs="Segoe UI Historic"/>
                <w:bCs/>
              </w:rPr>
              <w:t>Criteria</w:t>
            </w:r>
          </w:p>
        </w:tc>
        <w:tc>
          <w:tcPr>
            <w:tcW w:w="4932" w:type="dxa"/>
          </w:tcPr>
          <w:p w14:paraId="7E0A7AFD" w14:textId="58DF5239" w:rsidR="001307F3" w:rsidRPr="002A388D" w:rsidRDefault="005A77AB">
            <w:pPr>
              <w:rPr>
                <w:rFonts w:ascii="Segoe UI Historic" w:hAnsi="Segoe UI Historic" w:cs="Segoe UI Historic"/>
                <w:bCs/>
              </w:rPr>
            </w:pPr>
            <w:r w:rsidRPr="002A388D">
              <w:rPr>
                <w:rFonts w:ascii="Segoe UI Historic" w:hAnsi="Segoe UI Historic" w:cs="Segoe UI Historic" w:hint="eastAsia"/>
                <w:bCs/>
              </w:rPr>
              <w:t>N</w:t>
            </w:r>
            <w:r w:rsidRPr="002A388D">
              <w:rPr>
                <w:rFonts w:ascii="Segoe UI Historic" w:hAnsi="Segoe UI Historic" w:cs="Segoe UI Historic"/>
                <w:bCs/>
              </w:rPr>
              <w:t>/A</w:t>
            </w:r>
          </w:p>
        </w:tc>
      </w:tr>
      <w:tr w:rsidR="002A388D" w:rsidRPr="002A388D" w14:paraId="657CC7D1" w14:textId="77777777" w:rsidTr="00693678">
        <w:tc>
          <w:tcPr>
            <w:tcW w:w="2093" w:type="dxa"/>
          </w:tcPr>
          <w:p w14:paraId="4128326C" w14:textId="77777777" w:rsidR="001307F3" w:rsidRPr="002A388D" w:rsidRDefault="001307F3">
            <w:pPr>
              <w:rPr>
                <w:rFonts w:ascii="Segoe UI Historic" w:hAnsi="Segoe UI Historic" w:cs="Segoe UI Historic"/>
                <w:bCs/>
              </w:rPr>
            </w:pPr>
            <w:r w:rsidRPr="002A388D">
              <w:rPr>
                <w:rFonts w:ascii="Segoe UI Historic" w:hAnsi="Segoe UI Historic" w:cs="Segoe UI Historic"/>
                <w:bCs/>
              </w:rPr>
              <w:t>Display Method</w:t>
            </w:r>
          </w:p>
        </w:tc>
        <w:tc>
          <w:tcPr>
            <w:tcW w:w="4932" w:type="dxa"/>
          </w:tcPr>
          <w:p w14:paraId="3E232630" w14:textId="659CAA10" w:rsidR="001307F3" w:rsidRPr="002A388D" w:rsidRDefault="00B928A4">
            <w:pPr>
              <w:rPr>
                <w:rFonts w:ascii="Segoe UI Historic" w:hAnsi="Segoe UI Historic" w:cs="Segoe UI Historic"/>
                <w:bCs/>
              </w:rPr>
            </w:pPr>
            <w:r w:rsidRPr="002A388D">
              <w:rPr>
                <w:rFonts w:ascii="Segoe UI Historic" w:hAnsi="Segoe UI Historic" w:cs="Segoe UI Historic"/>
                <w:bCs/>
              </w:rPr>
              <w:t>Not displayed</w:t>
            </w:r>
          </w:p>
        </w:tc>
      </w:tr>
      <w:tr w:rsidR="002A388D" w:rsidRPr="002A388D" w14:paraId="446CF2BE" w14:textId="77777777" w:rsidTr="00693678">
        <w:tc>
          <w:tcPr>
            <w:tcW w:w="2093" w:type="dxa"/>
          </w:tcPr>
          <w:p w14:paraId="7F0A8898" w14:textId="77777777" w:rsidR="001307F3" w:rsidRPr="002A388D" w:rsidRDefault="001307F3">
            <w:pPr>
              <w:rPr>
                <w:rFonts w:ascii="Segoe UI Historic" w:hAnsi="Segoe UI Historic" w:cs="Segoe UI Historic"/>
                <w:bCs/>
              </w:rPr>
            </w:pPr>
            <w:r w:rsidRPr="002A388D">
              <w:rPr>
                <w:rFonts w:ascii="Segoe UI Historic" w:hAnsi="Segoe UI Historic" w:cs="Segoe UI Historic"/>
                <w:bCs/>
              </w:rPr>
              <w:t>SQL</w:t>
            </w:r>
          </w:p>
        </w:tc>
        <w:tc>
          <w:tcPr>
            <w:tcW w:w="4932" w:type="dxa"/>
          </w:tcPr>
          <w:p w14:paraId="52273018" w14:textId="7C131CE3" w:rsidR="001307F3" w:rsidRPr="002A388D" w:rsidRDefault="001307F3">
            <w:pPr>
              <w:pStyle w:val="HTML"/>
              <w:shd w:val="clear" w:color="auto" w:fill="2B2B2B"/>
              <w:rPr>
                <w:rFonts w:ascii="Segoe UI Historic" w:eastAsiaTheme="minorEastAsia" w:hAnsi="Segoe UI Historic" w:cs="Segoe UI Historic"/>
                <w:bCs/>
                <w:sz w:val="22"/>
                <w:szCs w:val="22"/>
                <w:lang w:val="en-GB"/>
              </w:rPr>
            </w:pPr>
            <w:r w:rsidRPr="002A388D">
              <w:rPr>
                <w:rFonts w:ascii="Segoe UI Historic" w:eastAsiaTheme="minorEastAsia" w:hAnsi="Segoe UI Historic" w:cs="Segoe UI Historic"/>
                <w:bCs/>
                <w:sz w:val="22"/>
                <w:szCs w:val="22"/>
                <w:lang w:val="en-GB"/>
              </w:rPr>
              <w:t>INSERT INTO `Progress`( `playerID`, `levelID`, `score`, `time`) VALUES (?,?,?,?)</w:t>
            </w:r>
          </w:p>
        </w:tc>
      </w:tr>
    </w:tbl>
    <w:p w14:paraId="43A75862" w14:textId="015CAB5A" w:rsidR="001307F3" w:rsidRPr="002A388D" w:rsidRDefault="004E05C8" w:rsidP="00693678">
      <w:pPr>
        <w:pStyle w:val="2"/>
        <w:ind w:leftChars="100" w:left="220"/>
        <w:rPr>
          <w:bCs/>
          <w:color w:val="auto"/>
          <w:sz w:val="22"/>
        </w:rPr>
      </w:pPr>
      <w:bookmarkStart w:id="624" w:name="_Toc129599061"/>
      <w:r w:rsidRPr="002A388D">
        <w:rPr>
          <w:rFonts w:hint="eastAsia"/>
          <w:bCs/>
          <w:color w:val="auto"/>
          <w:sz w:val="22"/>
        </w:rPr>
        <w:t>2</w:t>
      </w:r>
      <w:r w:rsidRPr="002A388D">
        <w:rPr>
          <w:bCs/>
          <w:color w:val="auto"/>
          <w:sz w:val="22"/>
        </w:rPr>
        <w:t>.7b local SQLite Query  in Save</w:t>
      </w:r>
      <w:r w:rsidR="00E0663D" w:rsidRPr="002A388D">
        <w:rPr>
          <w:bCs/>
          <w:color w:val="auto"/>
          <w:sz w:val="22"/>
        </w:rPr>
        <w:t>0/1/2</w:t>
      </w:r>
      <w:r w:rsidRPr="002A388D">
        <w:rPr>
          <w:bCs/>
          <w:color w:val="auto"/>
          <w:sz w:val="22"/>
        </w:rPr>
        <w:t>.sqlite3</w:t>
      </w:r>
      <w:bookmarkEnd w:id="624"/>
    </w:p>
    <w:tbl>
      <w:tblPr>
        <w:tblStyle w:val="ae"/>
        <w:tblW w:w="0" w:type="auto"/>
        <w:tblInd w:w="277" w:type="dxa"/>
        <w:tblLook w:val="04A0" w:firstRow="1" w:lastRow="0" w:firstColumn="1" w:lastColumn="0" w:noHBand="0" w:noVBand="1"/>
      </w:tblPr>
      <w:tblGrid>
        <w:gridCol w:w="2093"/>
        <w:gridCol w:w="4932"/>
      </w:tblGrid>
      <w:tr w:rsidR="002A388D" w:rsidRPr="002A388D" w14:paraId="1218CBF3" w14:textId="77777777" w:rsidTr="00693678">
        <w:tc>
          <w:tcPr>
            <w:tcW w:w="2093" w:type="dxa"/>
          </w:tcPr>
          <w:p w14:paraId="4A2AAB98" w14:textId="77777777" w:rsidR="00DC3C19" w:rsidRPr="002A388D" w:rsidRDefault="00DC3C19">
            <w:pPr>
              <w:rPr>
                <w:rFonts w:ascii="Segoe UI Historic" w:hAnsi="Segoe UI Historic" w:cs="Segoe UI Historic"/>
                <w:bCs/>
              </w:rPr>
            </w:pPr>
            <w:r w:rsidRPr="002A388D">
              <w:rPr>
                <w:rFonts w:ascii="Segoe UI Historic" w:hAnsi="Segoe UI Historic" w:cs="Segoe UI Historic"/>
                <w:bCs/>
              </w:rPr>
              <w:t>Query Name</w:t>
            </w:r>
          </w:p>
        </w:tc>
        <w:tc>
          <w:tcPr>
            <w:tcW w:w="4932" w:type="dxa"/>
          </w:tcPr>
          <w:p w14:paraId="6205C30E" w14:textId="13131876" w:rsidR="00DC3C19" w:rsidRPr="002A388D" w:rsidRDefault="005A77AB">
            <w:pPr>
              <w:rPr>
                <w:rFonts w:ascii="Segoe UI Historic" w:hAnsi="Segoe UI Historic" w:cs="Segoe UI Historic"/>
                <w:bCs/>
              </w:rPr>
            </w:pPr>
            <w:r w:rsidRPr="002A388D">
              <w:rPr>
                <w:rFonts w:ascii="Segoe UI Historic" w:hAnsi="Segoe UI Historic" w:cs="Segoe UI Historic" w:hint="eastAsia"/>
                <w:bCs/>
              </w:rPr>
              <w:t>A</w:t>
            </w:r>
            <w:r w:rsidRPr="002A388D">
              <w:rPr>
                <w:rFonts w:ascii="Segoe UI Historic" w:hAnsi="Segoe UI Historic" w:cs="Segoe UI Historic"/>
                <w:bCs/>
              </w:rPr>
              <w:t>ddDifficultyColumn</w:t>
            </w:r>
          </w:p>
        </w:tc>
      </w:tr>
      <w:tr w:rsidR="002A388D" w:rsidRPr="002A388D" w14:paraId="71CDCAB3" w14:textId="77777777" w:rsidTr="00693678">
        <w:tc>
          <w:tcPr>
            <w:tcW w:w="2093" w:type="dxa"/>
          </w:tcPr>
          <w:p w14:paraId="5C54F747" w14:textId="77777777" w:rsidR="00DC3C19" w:rsidRPr="002A388D" w:rsidRDefault="00DC3C19">
            <w:pPr>
              <w:rPr>
                <w:rFonts w:ascii="Segoe UI Historic" w:hAnsi="Segoe UI Historic" w:cs="Segoe UI Historic"/>
                <w:bCs/>
              </w:rPr>
            </w:pPr>
            <w:r w:rsidRPr="002A388D">
              <w:rPr>
                <w:rFonts w:ascii="Segoe UI Historic" w:hAnsi="Segoe UI Historic" w:cs="Segoe UI Historic"/>
                <w:bCs/>
              </w:rPr>
              <w:t>Query Type</w:t>
            </w:r>
          </w:p>
        </w:tc>
        <w:tc>
          <w:tcPr>
            <w:tcW w:w="4932" w:type="dxa"/>
          </w:tcPr>
          <w:p w14:paraId="429F3C01" w14:textId="67539A0B" w:rsidR="00DC3C19" w:rsidRPr="002A388D" w:rsidRDefault="00213694">
            <w:pPr>
              <w:rPr>
                <w:rFonts w:ascii="Segoe UI Historic" w:hAnsi="Segoe UI Historic" w:cs="Segoe UI Historic"/>
                <w:bCs/>
              </w:rPr>
            </w:pPr>
            <w:r w:rsidRPr="002A388D">
              <w:rPr>
                <w:rFonts w:ascii="Segoe UI Historic" w:hAnsi="Segoe UI Historic" w:cs="Segoe UI Historic" w:hint="eastAsia"/>
                <w:bCs/>
              </w:rPr>
              <w:t>A</w:t>
            </w:r>
            <w:r w:rsidRPr="002A388D">
              <w:rPr>
                <w:rFonts w:ascii="Segoe UI Historic" w:hAnsi="Segoe UI Historic" w:cs="Segoe UI Historic"/>
                <w:bCs/>
              </w:rPr>
              <w:t>LTER TABLE … ADD</w:t>
            </w:r>
          </w:p>
        </w:tc>
      </w:tr>
      <w:tr w:rsidR="002A388D" w:rsidRPr="002A388D" w14:paraId="53A65460" w14:textId="77777777" w:rsidTr="00693678">
        <w:tc>
          <w:tcPr>
            <w:tcW w:w="2093" w:type="dxa"/>
          </w:tcPr>
          <w:p w14:paraId="7EE63B25" w14:textId="77777777" w:rsidR="00DC3C19" w:rsidRPr="002A388D" w:rsidRDefault="00DC3C19">
            <w:pPr>
              <w:rPr>
                <w:rFonts w:ascii="Segoe UI Historic" w:hAnsi="Segoe UI Historic" w:cs="Segoe UI Historic"/>
                <w:bCs/>
              </w:rPr>
            </w:pPr>
            <w:r w:rsidRPr="002A388D">
              <w:rPr>
                <w:rFonts w:ascii="Segoe UI Historic" w:hAnsi="Segoe UI Historic" w:cs="Segoe UI Historic"/>
                <w:bCs/>
              </w:rPr>
              <w:t>Purpose</w:t>
            </w:r>
          </w:p>
        </w:tc>
        <w:tc>
          <w:tcPr>
            <w:tcW w:w="4932" w:type="dxa"/>
          </w:tcPr>
          <w:p w14:paraId="61780009" w14:textId="44F7DAF6" w:rsidR="00DC3C19" w:rsidRPr="002A388D" w:rsidRDefault="00213694">
            <w:pPr>
              <w:rPr>
                <w:rFonts w:ascii="Segoe UI Historic" w:hAnsi="Segoe UI Historic" w:cs="Segoe UI Historic"/>
                <w:bCs/>
              </w:rPr>
            </w:pPr>
            <w:r w:rsidRPr="002A388D">
              <w:rPr>
                <w:rFonts w:ascii="Segoe UI Historic" w:hAnsi="Segoe UI Historic" w:cs="Segoe UI Historic" w:hint="eastAsia"/>
                <w:bCs/>
              </w:rPr>
              <w:t>A</w:t>
            </w:r>
            <w:r w:rsidRPr="002A388D">
              <w:rPr>
                <w:rFonts w:ascii="Segoe UI Historic" w:hAnsi="Segoe UI Historic" w:cs="Segoe UI Historic"/>
                <w:bCs/>
              </w:rPr>
              <w:t xml:space="preserve">dd a “difficulty” column for </w:t>
            </w:r>
            <w:r w:rsidR="009D49E3" w:rsidRPr="002A388D">
              <w:rPr>
                <w:rFonts w:ascii="Segoe UI Historic" w:hAnsi="Segoe UI Historic" w:cs="Segoe UI Historic"/>
                <w:bCs/>
              </w:rPr>
              <w:t>storage preparation</w:t>
            </w:r>
          </w:p>
        </w:tc>
      </w:tr>
      <w:tr w:rsidR="002A388D" w:rsidRPr="002A388D" w14:paraId="78C9352C" w14:textId="77777777" w:rsidTr="00693678">
        <w:tc>
          <w:tcPr>
            <w:tcW w:w="2093" w:type="dxa"/>
          </w:tcPr>
          <w:p w14:paraId="2EFFD16D" w14:textId="77777777" w:rsidR="00DC3C19" w:rsidRPr="002A388D" w:rsidRDefault="00DC3C19">
            <w:pPr>
              <w:rPr>
                <w:rFonts w:ascii="Segoe UI Historic" w:hAnsi="Segoe UI Historic" w:cs="Segoe UI Historic"/>
                <w:bCs/>
              </w:rPr>
            </w:pPr>
            <w:r w:rsidRPr="002A388D">
              <w:rPr>
                <w:rFonts w:ascii="Segoe UI Historic" w:hAnsi="Segoe UI Historic" w:cs="Segoe UI Historic"/>
                <w:bCs/>
              </w:rPr>
              <w:t>Table(s)</w:t>
            </w:r>
          </w:p>
        </w:tc>
        <w:tc>
          <w:tcPr>
            <w:tcW w:w="4932" w:type="dxa"/>
          </w:tcPr>
          <w:p w14:paraId="27120151" w14:textId="6C7A09F2" w:rsidR="00DC3C19" w:rsidRPr="002A388D" w:rsidRDefault="009D49E3">
            <w:pPr>
              <w:rPr>
                <w:rFonts w:ascii="Segoe UI Historic" w:hAnsi="Segoe UI Historic" w:cs="Segoe UI Historic"/>
                <w:bCs/>
              </w:rPr>
            </w:pPr>
            <w:r w:rsidRPr="002A388D">
              <w:rPr>
                <w:rFonts w:ascii="Segoe UI Historic" w:hAnsi="Segoe UI Historic" w:cs="Segoe UI Historic" w:hint="eastAsia"/>
                <w:bCs/>
              </w:rPr>
              <w:t>G</w:t>
            </w:r>
            <w:r w:rsidRPr="002A388D">
              <w:rPr>
                <w:rFonts w:ascii="Segoe UI Historic" w:hAnsi="Segoe UI Historic" w:cs="Segoe UI Historic"/>
                <w:bCs/>
              </w:rPr>
              <w:t>AMEDATA</w:t>
            </w:r>
          </w:p>
        </w:tc>
      </w:tr>
      <w:tr w:rsidR="002A388D" w:rsidRPr="002A388D" w14:paraId="3620EA6E" w14:textId="77777777" w:rsidTr="00693678">
        <w:tc>
          <w:tcPr>
            <w:tcW w:w="2093" w:type="dxa"/>
          </w:tcPr>
          <w:p w14:paraId="5A09D464" w14:textId="77777777" w:rsidR="00DC3C19" w:rsidRPr="002A388D" w:rsidRDefault="00DC3C19">
            <w:pPr>
              <w:rPr>
                <w:rFonts w:ascii="Segoe UI Historic" w:hAnsi="Segoe UI Historic" w:cs="Segoe UI Historic"/>
                <w:bCs/>
              </w:rPr>
            </w:pPr>
            <w:r w:rsidRPr="002A388D">
              <w:rPr>
                <w:rFonts w:ascii="Segoe UI Historic" w:hAnsi="Segoe UI Historic" w:cs="Segoe UI Historic"/>
                <w:bCs/>
              </w:rPr>
              <w:t>Attribute(s)</w:t>
            </w:r>
          </w:p>
        </w:tc>
        <w:tc>
          <w:tcPr>
            <w:tcW w:w="4932" w:type="dxa"/>
          </w:tcPr>
          <w:p w14:paraId="4625E076" w14:textId="388A83C9" w:rsidR="00DC3C19" w:rsidRPr="002A388D" w:rsidRDefault="009D49E3">
            <w:pPr>
              <w:rPr>
                <w:rFonts w:ascii="Segoe UI Historic" w:hAnsi="Segoe UI Historic" w:cs="Segoe UI Historic"/>
                <w:bCs/>
              </w:rPr>
            </w:pPr>
            <w:r w:rsidRPr="002A388D">
              <w:rPr>
                <w:rFonts w:ascii="Segoe UI Historic" w:hAnsi="Segoe UI Historic" w:cs="Segoe UI Historic"/>
                <w:bCs/>
              </w:rPr>
              <w:t>Difficulty</w:t>
            </w:r>
          </w:p>
        </w:tc>
      </w:tr>
      <w:tr w:rsidR="002A388D" w:rsidRPr="002A388D" w14:paraId="2FA963CD" w14:textId="77777777" w:rsidTr="00693678">
        <w:tc>
          <w:tcPr>
            <w:tcW w:w="2093" w:type="dxa"/>
          </w:tcPr>
          <w:p w14:paraId="27CE5674" w14:textId="77777777" w:rsidR="00DC3C19" w:rsidRPr="002A388D" w:rsidRDefault="00DC3C19">
            <w:pPr>
              <w:rPr>
                <w:rFonts w:ascii="Segoe UI Historic" w:hAnsi="Segoe UI Historic" w:cs="Segoe UI Historic"/>
                <w:bCs/>
              </w:rPr>
            </w:pPr>
            <w:r w:rsidRPr="002A388D">
              <w:rPr>
                <w:rFonts w:ascii="Segoe UI Historic" w:hAnsi="Segoe UI Historic" w:cs="Segoe UI Historic"/>
                <w:bCs/>
              </w:rPr>
              <w:t>Criteria</w:t>
            </w:r>
          </w:p>
        </w:tc>
        <w:tc>
          <w:tcPr>
            <w:tcW w:w="4932" w:type="dxa"/>
          </w:tcPr>
          <w:p w14:paraId="31D76779" w14:textId="34EE7C14" w:rsidR="00DC3C19" w:rsidRPr="002A388D" w:rsidRDefault="009D49E3">
            <w:pPr>
              <w:rPr>
                <w:rFonts w:ascii="Segoe UI Historic" w:hAnsi="Segoe UI Historic" w:cs="Segoe UI Historic"/>
                <w:bCs/>
              </w:rPr>
            </w:pPr>
            <w:r w:rsidRPr="002A388D">
              <w:rPr>
                <w:rFonts w:ascii="Segoe UI Historic" w:hAnsi="Segoe UI Historic" w:cs="Segoe UI Historic" w:hint="eastAsia"/>
                <w:bCs/>
              </w:rPr>
              <w:t>/</w:t>
            </w:r>
          </w:p>
        </w:tc>
      </w:tr>
      <w:tr w:rsidR="002A388D" w:rsidRPr="002A388D" w14:paraId="63031579" w14:textId="77777777" w:rsidTr="00693678">
        <w:tc>
          <w:tcPr>
            <w:tcW w:w="2093" w:type="dxa"/>
          </w:tcPr>
          <w:p w14:paraId="106676F5" w14:textId="77777777" w:rsidR="00DC3C19" w:rsidRPr="002A388D" w:rsidRDefault="00DC3C19">
            <w:pPr>
              <w:rPr>
                <w:rFonts w:ascii="Segoe UI Historic" w:hAnsi="Segoe UI Historic" w:cs="Segoe UI Historic"/>
                <w:bCs/>
              </w:rPr>
            </w:pPr>
            <w:r w:rsidRPr="002A388D">
              <w:rPr>
                <w:rFonts w:ascii="Segoe UI Historic" w:hAnsi="Segoe UI Historic" w:cs="Segoe UI Historic"/>
                <w:bCs/>
              </w:rPr>
              <w:t>Display Method</w:t>
            </w:r>
          </w:p>
        </w:tc>
        <w:tc>
          <w:tcPr>
            <w:tcW w:w="4932" w:type="dxa"/>
          </w:tcPr>
          <w:p w14:paraId="45EE536B" w14:textId="7DD48F93" w:rsidR="00DC3C19" w:rsidRPr="002A388D" w:rsidRDefault="00B928A4">
            <w:pPr>
              <w:rPr>
                <w:rFonts w:ascii="Segoe UI Historic" w:hAnsi="Segoe UI Historic" w:cs="Segoe UI Historic"/>
                <w:bCs/>
              </w:rPr>
            </w:pPr>
            <w:r w:rsidRPr="002A388D">
              <w:rPr>
                <w:rFonts w:ascii="Segoe UI Historic" w:hAnsi="Segoe UI Historic" w:cs="Segoe UI Historic"/>
                <w:bCs/>
              </w:rPr>
              <w:t>Not displayed</w:t>
            </w:r>
          </w:p>
        </w:tc>
      </w:tr>
      <w:tr w:rsidR="002A388D" w:rsidRPr="002A388D" w14:paraId="33A1CBFD" w14:textId="77777777" w:rsidTr="00693678">
        <w:tc>
          <w:tcPr>
            <w:tcW w:w="2093" w:type="dxa"/>
          </w:tcPr>
          <w:p w14:paraId="085BA87D" w14:textId="77777777" w:rsidR="00DC3C19" w:rsidRPr="008E56DD" w:rsidRDefault="00DC3C19">
            <w:pPr>
              <w:rPr>
                <w:rFonts w:ascii="Segoe UI Historic" w:hAnsi="Segoe UI Historic" w:cs="Segoe UI Historic"/>
                <w:bCs/>
              </w:rPr>
            </w:pPr>
            <w:r w:rsidRPr="008E56DD">
              <w:rPr>
                <w:rFonts w:ascii="Segoe UI Historic" w:hAnsi="Segoe UI Historic" w:cs="Segoe UI Historic"/>
                <w:bCs/>
              </w:rPr>
              <w:t>SQL</w:t>
            </w:r>
          </w:p>
        </w:tc>
        <w:tc>
          <w:tcPr>
            <w:tcW w:w="4932" w:type="dxa"/>
            <w:shd w:val="clear" w:color="auto" w:fill="auto"/>
          </w:tcPr>
          <w:p w14:paraId="3F5B7B9B" w14:textId="4A45FE99" w:rsidR="00DC3C19" w:rsidRPr="008E56DD" w:rsidRDefault="00DC3C19">
            <w:pPr>
              <w:pStyle w:val="HTML"/>
              <w:shd w:val="clear" w:color="auto" w:fill="2B2B2B"/>
              <w:rPr>
                <w:rFonts w:ascii="Segoe UI Historic" w:eastAsiaTheme="minorEastAsia" w:hAnsi="Segoe UI Historic" w:cs="Segoe UI Historic"/>
                <w:bCs/>
                <w:sz w:val="22"/>
                <w:szCs w:val="22"/>
                <w:lang w:val="en-GB"/>
              </w:rPr>
            </w:pPr>
            <w:r w:rsidRPr="008E56DD">
              <w:rPr>
                <w:rFonts w:ascii="Segoe UI Historic" w:eastAsiaTheme="minorEastAsia" w:hAnsi="Segoe UI Historic" w:cs="Segoe UI Historic"/>
                <w:bCs/>
                <w:sz w:val="22"/>
                <w:szCs w:val="22"/>
                <w:lang w:val="en-GB"/>
              </w:rPr>
              <w:t>ALTER TABLE GAMEDATA ADD difficulty INTEGER"</w:t>
            </w:r>
          </w:p>
        </w:tc>
      </w:tr>
    </w:tbl>
    <w:p w14:paraId="7453B3EE" w14:textId="714466C0" w:rsidR="00DC3C19" w:rsidRPr="002A388D" w:rsidRDefault="00DC3C19" w:rsidP="00693678">
      <w:pPr>
        <w:ind w:leftChars="100" w:left="220"/>
        <w:rPr>
          <w:rFonts w:ascii="Segoe UI Historic" w:hAnsi="Segoe UI Historic" w:cs="Segoe UI Historic"/>
          <w:bCs/>
        </w:rPr>
      </w:pPr>
    </w:p>
    <w:tbl>
      <w:tblPr>
        <w:tblStyle w:val="ae"/>
        <w:tblW w:w="0" w:type="auto"/>
        <w:tblInd w:w="277" w:type="dxa"/>
        <w:tblLook w:val="04A0" w:firstRow="1" w:lastRow="0" w:firstColumn="1" w:lastColumn="0" w:noHBand="0" w:noVBand="1"/>
      </w:tblPr>
      <w:tblGrid>
        <w:gridCol w:w="2093"/>
        <w:gridCol w:w="4932"/>
      </w:tblGrid>
      <w:tr w:rsidR="002A388D" w:rsidRPr="002A388D" w14:paraId="2AB1204D" w14:textId="77777777" w:rsidTr="00693678">
        <w:tc>
          <w:tcPr>
            <w:tcW w:w="2093" w:type="dxa"/>
          </w:tcPr>
          <w:p w14:paraId="32596383" w14:textId="77777777" w:rsidR="00B46AC1" w:rsidRPr="002A388D" w:rsidRDefault="00B46AC1">
            <w:pPr>
              <w:rPr>
                <w:rFonts w:ascii="Segoe UI Historic" w:hAnsi="Segoe UI Historic" w:cs="Segoe UI Historic"/>
                <w:bCs/>
              </w:rPr>
            </w:pPr>
            <w:r w:rsidRPr="002A388D">
              <w:rPr>
                <w:rFonts w:ascii="Segoe UI Historic" w:hAnsi="Segoe UI Historic" w:cs="Segoe UI Historic"/>
                <w:bCs/>
              </w:rPr>
              <w:t>Query Name</w:t>
            </w:r>
          </w:p>
        </w:tc>
        <w:tc>
          <w:tcPr>
            <w:tcW w:w="4932" w:type="dxa"/>
          </w:tcPr>
          <w:p w14:paraId="2A4B6D69" w14:textId="788B4557" w:rsidR="00B46AC1" w:rsidRPr="002A388D" w:rsidRDefault="009D49E3">
            <w:pPr>
              <w:rPr>
                <w:rFonts w:ascii="Segoe UI Historic" w:hAnsi="Segoe UI Historic" w:cs="Segoe UI Historic"/>
                <w:bCs/>
              </w:rPr>
            </w:pPr>
            <w:r w:rsidRPr="002A388D">
              <w:rPr>
                <w:rFonts w:ascii="Segoe UI Historic" w:hAnsi="Segoe UI Historic" w:cs="Segoe UI Historic" w:hint="eastAsia"/>
                <w:bCs/>
              </w:rPr>
              <w:t>I</w:t>
            </w:r>
            <w:r w:rsidRPr="002A388D">
              <w:rPr>
                <w:rFonts w:ascii="Segoe UI Historic" w:hAnsi="Segoe UI Historic" w:cs="Segoe UI Historic"/>
                <w:bCs/>
              </w:rPr>
              <w:t>nputDifficulty</w:t>
            </w:r>
          </w:p>
        </w:tc>
      </w:tr>
      <w:tr w:rsidR="002A388D" w:rsidRPr="002A388D" w14:paraId="1B9E9EC8" w14:textId="77777777" w:rsidTr="00693678">
        <w:tc>
          <w:tcPr>
            <w:tcW w:w="2093" w:type="dxa"/>
          </w:tcPr>
          <w:p w14:paraId="6830E491" w14:textId="77777777" w:rsidR="00B46AC1" w:rsidRPr="002A388D" w:rsidRDefault="00B46AC1">
            <w:pPr>
              <w:rPr>
                <w:rFonts w:ascii="Segoe UI Historic" w:hAnsi="Segoe UI Historic" w:cs="Segoe UI Historic"/>
                <w:bCs/>
              </w:rPr>
            </w:pPr>
            <w:r w:rsidRPr="002A388D">
              <w:rPr>
                <w:rFonts w:ascii="Segoe UI Historic" w:hAnsi="Segoe UI Historic" w:cs="Segoe UI Historic"/>
                <w:bCs/>
              </w:rPr>
              <w:t>Query Type</w:t>
            </w:r>
          </w:p>
        </w:tc>
        <w:tc>
          <w:tcPr>
            <w:tcW w:w="4932" w:type="dxa"/>
          </w:tcPr>
          <w:p w14:paraId="36BD6A2A" w14:textId="2C7085C7" w:rsidR="00B46AC1" w:rsidRPr="002A388D" w:rsidRDefault="009D49E3">
            <w:pPr>
              <w:rPr>
                <w:rFonts w:ascii="Segoe UI Historic" w:hAnsi="Segoe UI Historic" w:cs="Segoe UI Historic"/>
                <w:bCs/>
              </w:rPr>
            </w:pPr>
            <w:r w:rsidRPr="002A388D">
              <w:rPr>
                <w:rFonts w:ascii="Segoe UI Historic" w:hAnsi="Segoe UI Historic" w:cs="Segoe UI Historic" w:hint="eastAsia"/>
                <w:bCs/>
              </w:rPr>
              <w:t>I</w:t>
            </w:r>
            <w:r w:rsidRPr="002A388D">
              <w:rPr>
                <w:rFonts w:ascii="Segoe UI Historic" w:hAnsi="Segoe UI Historic" w:cs="Segoe UI Historic"/>
                <w:bCs/>
              </w:rPr>
              <w:t>NSERT INTO</w:t>
            </w:r>
          </w:p>
        </w:tc>
      </w:tr>
      <w:tr w:rsidR="002A388D" w:rsidRPr="002A388D" w14:paraId="4A564095" w14:textId="77777777" w:rsidTr="00693678">
        <w:tc>
          <w:tcPr>
            <w:tcW w:w="2093" w:type="dxa"/>
          </w:tcPr>
          <w:p w14:paraId="2F3E2A1C" w14:textId="77777777" w:rsidR="00B46AC1" w:rsidRPr="002A388D" w:rsidRDefault="00B46AC1">
            <w:pPr>
              <w:rPr>
                <w:rFonts w:ascii="Segoe UI Historic" w:hAnsi="Segoe UI Historic" w:cs="Segoe UI Historic"/>
                <w:bCs/>
              </w:rPr>
            </w:pPr>
            <w:r w:rsidRPr="002A388D">
              <w:rPr>
                <w:rFonts w:ascii="Segoe UI Historic" w:hAnsi="Segoe UI Historic" w:cs="Segoe UI Historic"/>
                <w:bCs/>
              </w:rPr>
              <w:t>Purpose</w:t>
            </w:r>
          </w:p>
        </w:tc>
        <w:tc>
          <w:tcPr>
            <w:tcW w:w="4932" w:type="dxa"/>
          </w:tcPr>
          <w:p w14:paraId="7EE24AA3" w14:textId="773B4424" w:rsidR="00B46AC1" w:rsidRPr="002A388D" w:rsidRDefault="00FE1595">
            <w:pPr>
              <w:rPr>
                <w:rFonts w:ascii="Segoe UI Historic" w:hAnsi="Segoe UI Historic" w:cs="Segoe UI Historic"/>
                <w:bCs/>
              </w:rPr>
            </w:pPr>
            <w:r w:rsidRPr="002A388D">
              <w:rPr>
                <w:rFonts w:ascii="Segoe UI Historic" w:hAnsi="Segoe UI Historic" w:cs="Segoe UI Historic" w:hint="eastAsia"/>
                <w:bCs/>
              </w:rPr>
              <w:t>I</w:t>
            </w:r>
            <w:r w:rsidRPr="002A388D">
              <w:rPr>
                <w:rFonts w:ascii="Segoe UI Historic" w:hAnsi="Segoe UI Historic" w:cs="Segoe UI Historic"/>
                <w:bCs/>
              </w:rPr>
              <w:t>nput the difficulty selection from the user</w:t>
            </w:r>
          </w:p>
        </w:tc>
      </w:tr>
      <w:tr w:rsidR="002A388D" w:rsidRPr="002A388D" w14:paraId="1259C270" w14:textId="77777777" w:rsidTr="00693678">
        <w:tc>
          <w:tcPr>
            <w:tcW w:w="2093" w:type="dxa"/>
          </w:tcPr>
          <w:p w14:paraId="69F86739" w14:textId="77777777" w:rsidR="00B46AC1" w:rsidRPr="002A388D" w:rsidRDefault="00B46AC1">
            <w:pPr>
              <w:rPr>
                <w:rFonts w:ascii="Segoe UI Historic" w:hAnsi="Segoe UI Historic" w:cs="Segoe UI Historic"/>
                <w:bCs/>
              </w:rPr>
            </w:pPr>
            <w:r w:rsidRPr="002A388D">
              <w:rPr>
                <w:rFonts w:ascii="Segoe UI Historic" w:hAnsi="Segoe UI Historic" w:cs="Segoe UI Historic"/>
                <w:bCs/>
              </w:rPr>
              <w:t>Table(s)</w:t>
            </w:r>
          </w:p>
        </w:tc>
        <w:tc>
          <w:tcPr>
            <w:tcW w:w="4932" w:type="dxa"/>
          </w:tcPr>
          <w:p w14:paraId="799CE067" w14:textId="2A3EFA78" w:rsidR="00B46AC1" w:rsidRPr="002A388D" w:rsidRDefault="00FE1595">
            <w:pPr>
              <w:rPr>
                <w:rFonts w:ascii="Segoe UI Historic" w:hAnsi="Segoe UI Historic" w:cs="Segoe UI Historic"/>
                <w:bCs/>
              </w:rPr>
            </w:pPr>
            <w:r w:rsidRPr="002A388D">
              <w:rPr>
                <w:rFonts w:ascii="Segoe UI Historic" w:hAnsi="Segoe UI Historic" w:cs="Segoe UI Historic" w:hint="eastAsia"/>
                <w:bCs/>
              </w:rPr>
              <w:t>G</w:t>
            </w:r>
            <w:r w:rsidRPr="002A388D">
              <w:rPr>
                <w:rFonts w:ascii="Segoe UI Historic" w:hAnsi="Segoe UI Historic" w:cs="Segoe UI Historic"/>
                <w:bCs/>
              </w:rPr>
              <w:t>AMEDATA</w:t>
            </w:r>
          </w:p>
        </w:tc>
      </w:tr>
      <w:tr w:rsidR="002A388D" w:rsidRPr="002A388D" w14:paraId="19FEC7E9" w14:textId="77777777" w:rsidTr="00693678">
        <w:tc>
          <w:tcPr>
            <w:tcW w:w="2093" w:type="dxa"/>
          </w:tcPr>
          <w:p w14:paraId="1884EF46" w14:textId="77777777" w:rsidR="00B46AC1" w:rsidRPr="002A388D" w:rsidRDefault="00B46AC1">
            <w:pPr>
              <w:rPr>
                <w:rFonts w:ascii="Segoe UI Historic" w:hAnsi="Segoe UI Historic" w:cs="Segoe UI Historic"/>
                <w:bCs/>
              </w:rPr>
            </w:pPr>
            <w:r w:rsidRPr="002A388D">
              <w:rPr>
                <w:rFonts w:ascii="Segoe UI Historic" w:hAnsi="Segoe UI Historic" w:cs="Segoe UI Historic"/>
                <w:bCs/>
              </w:rPr>
              <w:t>Attribute(s)</w:t>
            </w:r>
          </w:p>
        </w:tc>
        <w:tc>
          <w:tcPr>
            <w:tcW w:w="4932" w:type="dxa"/>
          </w:tcPr>
          <w:p w14:paraId="3EDC06D4" w14:textId="6B9D27BE" w:rsidR="00B46AC1" w:rsidRPr="002A388D" w:rsidRDefault="00FE1595">
            <w:pPr>
              <w:rPr>
                <w:rFonts w:ascii="Segoe UI Historic" w:hAnsi="Segoe UI Historic" w:cs="Segoe UI Historic"/>
                <w:bCs/>
              </w:rPr>
            </w:pPr>
            <w:r w:rsidRPr="002A388D">
              <w:rPr>
                <w:rFonts w:ascii="Segoe UI Historic" w:hAnsi="Segoe UI Historic" w:cs="Segoe UI Historic"/>
                <w:bCs/>
              </w:rPr>
              <w:t>Difficulty</w:t>
            </w:r>
          </w:p>
        </w:tc>
      </w:tr>
      <w:tr w:rsidR="002A388D" w:rsidRPr="002A388D" w14:paraId="2B06A67F" w14:textId="77777777" w:rsidTr="00693678">
        <w:tc>
          <w:tcPr>
            <w:tcW w:w="2093" w:type="dxa"/>
          </w:tcPr>
          <w:p w14:paraId="5E4807C4" w14:textId="77777777" w:rsidR="00B46AC1" w:rsidRPr="002A388D" w:rsidRDefault="00B46AC1">
            <w:pPr>
              <w:rPr>
                <w:rFonts w:ascii="Segoe UI Historic" w:hAnsi="Segoe UI Historic" w:cs="Segoe UI Historic"/>
                <w:bCs/>
              </w:rPr>
            </w:pPr>
            <w:r w:rsidRPr="002A388D">
              <w:rPr>
                <w:rFonts w:ascii="Segoe UI Historic" w:hAnsi="Segoe UI Historic" w:cs="Segoe UI Historic"/>
                <w:bCs/>
              </w:rPr>
              <w:t>Criteria</w:t>
            </w:r>
          </w:p>
        </w:tc>
        <w:tc>
          <w:tcPr>
            <w:tcW w:w="4932" w:type="dxa"/>
          </w:tcPr>
          <w:p w14:paraId="0C5EC70B" w14:textId="070AA461" w:rsidR="00B46AC1" w:rsidRPr="002A388D" w:rsidRDefault="00FE1595">
            <w:pPr>
              <w:rPr>
                <w:rFonts w:ascii="Segoe UI Historic" w:hAnsi="Segoe UI Historic" w:cs="Segoe UI Historic"/>
                <w:bCs/>
              </w:rPr>
            </w:pPr>
            <w:r w:rsidRPr="002A388D">
              <w:rPr>
                <w:rFonts w:ascii="Segoe UI Historic" w:hAnsi="Segoe UI Historic" w:cs="Segoe UI Historic" w:hint="eastAsia"/>
                <w:bCs/>
              </w:rPr>
              <w:t>/</w:t>
            </w:r>
          </w:p>
        </w:tc>
      </w:tr>
      <w:tr w:rsidR="002A388D" w:rsidRPr="002A388D" w14:paraId="72946F6F" w14:textId="77777777" w:rsidTr="00693678">
        <w:tc>
          <w:tcPr>
            <w:tcW w:w="2093" w:type="dxa"/>
          </w:tcPr>
          <w:p w14:paraId="392E2423" w14:textId="77777777" w:rsidR="00B46AC1" w:rsidRPr="002A388D" w:rsidRDefault="00B46AC1">
            <w:pPr>
              <w:rPr>
                <w:rFonts w:ascii="Segoe UI Historic" w:hAnsi="Segoe UI Historic" w:cs="Segoe UI Historic"/>
                <w:bCs/>
              </w:rPr>
            </w:pPr>
            <w:r w:rsidRPr="002A388D">
              <w:rPr>
                <w:rFonts w:ascii="Segoe UI Historic" w:hAnsi="Segoe UI Historic" w:cs="Segoe UI Historic"/>
                <w:bCs/>
              </w:rPr>
              <w:t>Display Method</w:t>
            </w:r>
          </w:p>
        </w:tc>
        <w:tc>
          <w:tcPr>
            <w:tcW w:w="4932" w:type="dxa"/>
          </w:tcPr>
          <w:p w14:paraId="3A2D2FED" w14:textId="12313726" w:rsidR="00B46AC1" w:rsidRPr="002A388D" w:rsidRDefault="00B928A4">
            <w:pPr>
              <w:rPr>
                <w:rFonts w:ascii="Segoe UI Historic" w:hAnsi="Segoe UI Historic" w:cs="Segoe UI Historic"/>
                <w:bCs/>
              </w:rPr>
            </w:pPr>
            <w:r w:rsidRPr="002A388D">
              <w:rPr>
                <w:rFonts w:ascii="Segoe UI Historic" w:hAnsi="Segoe UI Historic" w:cs="Segoe UI Historic"/>
                <w:bCs/>
              </w:rPr>
              <w:t>Not displayed</w:t>
            </w:r>
          </w:p>
        </w:tc>
      </w:tr>
      <w:tr w:rsidR="002A388D" w:rsidRPr="002A388D" w14:paraId="1F2E6BFA" w14:textId="77777777" w:rsidTr="00693678">
        <w:tc>
          <w:tcPr>
            <w:tcW w:w="2093" w:type="dxa"/>
          </w:tcPr>
          <w:p w14:paraId="4383FB72" w14:textId="77777777" w:rsidR="00B46AC1" w:rsidRPr="002A388D" w:rsidRDefault="00B46AC1">
            <w:pPr>
              <w:rPr>
                <w:rFonts w:ascii="Segoe UI Historic" w:hAnsi="Segoe UI Historic" w:cs="Segoe UI Historic"/>
                <w:bCs/>
              </w:rPr>
            </w:pPr>
            <w:r w:rsidRPr="002A388D">
              <w:rPr>
                <w:rFonts w:ascii="Segoe UI Historic" w:hAnsi="Segoe UI Historic" w:cs="Segoe UI Historic"/>
                <w:bCs/>
              </w:rPr>
              <w:t>SQL</w:t>
            </w:r>
          </w:p>
        </w:tc>
        <w:tc>
          <w:tcPr>
            <w:tcW w:w="4932" w:type="dxa"/>
          </w:tcPr>
          <w:p w14:paraId="395223A6" w14:textId="5BF886BF" w:rsidR="00B46AC1" w:rsidRPr="002A388D" w:rsidRDefault="00B46AC1">
            <w:pPr>
              <w:pStyle w:val="HTML"/>
              <w:shd w:val="clear" w:color="auto" w:fill="2B2B2B"/>
              <w:rPr>
                <w:rFonts w:ascii="Segoe UI Historic" w:eastAsiaTheme="minorEastAsia" w:hAnsi="Segoe UI Historic" w:cs="Segoe UI Historic"/>
                <w:bCs/>
                <w:sz w:val="22"/>
                <w:szCs w:val="22"/>
                <w:lang w:val="en-GB"/>
              </w:rPr>
            </w:pPr>
            <w:r w:rsidRPr="002A388D">
              <w:rPr>
                <w:rFonts w:ascii="Segoe UI Historic" w:eastAsiaTheme="minorEastAsia" w:hAnsi="Segoe UI Historic" w:cs="Segoe UI Historic"/>
                <w:bCs/>
                <w:sz w:val="22"/>
                <w:szCs w:val="22"/>
                <w:lang w:val="en-GB"/>
              </w:rPr>
              <w:t>INSERT INTO GAMEDATA(difficulty) VALUES ({diffi.value})</w:t>
            </w:r>
          </w:p>
        </w:tc>
      </w:tr>
    </w:tbl>
    <w:p w14:paraId="6826C4D1" w14:textId="2CE29538" w:rsidR="00B46AC1" w:rsidRPr="002A388D" w:rsidRDefault="00B46AC1" w:rsidP="00693678">
      <w:pPr>
        <w:ind w:leftChars="100" w:left="220"/>
        <w:rPr>
          <w:rFonts w:ascii="Segoe UI Historic" w:hAnsi="Segoe UI Historic" w:cs="Segoe UI Historic"/>
          <w:bCs/>
        </w:rPr>
      </w:pPr>
    </w:p>
    <w:tbl>
      <w:tblPr>
        <w:tblStyle w:val="ae"/>
        <w:tblW w:w="0" w:type="auto"/>
        <w:tblInd w:w="277" w:type="dxa"/>
        <w:tblLook w:val="04A0" w:firstRow="1" w:lastRow="0" w:firstColumn="1" w:lastColumn="0" w:noHBand="0" w:noVBand="1"/>
      </w:tblPr>
      <w:tblGrid>
        <w:gridCol w:w="2093"/>
        <w:gridCol w:w="4932"/>
      </w:tblGrid>
      <w:tr w:rsidR="002A388D" w:rsidRPr="002A388D" w14:paraId="2291ECA5" w14:textId="77777777" w:rsidTr="00693678">
        <w:tc>
          <w:tcPr>
            <w:tcW w:w="2093" w:type="dxa"/>
          </w:tcPr>
          <w:p w14:paraId="47F8F5FD" w14:textId="77777777" w:rsidR="007A16D1" w:rsidRPr="002A388D" w:rsidRDefault="007A16D1">
            <w:pPr>
              <w:rPr>
                <w:rFonts w:ascii="Segoe UI Historic" w:hAnsi="Segoe UI Historic" w:cs="Segoe UI Historic"/>
                <w:bCs/>
              </w:rPr>
            </w:pPr>
            <w:r w:rsidRPr="002A388D">
              <w:rPr>
                <w:rFonts w:ascii="Segoe UI Historic" w:hAnsi="Segoe UI Historic" w:cs="Segoe UI Historic"/>
                <w:bCs/>
              </w:rPr>
              <w:t>Query Name</w:t>
            </w:r>
          </w:p>
        </w:tc>
        <w:tc>
          <w:tcPr>
            <w:tcW w:w="4932" w:type="dxa"/>
          </w:tcPr>
          <w:p w14:paraId="3501D695" w14:textId="2D3C16C3" w:rsidR="007A16D1" w:rsidRPr="002A388D" w:rsidRDefault="00E65A4B">
            <w:pPr>
              <w:rPr>
                <w:rFonts w:ascii="Segoe UI Historic" w:hAnsi="Segoe UI Historic" w:cs="Segoe UI Historic"/>
                <w:bCs/>
              </w:rPr>
            </w:pPr>
            <w:r w:rsidRPr="002A388D">
              <w:rPr>
                <w:rFonts w:ascii="Segoe UI Historic" w:hAnsi="Segoe UI Historic" w:cs="Segoe UI Historic" w:hint="eastAsia"/>
                <w:bCs/>
              </w:rPr>
              <w:t>D</w:t>
            </w:r>
            <w:r w:rsidRPr="002A388D">
              <w:rPr>
                <w:rFonts w:ascii="Segoe UI Historic" w:hAnsi="Segoe UI Historic" w:cs="Segoe UI Historic"/>
                <w:bCs/>
              </w:rPr>
              <w:t>eleteGAMEDATA</w:t>
            </w:r>
          </w:p>
        </w:tc>
      </w:tr>
      <w:tr w:rsidR="002A388D" w:rsidRPr="002A388D" w14:paraId="3E776945" w14:textId="77777777" w:rsidTr="00693678">
        <w:tc>
          <w:tcPr>
            <w:tcW w:w="2093" w:type="dxa"/>
          </w:tcPr>
          <w:p w14:paraId="5330399A" w14:textId="77777777" w:rsidR="007A16D1" w:rsidRPr="002A388D" w:rsidRDefault="007A16D1">
            <w:pPr>
              <w:rPr>
                <w:rFonts w:ascii="Segoe UI Historic" w:hAnsi="Segoe UI Historic" w:cs="Segoe UI Historic"/>
                <w:bCs/>
              </w:rPr>
            </w:pPr>
            <w:r w:rsidRPr="002A388D">
              <w:rPr>
                <w:rFonts w:ascii="Segoe UI Historic" w:hAnsi="Segoe UI Historic" w:cs="Segoe UI Historic"/>
                <w:bCs/>
              </w:rPr>
              <w:t>Query Type</w:t>
            </w:r>
          </w:p>
        </w:tc>
        <w:tc>
          <w:tcPr>
            <w:tcW w:w="4932" w:type="dxa"/>
          </w:tcPr>
          <w:p w14:paraId="7C1EA39B" w14:textId="65334819" w:rsidR="007A16D1" w:rsidRPr="002A388D" w:rsidRDefault="00E65A4B">
            <w:pPr>
              <w:rPr>
                <w:rFonts w:ascii="Segoe UI Historic" w:hAnsi="Segoe UI Historic" w:cs="Segoe UI Historic"/>
                <w:bCs/>
              </w:rPr>
            </w:pPr>
            <w:r w:rsidRPr="002A388D">
              <w:rPr>
                <w:rFonts w:ascii="Segoe UI Historic" w:hAnsi="Segoe UI Historic" w:cs="Segoe UI Historic" w:hint="eastAsia"/>
                <w:bCs/>
              </w:rPr>
              <w:t>D</w:t>
            </w:r>
            <w:r w:rsidRPr="002A388D">
              <w:rPr>
                <w:rFonts w:ascii="Segoe UI Historic" w:hAnsi="Segoe UI Historic" w:cs="Segoe UI Historic"/>
                <w:bCs/>
              </w:rPr>
              <w:t>ROP TABLE</w:t>
            </w:r>
          </w:p>
        </w:tc>
      </w:tr>
      <w:tr w:rsidR="002A388D" w:rsidRPr="002A388D" w14:paraId="5FCE5F09" w14:textId="77777777" w:rsidTr="00693678">
        <w:tc>
          <w:tcPr>
            <w:tcW w:w="2093" w:type="dxa"/>
          </w:tcPr>
          <w:p w14:paraId="37C28A61" w14:textId="77777777" w:rsidR="00B46AC1" w:rsidRPr="002A388D" w:rsidRDefault="00B46AC1">
            <w:pPr>
              <w:rPr>
                <w:rFonts w:ascii="Segoe UI Historic" w:hAnsi="Segoe UI Historic" w:cs="Segoe UI Historic"/>
                <w:bCs/>
              </w:rPr>
            </w:pPr>
            <w:r w:rsidRPr="002A388D">
              <w:rPr>
                <w:rFonts w:ascii="Segoe UI Historic" w:hAnsi="Segoe UI Historic" w:cs="Segoe UI Historic"/>
                <w:bCs/>
              </w:rPr>
              <w:t>Purpose</w:t>
            </w:r>
          </w:p>
        </w:tc>
        <w:tc>
          <w:tcPr>
            <w:tcW w:w="4932" w:type="dxa"/>
          </w:tcPr>
          <w:p w14:paraId="3D437438" w14:textId="6D815056" w:rsidR="00B46AC1" w:rsidRPr="002A388D" w:rsidRDefault="00E65A4B">
            <w:pPr>
              <w:rPr>
                <w:rFonts w:ascii="Segoe UI Historic" w:hAnsi="Segoe UI Historic" w:cs="Segoe UI Historic"/>
                <w:bCs/>
              </w:rPr>
            </w:pPr>
            <w:r w:rsidRPr="002A388D">
              <w:rPr>
                <w:rFonts w:ascii="Segoe UI Historic" w:hAnsi="Segoe UI Historic" w:cs="Segoe UI Historic" w:hint="eastAsia"/>
                <w:bCs/>
              </w:rPr>
              <w:t>R</w:t>
            </w:r>
            <w:r w:rsidRPr="002A388D">
              <w:rPr>
                <w:rFonts w:ascii="Segoe UI Historic" w:hAnsi="Segoe UI Historic" w:cs="Segoe UI Historic"/>
                <w:bCs/>
              </w:rPr>
              <w:t>estart the level, remove the old entry</w:t>
            </w:r>
          </w:p>
        </w:tc>
      </w:tr>
      <w:tr w:rsidR="002A388D" w:rsidRPr="002A388D" w14:paraId="0821B601" w14:textId="77777777" w:rsidTr="00693678">
        <w:tc>
          <w:tcPr>
            <w:tcW w:w="2093" w:type="dxa"/>
          </w:tcPr>
          <w:p w14:paraId="0B20BC2E" w14:textId="77777777" w:rsidR="00B46AC1" w:rsidRPr="002A388D" w:rsidRDefault="00B46AC1">
            <w:pPr>
              <w:rPr>
                <w:rFonts w:ascii="Segoe UI Historic" w:hAnsi="Segoe UI Historic" w:cs="Segoe UI Historic"/>
                <w:bCs/>
              </w:rPr>
            </w:pPr>
            <w:r w:rsidRPr="002A388D">
              <w:rPr>
                <w:rFonts w:ascii="Segoe UI Historic" w:hAnsi="Segoe UI Historic" w:cs="Segoe UI Historic"/>
                <w:bCs/>
              </w:rPr>
              <w:t>Table(s)</w:t>
            </w:r>
          </w:p>
        </w:tc>
        <w:tc>
          <w:tcPr>
            <w:tcW w:w="4932" w:type="dxa"/>
          </w:tcPr>
          <w:p w14:paraId="01DFF75F" w14:textId="4BA79114" w:rsidR="00B46AC1" w:rsidRPr="002A388D" w:rsidRDefault="00723734">
            <w:pPr>
              <w:rPr>
                <w:rFonts w:ascii="Segoe UI Historic" w:hAnsi="Segoe UI Historic" w:cs="Segoe UI Historic"/>
                <w:bCs/>
              </w:rPr>
            </w:pPr>
            <w:r w:rsidRPr="002A388D">
              <w:rPr>
                <w:rFonts w:ascii="Segoe UI Historic" w:hAnsi="Segoe UI Historic" w:cs="Segoe UI Historic" w:hint="eastAsia"/>
                <w:bCs/>
              </w:rPr>
              <w:t>G</w:t>
            </w:r>
            <w:r w:rsidRPr="002A388D">
              <w:rPr>
                <w:rFonts w:ascii="Segoe UI Historic" w:hAnsi="Segoe UI Historic" w:cs="Segoe UI Historic"/>
                <w:bCs/>
              </w:rPr>
              <w:t>AMEDATA</w:t>
            </w:r>
          </w:p>
        </w:tc>
      </w:tr>
      <w:tr w:rsidR="002A388D" w:rsidRPr="002A388D" w14:paraId="7F3664AB" w14:textId="77777777" w:rsidTr="00693678">
        <w:tc>
          <w:tcPr>
            <w:tcW w:w="2093" w:type="dxa"/>
          </w:tcPr>
          <w:p w14:paraId="10500A94" w14:textId="77777777" w:rsidR="00B46AC1" w:rsidRPr="002A388D" w:rsidRDefault="00B46AC1">
            <w:pPr>
              <w:rPr>
                <w:rFonts w:ascii="Segoe UI Historic" w:hAnsi="Segoe UI Historic" w:cs="Segoe UI Historic"/>
                <w:bCs/>
              </w:rPr>
            </w:pPr>
            <w:r w:rsidRPr="002A388D">
              <w:rPr>
                <w:rFonts w:ascii="Segoe UI Historic" w:hAnsi="Segoe UI Historic" w:cs="Segoe UI Historic"/>
                <w:bCs/>
              </w:rPr>
              <w:t>Attribute(s)</w:t>
            </w:r>
          </w:p>
        </w:tc>
        <w:tc>
          <w:tcPr>
            <w:tcW w:w="4932" w:type="dxa"/>
          </w:tcPr>
          <w:p w14:paraId="69B27B70" w14:textId="14FA133E" w:rsidR="00B46AC1" w:rsidRPr="002A388D" w:rsidRDefault="00723734">
            <w:pPr>
              <w:rPr>
                <w:rFonts w:ascii="Segoe UI Historic" w:hAnsi="Segoe UI Historic" w:cs="Segoe UI Historic"/>
                <w:bCs/>
              </w:rPr>
            </w:pPr>
            <w:r w:rsidRPr="002A388D">
              <w:rPr>
                <w:rFonts w:ascii="Segoe UI Historic" w:hAnsi="Segoe UI Historic" w:cs="Segoe UI Historic" w:hint="eastAsia"/>
                <w:bCs/>
              </w:rPr>
              <w:t>/</w:t>
            </w:r>
          </w:p>
        </w:tc>
      </w:tr>
      <w:tr w:rsidR="002A388D" w:rsidRPr="002A388D" w14:paraId="0A008BFE" w14:textId="77777777" w:rsidTr="00693678">
        <w:tc>
          <w:tcPr>
            <w:tcW w:w="2093" w:type="dxa"/>
          </w:tcPr>
          <w:p w14:paraId="64C0E8B5" w14:textId="77777777" w:rsidR="00B46AC1" w:rsidRPr="002A388D" w:rsidRDefault="00B46AC1">
            <w:pPr>
              <w:rPr>
                <w:rFonts w:ascii="Segoe UI Historic" w:hAnsi="Segoe UI Historic" w:cs="Segoe UI Historic"/>
                <w:bCs/>
              </w:rPr>
            </w:pPr>
            <w:r w:rsidRPr="002A388D">
              <w:rPr>
                <w:rFonts w:ascii="Segoe UI Historic" w:hAnsi="Segoe UI Historic" w:cs="Segoe UI Historic"/>
                <w:bCs/>
              </w:rPr>
              <w:t>Criteria</w:t>
            </w:r>
          </w:p>
        </w:tc>
        <w:tc>
          <w:tcPr>
            <w:tcW w:w="4932" w:type="dxa"/>
          </w:tcPr>
          <w:p w14:paraId="57AC59DE" w14:textId="7675819B" w:rsidR="00B46AC1" w:rsidRPr="002A388D" w:rsidRDefault="00723734">
            <w:pPr>
              <w:rPr>
                <w:rFonts w:ascii="Segoe UI Historic" w:hAnsi="Segoe UI Historic" w:cs="Segoe UI Historic"/>
                <w:bCs/>
              </w:rPr>
            </w:pPr>
            <w:r w:rsidRPr="002A388D">
              <w:rPr>
                <w:rFonts w:ascii="Segoe UI Historic" w:hAnsi="Segoe UI Historic" w:cs="Segoe UI Historic" w:hint="eastAsia"/>
                <w:bCs/>
              </w:rPr>
              <w:t>/</w:t>
            </w:r>
          </w:p>
        </w:tc>
      </w:tr>
      <w:tr w:rsidR="002A388D" w:rsidRPr="002A388D" w14:paraId="24EA9759" w14:textId="77777777" w:rsidTr="00693678">
        <w:tc>
          <w:tcPr>
            <w:tcW w:w="2093" w:type="dxa"/>
          </w:tcPr>
          <w:p w14:paraId="520749CB" w14:textId="77777777" w:rsidR="00B46AC1" w:rsidRPr="002A388D" w:rsidRDefault="00B46AC1">
            <w:pPr>
              <w:rPr>
                <w:rFonts w:ascii="Segoe UI Historic" w:hAnsi="Segoe UI Historic" w:cs="Segoe UI Historic"/>
                <w:bCs/>
              </w:rPr>
            </w:pPr>
            <w:r w:rsidRPr="002A388D">
              <w:rPr>
                <w:rFonts w:ascii="Segoe UI Historic" w:hAnsi="Segoe UI Historic" w:cs="Segoe UI Historic"/>
                <w:bCs/>
              </w:rPr>
              <w:t>Display Method</w:t>
            </w:r>
          </w:p>
        </w:tc>
        <w:tc>
          <w:tcPr>
            <w:tcW w:w="4932" w:type="dxa"/>
          </w:tcPr>
          <w:p w14:paraId="7CA6C543" w14:textId="5311DB2E" w:rsidR="00B46AC1" w:rsidRPr="002A388D" w:rsidRDefault="00B928A4">
            <w:pPr>
              <w:rPr>
                <w:rFonts w:ascii="Segoe UI Historic" w:hAnsi="Segoe UI Historic" w:cs="Segoe UI Historic"/>
                <w:bCs/>
              </w:rPr>
            </w:pPr>
            <w:r w:rsidRPr="002A388D">
              <w:rPr>
                <w:rFonts w:ascii="Segoe UI Historic" w:hAnsi="Segoe UI Historic" w:cs="Segoe UI Historic"/>
                <w:bCs/>
              </w:rPr>
              <w:t>Not displayed</w:t>
            </w:r>
          </w:p>
        </w:tc>
      </w:tr>
      <w:tr w:rsidR="002A388D" w:rsidRPr="002A388D" w14:paraId="456CBBDA" w14:textId="77777777" w:rsidTr="00693678">
        <w:tc>
          <w:tcPr>
            <w:tcW w:w="2093" w:type="dxa"/>
          </w:tcPr>
          <w:p w14:paraId="56BCFC7C" w14:textId="77777777" w:rsidR="00B46AC1" w:rsidRPr="002A388D" w:rsidRDefault="00B46AC1">
            <w:pPr>
              <w:rPr>
                <w:rFonts w:ascii="Segoe UI Historic" w:hAnsi="Segoe UI Historic" w:cs="Segoe UI Historic"/>
                <w:bCs/>
              </w:rPr>
            </w:pPr>
            <w:r w:rsidRPr="002A388D">
              <w:rPr>
                <w:rFonts w:ascii="Segoe UI Historic" w:hAnsi="Segoe UI Historic" w:cs="Segoe UI Historic"/>
                <w:bCs/>
              </w:rPr>
              <w:t>SQL</w:t>
            </w:r>
          </w:p>
        </w:tc>
        <w:tc>
          <w:tcPr>
            <w:tcW w:w="4932" w:type="dxa"/>
          </w:tcPr>
          <w:p w14:paraId="2B2F0201" w14:textId="1D16A721" w:rsidR="00B46AC1" w:rsidRPr="002A388D" w:rsidRDefault="00B46AC1">
            <w:pPr>
              <w:pStyle w:val="HTML"/>
              <w:shd w:val="clear" w:color="auto" w:fill="2B2B2B"/>
              <w:rPr>
                <w:rFonts w:ascii="Segoe UI Historic" w:eastAsiaTheme="minorEastAsia" w:hAnsi="Segoe UI Historic" w:cs="Segoe UI Historic"/>
                <w:bCs/>
                <w:sz w:val="22"/>
                <w:szCs w:val="22"/>
                <w:lang w:val="en-GB"/>
              </w:rPr>
            </w:pPr>
            <w:r w:rsidRPr="002A388D">
              <w:rPr>
                <w:rFonts w:ascii="Segoe UI Historic" w:eastAsiaTheme="minorEastAsia" w:hAnsi="Segoe UI Historic" w:cs="Segoe UI Historic"/>
                <w:bCs/>
                <w:sz w:val="22"/>
                <w:szCs w:val="22"/>
                <w:lang w:val="en-GB"/>
              </w:rPr>
              <w:t>DROP TABLE IF EXISTS GAMEDATA",</w:t>
            </w:r>
            <w:r w:rsidRPr="002A388D">
              <w:rPr>
                <w:rFonts w:ascii="Segoe UI Historic" w:eastAsiaTheme="minorEastAsia" w:hAnsi="Segoe UI Historic" w:cs="Segoe UI Historic"/>
                <w:bCs/>
                <w:sz w:val="22"/>
                <w:szCs w:val="22"/>
                <w:lang w:val="en-GB"/>
              </w:rPr>
              <w:br/>
              <w:t xml:space="preserve">    $"Save{index}.sqlite3");</w:t>
            </w:r>
          </w:p>
        </w:tc>
      </w:tr>
    </w:tbl>
    <w:p w14:paraId="4B91E9C8" w14:textId="55A855BF" w:rsidR="00B46AC1" w:rsidRPr="002A388D" w:rsidRDefault="00B46AC1" w:rsidP="00693678">
      <w:pPr>
        <w:ind w:leftChars="100" w:left="220"/>
        <w:rPr>
          <w:rFonts w:ascii="Segoe UI Historic" w:hAnsi="Segoe UI Historic" w:cs="Segoe UI Historic"/>
          <w:bCs/>
        </w:rPr>
      </w:pPr>
    </w:p>
    <w:tbl>
      <w:tblPr>
        <w:tblStyle w:val="ae"/>
        <w:tblW w:w="0" w:type="auto"/>
        <w:tblInd w:w="277" w:type="dxa"/>
        <w:tblLook w:val="04A0" w:firstRow="1" w:lastRow="0" w:firstColumn="1" w:lastColumn="0" w:noHBand="0" w:noVBand="1"/>
      </w:tblPr>
      <w:tblGrid>
        <w:gridCol w:w="2093"/>
        <w:gridCol w:w="4932"/>
      </w:tblGrid>
      <w:tr w:rsidR="002A388D" w:rsidRPr="002A388D" w14:paraId="33416646" w14:textId="77777777" w:rsidTr="00693678">
        <w:tc>
          <w:tcPr>
            <w:tcW w:w="2093" w:type="dxa"/>
          </w:tcPr>
          <w:p w14:paraId="1638BB87" w14:textId="77777777" w:rsidR="007A16D1" w:rsidRPr="002A388D" w:rsidRDefault="007A16D1">
            <w:pPr>
              <w:rPr>
                <w:rFonts w:ascii="Segoe UI Historic" w:hAnsi="Segoe UI Historic" w:cs="Segoe UI Historic"/>
                <w:bCs/>
              </w:rPr>
            </w:pPr>
            <w:r w:rsidRPr="002A388D">
              <w:rPr>
                <w:rFonts w:ascii="Segoe UI Historic" w:hAnsi="Segoe UI Historic" w:cs="Segoe UI Historic"/>
                <w:bCs/>
              </w:rPr>
              <w:t>Query Name</w:t>
            </w:r>
          </w:p>
        </w:tc>
        <w:tc>
          <w:tcPr>
            <w:tcW w:w="4932" w:type="dxa"/>
          </w:tcPr>
          <w:p w14:paraId="197EDF18" w14:textId="7DB31ABB" w:rsidR="007A16D1" w:rsidRPr="002A388D" w:rsidRDefault="00735C7A">
            <w:pPr>
              <w:rPr>
                <w:rFonts w:ascii="Segoe UI Historic" w:hAnsi="Segoe UI Historic" w:cs="Segoe UI Historic"/>
                <w:bCs/>
              </w:rPr>
            </w:pPr>
            <w:r w:rsidRPr="002A388D">
              <w:rPr>
                <w:rFonts w:ascii="Segoe UI Historic" w:hAnsi="Segoe UI Historic" w:cs="Segoe UI Historic" w:hint="eastAsia"/>
                <w:bCs/>
              </w:rPr>
              <w:t>C</w:t>
            </w:r>
            <w:r w:rsidRPr="002A388D">
              <w:rPr>
                <w:rFonts w:ascii="Segoe UI Historic" w:hAnsi="Segoe UI Historic" w:cs="Segoe UI Historic"/>
                <w:bCs/>
              </w:rPr>
              <w:t>reateGAMEDATA</w:t>
            </w:r>
          </w:p>
        </w:tc>
      </w:tr>
      <w:tr w:rsidR="002A388D" w:rsidRPr="002A388D" w14:paraId="7259561A" w14:textId="77777777" w:rsidTr="00693678">
        <w:tc>
          <w:tcPr>
            <w:tcW w:w="2093" w:type="dxa"/>
          </w:tcPr>
          <w:p w14:paraId="6EFD5B00" w14:textId="77777777" w:rsidR="007A16D1" w:rsidRPr="002A388D" w:rsidRDefault="007A16D1">
            <w:pPr>
              <w:rPr>
                <w:rFonts w:ascii="Segoe UI Historic" w:hAnsi="Segoe UI Historic" w:cs="Segoe UI Historic"/>
                <w:bCs/>
              </w:rPr>
            </w:pPr>
            <w:r w:rsidRPr="002A388D">
              <w:rPr>
                <w:rFonts w:ascii="Segoe UI Historic" w:hAnsi="Segoe UI Historic" w:cs="Segoe UI Historic"/>
                <w:bCs/>
              </w:rPr>
              <w:t>Query Type</w:t>
            </w:r>
          </w:p>
        </w:tc>
        <w:tc>
          <w:tcPr>
            <w:tcW w:w="4932" w:type="dxa"/>
          </w:tcPr>
          <w:p w14:paraId="08990B76" w14:textId="0EEF3D92" w:rsidR="007A16D1" w:rsidRPr="002A388D" w:rsidRDefault="00723734">
            <w:pPr>
              <w:rPr>
                <w:rFonts w:ascii="Segoe UI Historic" w:hAnsi="Segoe UI Historic" w:cs="Segoe UI Historic"/>
                <w:bCs/>
              </w:rPr>
            </w:pPr>
            <w:r w:rsidRPr="002A388D">
              <w:rPr>
                <w:rFonts w:ascii="Segoe UI Historic" w:hAnsi="Segoe UI Historic" w:cs="Segoe UI Historic" w:hint="eastAsia"/>
                <w:bCs/>
              </w:rPr>
              <w:t>C</w:t>
            </w:r>
            <w:r w:rsidRPr="002A388D">
              <w:rPr>
                <w:rFonts w:ascii="Segoe UI Historic" w:hAnsi="Segoe UI Historic" w:cs="Segoe UI Historic"/>
                <w:bCs/>
              </w:rPr>
              <w:t>R</w:t>
            </w:r>
            <w:r w:rsidR="00735C7A" w:rsidRPr="002A388D">
              <w:rPr>
                <w:rFonts w:ascii="Segoe UI Historic" w:hAnsi="Segoe UI Historic" w:cs="Segoe UI Historic"/>
                <w:bCs/>
              </w:rPr>
              <w:t>EATE TABLE</w:t>
            </w:r>
          </w:p>
        </w:tc>
      </w:tr>
      <w:tr w:rsidR="002A388D" w:rsidRPr="002A388D" w14:paraId="6201DF41" w14:textId="77777777" w:rsidTr="00693678">
        <w:tc>
          <w:tcPr>
            <w:tcW w:w="2093" w:type="dxa"/>
          </w:tcPr>
          <w:p w14:paraId="09E039BD" w14:textId="77777777" w:rsidR="00DC5255" w:rsidRPr="002A388D" w:rsidRDefault="00DC5255">
            <w:pPr>
              <w:rPr>
                <w:rFonts w:ascii="Segoe UI Historic" w:hAnsi="Segoe UI Historic" w:cs="Segoe UI Historic"/>
                <w:bCs/>
              </w:rPr>
            </w:pPr>
            <w:r w:rsidRPr="002A388D">
              <w:rPr>
                <w:rFonts w:ascii="Segoe UI Historic" w:hAnsi="Segoe UI Historic" w:cs="Segoe UI Historic"/>
                <w:bCs/>
              </w:rPr>
              <w:t>Purpose</w:t>
            </w:r>
          </w:p>
        </w:tc>
        <w:tc>
          <w:tcPr>
            <w:tcW w:w="4932" w:type="dxa"/>
          </w:tcPr>
          <w:p w14:paraId="7A13BB35" w14:textId="5DDE22EE" w:rsidR="00DC5255" w:rsidRPr="002A388D" w:rsidRDefault="00723734">
            <w:pPr>
              <w:rPr>
                <w:rFonts w:ascii="Segoe UI Historic" w:hAnsi="Segoe UI Historic" w:cs="Segoe UI Historic"/>
                <w:bCs/>
              </w:rPr>
            </w:pPr>
            <w:r w:rsidRPr="002A388D">
              <w:rPr>
                <w:rFonts w:ascii="Segoe UI Historic" w:hAnsi="Segoe UI Historic" w:cs="Segoe UI Historic" w:hint="eastAsia"/>
                <w:bCs/>
              </w:rPr>
              <w:t>C</w:t>
            </w:r>
            <w:r w:rsidRPr="002A388D">
              <w:rPr>
                <w:rFonts w:ascii="Segoe UI Historic" w:hAnsi="Segoe UI Historic" w:cs="Segoe UI Historic"/>
                <w:bCs/>
              </w:rPr>
              <w:t xml:space="preserve">reate a new storage for </w:t>
            </w:r>
            <w:r w:rsidR="00735C7A" w:rsidRPr="002A388D">
              <w:rPr>
                <w:rFonts w:ascii="Segoe UI Historic" w:hAnsi="Segoe UI Historic" w:cs="Segoe UI Historic"/>
                <w:bCs/>
              </w:rPr>
              <w:t>progress save</w:t>
            </w:r>
          </w:p>
        </w:tc>
      </w:tr>
      <w:tr w:rsidR="002A388D" w:rsidRPr="002A388D" w14:paraId="6D826CAE" w14:textId="77777777" w:rsidTr="00693678">
        <w:tc>
          <w:tcPr>
            <w:tcW w:w="2093" w:type="dxa"/>
          </w:tcPr>
          <w:p w14:paraId="7CDEBC51" w14:textId="77777777" w:rsidR="00DC5255" w:rsidRPr="002A388D" w:rsidRDefault="00DC5255">
            <w:pPr>
              <w:rPr>
                <w:rFonts w:ascii="Segoe UI Historic" w:hAnsi="Segoe UI Historic" w:cs="Segoe UI Historic"/>
                <w:bCs/>
              </w:rPr>
            </w:pPr>
            <w:r w:rsidRPr="002A388D">
              <w:rPr>
                <w:rFonts w:ascii="Segoe UI Historic" w:hAnsi="Segoe UI Historic" w:cs="Segoe UI Historic"/>
                <w:bCs/>
              </w:rPr>
              <w:t>Table(s)</w:t>
            </w:r>
          </w:p>
        </w:tc>
        <w:tc>
          <w:tcPr>
            <w:tcW w:w="4932" w:type="dxa"/>
          </w:tcPr>
          <w:p w14:paraId="07EB6B5C" w14:textId="59101DFA" w:rsidR="00DC5255" w:rsidRPr="002A388D" w:rsidRDefault="00735C7A">
            <w:pPr>
              <w:rPr>
                <w:rFonts w:ascii="Segoe UI Historic" w:hAnsi="Segoe UI Historic" w:cs="Segoe UI Historic"/>
                <w:bCs/>
              </w:rPr>
            </w:pPr>
            <w:r w:rsidRPr="002A388D">
              <w:rPr>
                <w:rFonts w:ascii="Segoe UI Historic" w:hAnsi="Segoe UI Historic" w:cs="Segoe UI Historic" w:hint="eastAsia"/>
                <w:bCs/>
              </w:rPr>
              <w:t>G</w:t>
            </w:r>
            <w:r w:rsidRPr="002A388D">
              <w:rPr>
                <w:rFonts w:ascii="Segoe UI Historic" w:hAnsi="Segoe UI Historic" w:cs="Segoe UI Historic"/>
                <w:bCs/>
              </w:rPr>
              <w:t>AMEDATA</w:t>
            </w:r>
          </w:p>
        </w:tc>
      </w:tr>
      <w:tr w:rsidR="002A388D" w:rsidRPr="002A388D" w14:paraId="3AE2A441" w14:textId="77777777" w:rsidTr="00693678">
        <w:tc>
          <w:tcPr>
            <w:tcW w:w="2093" w:type="dxa"/>
          </w:tcPr>
          <w:p w14:paraId="3F903B42" w14:textId="77777777" w:rsidR="00DC5255" w:rsidRPr="002A388D" w:rsidRDefault="00DC5255">
            <w:pPr>
              <w:rPr>
                <w:rFonts w:ascii="Segoe UI Historic" w:hAnsi="Segoe UI Historic" w:cs="Segoe UI Historic"/>
                <w:bCs/>
              </w:rPr>
            </w:pPr>
            <w:r w:rsidRPr="002A388D">
              <w:rPr>
                <w:rFonts w:ascii="Segoe UI Historic" w:hAnsi="Segoe UI Historic" w:cs="Segoe UI Historic"/>
                <w:bCs/>
              </w:rPr>
              <w:t>Attribute(s)</w:t>
            </w:r>
          </w:p>
        </w:tc>
        <w:tc>
          <w:tcPr>
            <w:tcW w:w="4932" w:type="dxa"/>
          </w:tcPr>
          <w:p w14:paraId="1B3E2A1F" w14:textId="6973F1D9" w:rsidR="00DC5255" w:rsidRPr="002A388D" w:rsidRDefault="00735C7A">
            <w:pPr>
              <w:rPr>
                <w:rFonts w:ascii="Segoe UI Historic" w:hAnsi="Segoe UI Historic" w:cs="Segoe UI Historic"/>
                <w:bCs/>
              </w:rPr>
            </w:pPr>
            <w:r w:rsidRPr="002A388D">
              <w:rPr>
                <w:rFonts w:ascii="Segoe UI Historic" w:hAnsi="Segoe UI Historic" w:cs="Segoe UI Historic" w:hint="eastAsia"/>
                <w:bCs/>
              </w:rPr>
              <w:t>/</w:t>
            </w:r>
          </w:p>
        </w:tc>
      </w:tr>
      <w:tr w:rsidR="002A388D" w:rsidRPr="002A388D" w14:paraId="0E20B30C" w14:textId="77777777" w:rsidTr="00693678">
        <w:tc>
          <w:tcPr>
            <w:tcW w:w="2093" w:type="dxa"/>
          </w:tcPr>
          <w:p w14:paraId="23C425E9" w14:textId="77777777" w:rsidR="00DC5255" w:rsidRPr="002A388D" w:rsidRDefault="00DC5255">
            <w:pPr>
              <w:rPr>
                <w:rFonts w:ascii="Segoe UI Historic" w:hAnsi="Segoe UI Historic" w:cs="Segoe UI Historic"/>
                <w:bCs/>
              </w:rPr>
            </w:pPr>
            <w:r w:rsidRPr="002A388D">
              <w:rPr>
                <w:rFonts w:ascii="Segoe UI Historic" w:hAnsi="Segoe UI Historic" w:cs="Segoe UI Historic"/>
                <w:bCs/>
              </w:rPr>
              <w:t>Criteria</w:t>
            </w:r>
          </w:p>
        </w:tc>
        <w:tc>
          <w:tcPr>
            <w:tcW w:w="4932" w:type="dxa"/>
          </w:tcPr>
          <w:p w14:paraId="36EF1C62" w14:textId="2011FD6E" w:rsidR="00DC5255" w:rsidRPr="002A388D" w:rsidRDefault="00735C7A">
            <w:pPr>
              <w:rPr>
                <w:rFonts w:ascii="Segoe UI Historic" w:hAnsi="Segoe UI Historic" w:cs="Segoe UI Historic"/>
                <w:bCs/>
              </w:rPr>
            </w:pPr>
            <w:r w:rsidRPr="002A388D">
              <w:rPr>
                <w:rFonts w:ascii="Segoe UI Historic" w:hAnsi="Segoe UI Historic" w:cs="Segoe UI Historic" w:hint="eastAsia"/>
                <w:bCs/>
              </w:rPr>
              <w:t>/</w:t>
            </w:r>
          </w:p>
        </w:tc>
      </w:tr>
      <w:tr w:rsidR="002A388D" w:rsidRPr="002A388D" w14:paraId="192A0852" w14:textId="77777777" w:rsidTr="00693678">
        <w:tc>
          <w:tcPr>
            <w:tcW w:w="2093" w:type="dxa"/>
          </w:tcPr>
          <w:p w14:paraId="178185DD" w14:textId="77777777" w:rsidR="00DC5255" w:rsidRPr="002A388D" w:rsidRDefault="00DC5255">
            <w:pPr>
              <w:rPr>
                <w:rFonts w:ascii="Segoe UI Historic" w:hAnsi="Segoe UI Historic" w:cs="Segoe UI Historic"/>
                <w:bCs/>
              </w:rPr>
            </w:pPr>
            <w:r w:rsidRPr="002A388D">
              <w:rPr>
                <w:rFonts w:ascii="Segoe UI Historic" w:hAnsi="Segoe UI Historic" w:cs="Segoe UI Historic"/>
                <w:bCs/>
              </w:rPr>
              <w:t>Display Method</w:t>
            </w:r>
          </w:p>
        </w:tc>
        <w:tc>
          <w:tcPr>
            <w:tcW w:w="4932" w:type="dxa"/>
          </w:tcPr>
          <w:p w14:paraId="5EF93318" w14:textId="2ECDEE06" w:rsidR="00DC5255" w:rsidRPr="002A388D" w:rsidRDefault="00B928A4">
            <w:pPr>
              <w:rPr>
                <w:rFonts w:ascii="Segoe UI Historic" w:hAnsi="Segoe UI Historic" w:cs="Segoe UI Historic"/>
                <w:bCs/>
              </w:rPr>
            </w:pPr>
            <w:r w:rsidRPr="002A388D">
              <w:rPr>
                <w:rFonts w:ascii="Segoe UI Historic" w:hAnsi="Segoe UI Historic" w:cs="Segoe UI Historic"/>
                <w:bCs/>
              </w:rPr>
              <w:t>Not displayed</w:t>
            </w:r>
          </w:p>
        </w:tc>
      </w:tr>
      <w:tr w:rsidR="002A388D" w:rsidRPr="002A388D" w14:paraId="0D8D8B7E" w14:textId="77777777" w:rsidTr="00693678">
        <w:tc>
          <w:tcPr>
            <w:tcW w:w="2093" w:type="dxa"/>
          </w:tcPr>
          <w:p w14:paraId="7C8DFB24" w14:textId="77777777" w:rsidR="00DC5255" w:rsidRPr="002A388D" w:rsidRDefault="00DC5255">
            <w:pPr>
              <w:rPr>
                <w:rFonts w:ascii="Segoe UI Historic" w:hAnsi="Segoe UI Historic" w:cs="Segoe UI Historic"/>
                <w:bCs/>
              </w:rPr>
            </w:pPr>
            <w:r w:rsidRPr="002A388D">
              <w:rPr>
                <w:rFonts w:ascii="Segoe UI Historic" w:hAnsi="Segoe UI Historic" w:cs="Segoe UI Historic"/>
                <w:bCs/>
              </w:rPr>
              <w:t>SQL</w:t>
            </w:r>
          </w:p>
        </w:tc>
        <w:tc>
          <w:tcPr>
            <w:tcW w:w="4932" w:type="dxa"/>
          </w:tcPr>
          <w:p w14:paraId="6DE88D9C" w14:textId="1625BF86" w:rsidR="00DC5255" w:rsidRPr="002A388D" w:rsidRDefault="00DC5255">
            <w:pPr>
              <w:pStyle w:val="HTML"/>
              <w:shd w:val="clear" w:color="auto" w:fill="2B2B2B"/>
              <w:rPr>
                <w:rFonts w:ascii="Segoe UI Historic" w:eastAsiaTheme="minorEastAsia" w:hAnsi="Segoe UI Historic" w:cs="Segoe UI Historic"/>
                <w:bCs/>
                <w:sz w:val="22"/>
                <w:szCs w:val="22"/>
                <w:lang w:val="en-GB"/>
              </w:rPr>
            </w:pPr>
            <w:r w:rsidRPr="002A388D">
              <w:rPr>
                <w:rFonts w:ascii="Segoe UI Historic" w:eastAsiaTheme="minorEastAsia" w:hAnsi="Segoe UI Historic" w:cs="Segoe UI Historic"/>
                <w:bCs/>
                <w:sz w:val="22"/>
                <w:szCs w:val="22"/>
                <w:lang w:val="en-GB"/>
              </w:rPr>
              <w:t>CREATE TABLE GAMEDATA ('characterSelection' INTEGER, 'playerX' FLOAT, 'playerY' FLOAT , 'playerZ' FLOAT );</w:t>
            </w:r>
          </w:p>
        </w:tc>
      </w:tr>
      <w:tr w:rsidR="002A388D" w:rsidRPr="002A388D" w14:paraId="506E1379" w14:textId="77777777" w:rsidTr="00693678">
        <w:tc>
          <w:tcPr>
            <w:tcW w:w="2093" w:type="dxa"/>
          </w:tcPr>
          <w:p w14:paraId="6CCC822F" w14:textId="77777777" w:rsidR="007A16D1" w:rsidRPr="002A388D" w:rsidRDefault="007A16D1">
            <w:pPr>
              <w:rPr>
                <w:rFonts w:ascii="Segoe UI Historic" w:hAnsi="Segoe UI Historic" w:cs="Segoe UI Historic"/>
                <w:bCs/>
              </w:rPr>
            </w:pPr>
            <w:r w:rsidRPr="002A388D">
              <w:rPr>
                <w:rFonts w:ascii="Segoe UI Historic" w:hAnsi="Segoe UI Historic" w:cs="Segoe UI Historic"/>
                <w:bCs/>
              </w:rPr>
              <w:t>Query Name</w:t>
            </w:r>
          </w:p>
        </w:tc>
        <w:tc>
          <w:tcPr>
            <w:tcW w:w="4932" w:type="dxa"/>
          </w:tcPr>
          <w:p w14:paraId="7CAB3DC8" w14:textId="3DC06BFD" w:rsidR="007A16D1" w:rsidRPr="002A388D" w:rsidRDefault="001869A6">
            <w:pPr>
              <w:rPr>
                <w:rFonts w:ascii="Segoe UI Historic" w:hAnsi="Segoe UI Historic" w:cs="Segoe UI Historic"/>
                <w:bCs/>
              </w:rPr>
            </w:pPr>
            <w:r w:rsidRPr="002A388D">
              <w:rPr>
                <w:rFonts w:ascii="Segoe UI Historic" w:hAnsi="Segoe UI Historic" w:cs="Segoe UI Historic" w:hint="eastAsia"/>
                <w:bCs/>
              </w:rPr>
              <w:t>P</w:t>
            </w:r>
            <w:r w:rsidRPr="002A388D">
              <w:rPr>
                <w:rFonts w:ascii="Segoe UI Historic" w:hAnsi="Segoe UI Historic" w:cs="Segoe UI Historic"/>
                <w:bCs/>
              </w:rPr>
              <w:t>rogressSave</w:t>
            </w:r>
          </w:p>
        </w:tc>
      </w:tr>
      <w:tr w:rsidR="002A388D" w:rsidRPr="002A388D" w14:paraId="202607DC" w14:textId="77777777" w:rsidTr="00693678">
        <w:tc>
          <w:tcPr>
            <w:tcW w:w="2093" w:type="dxa"/>
          </w:tcPr>
          <w:p w14:paraId="29EDDF80" w14:textId="77777777" w:rsidR="007A16D1" w:rsidRPr="002A388D" w:rsidRDefault="007A16D1">
            <w:pPr>
              <w:rPr>
                <w:rFonts w:ascii="Segoe UI Historic" w:hAnsi="Segoe UI Historic" w:cs="Segoe UI Historic"/>
                <w:bCs/>
              </w:rPr>
            </w:pPr>
            <w:r w:rsidRPr="002A388D">
              <w:rPr>
                <w:rFonts w:ascii="Segoe UI Historic" w:hAnsi="Segoe UI Historic" w:cs="Segoe UI Historic"/>
                <w:bCs/>
              </w:rPr>
              <w:t>Query Type</w:t>
            </w:r>
          </w:p>
        </w:tc>
        <w:tc>
          <w:tcPr>
            <w:tcW w:w="4932" w:type="dxa"/>
          </w:tcPr>
          <w:p w14:paraId="25A40379" w14:textId="1B63BD65" w:rsidR="007A16D1" w:rsidRPr="002A388D" w:rsidRDefault="00F564E5">
            <w:pPr>
              <w:rPr>
                <w:rFonts w:ascii="Segoe UI Historic" w:hAnsi="Segoe UI Historic" w:cs="Segoe UI Historic"/>
                <w:bCs/>
              </w:rPr>
            </w:pPr>
            <w:r w:rsidRPr="002A388D">
              <w:rPr>
                <w:rFonts w:ascii="Segoe UI Historic" w:hAnsi="Segoe UI Historic" w:cs="Segoe UI Historic" w:hint="eastAsia"/>
                <w:bCs/>
              </w:rPr>
              <w:t>U</w:t>
            </w:r>
            <w:r w:rsidRPr="002A388D">
              <w:rPr>
                <w:rFonts w:ascii="Segoe UI Historic" w:hAnsi="Segoe UI Historic" w:cs="Segoe UI Historic"/>
                <w:bCs/>
              </w:rPr>
              <w:t>PDATE GAMEDATA</w:t>
            </w:r>
          </w:p>
        </w:tc>
      </w:tr>
      <w:tr w:rsidR="002A388D" w:rsidRPr="002A388D" w14:paraId="0004AC6D" w14:textId="77777777" w:rsidTr="00693678">
        <w:tc>
          <w:tcPr>
            <w:tcW w:w="2093" w:type="dxa"/>
          </w:tcPr>
          <w:p w14:paraId="24B1CDE5" w14:textId="77777777" w:rsidR="00A64194" w:rsidRPr="002A388D" w:rsidRDefault="00A64194">
            <w:pPr>
              <w:rPr>
                <w:rFonts w:ascii="Segoe UI Historic" w:hAnsi="Segoe UI Historic" w:cs="Segoe UI Historic"/>
                <w:bCs/>
              </w:rPr>
            </w:pPr>
            <w:r w:rsidRPr="002A388D">
              <w:rPr>
                <w:rFonts w:ascii="Segoe UI Historic" w:hAnsi="Segoe UI Historic" w:cs="Segoe UI Historic"/>
                <w:bCs/>
              </w:rPr>
              <w:t>Purpose</w:t>
            </w:r>
          </w:p>
        </w:tc>
        <w:tc>
          <w:tcPr>
            <w:tcW w:w="4932" w:type="dxa"/>
          </w:tcPr>
          <w:p w14:paraId="54349353" w14:textId="6BAEBE25" w:rsidR="00A64194" w:rsidRPr="002A388D" w:rsidRDefault="00F564E5">
            <w:pPr>
              <w:rPr>
                <w:rFonts w:ascii="Segoe UI Historic" w:hAnsi="Segoe UI Historic" w:cs="Segoe UI Historic"/>
                <w:bCs/>
              </w:rPr>
            </w:pPr>
            <w:r w:rsidRPr="002A388D">
              <w:rPr>
                <w:rFonts w:ascii="Segoe UI Historic" w:hAnsi="Segoe UI Historic" w:cs="Segoe UI Historic" w:hint="eastAsia"/>
                <w:bCs/>
              </w:rPr>
              <w:t>S</w:t>
            </w:r>
            <w:r w:rsidRPr="002A388D">
              <w:rPr>
                <w:rFonts w:ascii="Segoe UI Historic" w:hAnsi="Segoe UI Historic" w:cs="Segoe UI Historic"/>
                <w:bCs/>
              </w:rPr>
              <w:t>ave the progress time and monsterCount</w:t>
            </w:r>
          </w:p>
        </w:tc>
      </w:tr>
      <w:tr w:rsidR="002A388D" w:rsidRPr="002A388D" w14:paraId="00B6120F" w14:textId="77777777" w:rsidTr="00693678">
        <w:tc>
          <w:tcPr>
            <w:tcW w:w="2093" w:type="dxa"/>
          </w:tcPr>
          <w:p w14:paraId="4E5779D5" w14:textId="77777777" w:rsidR="00A64194" w:rsidRPr="002A388D" w:rsidRDefault="00A64194">
            <w:pPr>
              <w:rPr>
                <w:rFonts w:ascii="Segoe UI Historic" w:hAnsi="Segoe UI Historic" w:cs="Segoe UI Historic"/>
                <w:bCs/>
              </w:rPr>
            </w:pPr>
            <w:r w:rsidRPr="002A388D">
              <w:rPr>
                <w:rFonts w:ascii="Segoe UI Historic" w:hAnsi="Segoe UI Historic" w:cs="Segoe UI Historic"/>
                <w:bCs/>
              </w:rPr>
              <w:t>Table(s)</w:t>
            </w:r>
          </w:p>
        </w:tc>
        <w:tc>
          <w:tcPr>
            <w:tcW w:w="4932" w:type="dxa"/>
          </w:tcPr>
          <w:p w14:paraId="0CE9CEFA" w14:textId="6E575C8F" w:rsidR="00A64194" w:rsidRPr="002A388D" w:rsidRDefault="00F564E5">
            <w:pPr>
              <w:rPr>
                <w:rFonts w:ascii="Segoe UI Historic" w:hAnsi="Segoe UI Historic" w:cs="Segoe UI Historic"/>
                <w:bCs/>
              </w:rPr>
            </w:pPr>
            <w:r w:rsidRPr="002A388D">
              <w:rPr>
                <w:rFonts w:ascii="Segoe UI Historic" w:hAnsi="Segoe UI Historic" w:cs="Segoe UI Historic" w:hint="eastAsia"/>
                <w:bCs/>
              </w:rPr>
              <w:t>G</w:t>
            </w:r>
            <w:r w:rsidRPr="002A388D">
              <w:rPr>
                <w:rFonts w:ascii="Segoe UI Historic" w:hAnsi="Segoe UI Historic" w:cs="Segoe UI Historic"/>
                <w:bCs/>
              </w:rPr>
              <w:t>AMEDATA</w:t>
            </w:r>
          </w:p>
        </w:tc>
      </w:tr>
      <w:tr w:rsidR="002A388D" w:rsidRPr="002A388D" w14:paraId="6640E89A" w14:textId="77777777" w:rsidTr="00693678">
        <w:tc>
          <w:tcPr>
            <w:tcW w:w="2093" w:type="dxa"/>
          </w:tcPr>
          <w:p w14:paraId="63DF76A1" w14:textId="77777777" w:rsidR="00A64194" w:rsidRPr="002A388D" w:rsidRDefault="00A64194">
            <w:pPr>
              <w:rPr>
                <w:rFonts w:ascii="Segoe UI Historic" w:hAnsi="Segoe UI Historic" w:cs="Segoe UI Historic"/>
                <w:bCs/>
              </w:rPr>
            </w:pPr>
            <w:r w:rsidRPr="002A388D">
              <w:rPr>
                <w:rFonts w:ascii="Segoe UI Historic" w:hAnsi="Segoe UI Historic" w:cs="Segoe UI Historic"/>
                <w:bCs/>
              </w:rPr>
              <w:t>Attribute(s)</w:t>
            </w:r>
          </w:p>
        </w:tc>
        <w:tc>
          <w:tcPr>
            <w:tcW w:w="4932" w:type="dxa"/>
          </w:tcPr>
          <w:p w14:paraId="0ED6ECA3" w14:textId="19FBAE97" w:rsidR="00A64194" w:rsidRPr="002A388D" w:rsidRDefault="001869A6">
            <w:pPr>
              <w:rPr>
                <w:rFonts w:ascii="Segoe UI Historic" w:hAnsi="Segoe UI Historic" w:cs="Segoe UI Historic"/>
                <w:bCs/>
              </w:rPr>
            </w:pPr>
            <w:r w:rsidRPr="002A388D">
              <w:rPr>
                <w:rFonts w:ascii="Segoe UI Historic" w:hAnsi="Segoe UI Historic" w:cs="Segoe UI Historic" w:hint="eastAsia"/>
                <w:bCs/>
              </w:rPr>
              <w:t>/</w:t>
            </w:r>
          </w:p>
        </w:tc>
      </w:tr>
      <w:tr w:rsidR="002A388D" w:rsidRPr="002A388D" w14:paraId="4024A34C" w14:textId="77777777" w:rsidTr="00693678">
        <w:tc>
          <w:tcPr>
            <w:tcW w:w="2093" w:type="dxa"/>
          </w:tcPr>
          <w:p w14:paraId="63284F68" w14:textId="77777777" w:rsidR="00A64194" w:rsidRPr="002A388D" w:rsidRDefault="00A64194">
            <w:pPr>
              <w:rPr>
                <w:rFonts w:ascii="Segoe UI Historic" w:hAnsi="Segoe UI Historic" w:cs="Segoe UI Historic"/>
                <w:bCs/>
              </w:rPr>
            </w:pPr>
            <w:r w:rsidRPr="002A388D">
              <w:rPr>
                <w:rFonts w:ascii="Segoe UI Historic" w:hAnsi="Segoe UI Historic" w:cs="Segoe UI Historic"/>
                <w:bCs/>
              </w:rPr>
              <w:t>Criteria</w:t>
            </w:r>
          </w:p>
        </w:tc>
        <w:tc>
          <w:tcPr>
            <w:tcW w:w="4932" w:type="dxa"/>
          </w:tcPr>
          <w:p w14:paraId="1C7B4577" w14:textId="67659CFC" w:rsidR="00A64194" w:rsidRPr="002A388D" w:rsidRDefault="001869A6">
            <w:pPr>
              <w:rPr>
                <w:rFonts w:ascii="Segoe UI Historic" w:hAnsi="Segoe UI Historic" w:cs="Segoe UI Historic"/>
                <w:bCs/>
              </w:rPr>
            </w:pPr>
            <w:r w:rsidRPr="002A388D">
              <w:rPr>
                <w:rFonts w:ascii="Segoe UI Historic" w:hAnsi="Segoe UI Historic" w:cs="Segoe UI Historic" w:hint="eastAsia"/>
                <w:bCs/>
              </w:rPr>
              <w:t>/</w:t>
            </w:r>
          </w:p>
        </w:tc>
      </w:tr>
      <w:tr w:rsidR="002A388D" w:rsidRPr="002A388D" w14:paraId="0150BE18" w14:textId="77777777" w:rsidTr="00693678">
        <w:tc>
          <w:tcPr>
            <w:tcW w:w="2093" w:type="dxa"/>
          </w:tcPr>
          <w:p w14:paraId="589975DF" w14:textId="77777777" w:rsidR="00A64194" w:rsidRPr="002A388D" w:rsidRDefault="00A64194">
            <w:pPr>
              <w:rPr>
                <w:rFonts w:ascii="Segoe UI Historic" w:hAnsi="Segoe UI Historic" w:cs="Segoe UI Historic"/>
                <w:bCs/>
              </w:rPr>
            </w:pPr>
            <w:r w:rsidRPr="002A388D">
              <w:rPr>
                <w:rFonts w:ascii="Segoe UI Historic" w:hAnsi="Segoe UI Historic" w:cs="Segoe UI Historic"/>
                <w:bCs/>
              </w:rPr>
              <w:t>Display Method</w:t>
            </w:r>
          </w:p>
        </w:tc>
        <w:tc>
          <w:tcPr>
            <w:tcW w:w="4932" w:type="dxa"/>
          </w:tcPr>
          <w:p w14:paraId="124BCEFF" w14:textId="40948328" w:rsidR="00A64194" w:rsidRPr="002A388D" w:rsidRDefault="00B928A4">
            <w:pPr>
              <w:rPr>
                <w:rFonts w:ascii="Segoe UI Historic" w:hAnsi="Segoe UI Historic" w:cs="Segoe UI Historic"/>
                <w:bCs/>
              </w:rPr>
            </w:pPr>
            <w:r w:rsidRPr="002A388D">
              <w:rPr>
                <w:rFonts w:ascii="Segoe UI Historic" w:hAnsi="Segoe UI Historic" w:cs="Segoe UI Historic"/>
                <w:bCs/>
              </w:rPr>
              <w:t>Not displayed</w:t>
            </w:r>
          </w:p>
        </w:tc>
      </w:tr>
      <w:tr w:rsidR="002A388D" w:rsidRPr="002A388D" w14:paraId="4DB23A31" w14:textId="77777777" w:rsidTr="00693678">
        <w:tc>
          <w:tcPr>
            <w:tcW w:w="2093" w:type="dxa"/>
          </w:tcPr>
          <w:p w14:paraId="11994DB4" w14:textId="77777777" w:rsidR="00A64194" w:rsidRPr="002A388D" w:rsidRDefault="00A64194">
            <w:pPr>
              <w:rPr>
                <w:rFonts w:ascii="Segoe UI Historic" w:hAnsi="Segoe UI Historic" w:cs="Segoe UI Historic"/>
                <w:bCs/>
              </w:rPr>
            </w:pPr>
            <w:r w:rsidRPr="002A388D">
              <w:rPr>
                <w:rFonts w:ascii="Segoe UI Historic" w:hAnsi="Segoe UI Historic" w:cs="Segoe UI Historic"/>
                <w:bCs/>
              </w:rPr>
              <w:t>SQL</w:t>
            </w:r>
          </w:p>
        </w:tc>
        <w:tc>
          <w:tcPr>
            <w:tcW w:w="4932" w:type="dxa"/>
          </w:tcPr>
          <w:p w14:paraId="4146A199" w14:textId="3BAE2BE2" w:rsidR="00A64194" w:rsidRPr="002A388D" w:rsidRDefault="00A64194">
            <w:pPr>
              <w:pStyle w:val="HTML"/>
              <w:shd w:val="clear" w:color="auto" w:fill="2B2B2B"/>
              <w:rPr>
                <w:rFonts w:ascii="Segoe UI Historic" w:eastAsiaTheme="minorEastAsia" w:hAnsi="Segoe UI Historic" w:cs="Segoe UI Historic"/>
                <w:bCs/>
                <w:sz w:val="22"/>
                <w:szCs w:val="22"/>
                <w:lang w:val="en-GB"/>
              </w:rPr>
            </w:pPr>
            <w:r w:rsidRPr="002A388D">
              <w:rPr>
                <w:rFonts w:ascii="Segoe UI Historic" w:eastAsiaTheme="minorEastAsia" w:hAnsi="Segoe UI Historic" w:cs="Segoe UI Historic"/>
                <w:bCs/>
                <w:sz w:val="22"/>
                <w:szCs w:val="22"/>
                <w:lang w:val="en-GB"/>
              </w:rPr>
              <w:t>UPDATE GAMEDATA SET time = {time}, monsterKilled = {mons}</w:t>
            </w:r>
          </w:p>
        </w:tc>
      </w:tr>
    </w:tbl>
    <w:p w14:paraId="7230CD3D" w14:textId="6CAF64FB" w:rsidR="00B348C4" w:rsidRPr="002A388D" w:rsidRDefault="00B348C4" w:rsidP="00693678">
      <w:pPr>
        <w:ind w:leftChars="100" w:left="220"/>
        <w:rPr>
          <w:rFonts w:ascii="Segoe UI Historic" w:hAnsi="Segoe UI Historic" w:cs="Segoe UI Historic"/>
          <w:bCs/>
        </w:rPr>
      </w:pPr>
    </w:p>
    <w:tbl>
      <w:tblPr>
        <w:tblStyle w:val="ae"/>
        <w:tblW w:w="0" w:type="auto"/>
        <w:tblInd w:w="277" w:type="dxa"/>
        <w:tblLook w:val="04A0" w:firstRow="1" w:lastRow="0" w:firstColumn="1" w:lastColumn="0" w:noHBand="0" w:noVBand="1"/>
      </w:tblPr>
      <w:tblGrid>
        <w:gridCol w:w="2093"/>
        <w:gridCol w:w="4932"/>
      </w:tblGrid>
      <w:tr w:rsidR="002A388D" w:rsidRPr="002A388D" w14:paraId="0F33D662" w14:textId="77777777" w:rsidTr="00693678">
        <w:tc>
          <w:tcPr>
            <w:tcW w:w="2093" w:type="dxa"/>
          </w:tcPr>
          <w:p w14:paraId="6AE69C48" w14:textId="77777777" w:rsidR="007A16D1" w:rsidRPr="002A388D" w:rsidRDefault="007A16D1">
            <w:pPr>
              <w:rPr>
                <w:rFonts w:ascii="Segoe UI Historic" w:hAnsi="Segoe UI Historic" w:cs="Segoe UI Historic"/>
                <w:bCs/>
              </w:rPr>
            </w:pPr>
            <w:r w:rsidRPr="002A388D">
              <w:rPr>
                <w:rFonts w:ascii="Segoe UI Historic" w:hAnsi="Segoe UI Historic" w:cs="Segoe UI Historic"/>
                <w:bCs/>
              </w:rPr>
              <w:t>Query Name</w:t>
            </w:r>
          </w:p>
        </w:tc>
        <w:tc>
          <w:tcPr>
            <w:tcW w:w="4932" w:type="dxa"/>
          </w:tcPr>
          <w:p w14:paraId="2C0677EF" w14:textId="0080289E" w:rsidR="007A16D1" w:rsidRPr="002A388D" w:rsidRDefault="001869A6">
            <w:pPr>
              <w:rPr>
                <w:rFonts w:ascii="Segoe UI Historic" w:hAnsi="Segoe UI Historic" w:cs="Segoe UI Historic"/>
                <w:bCs/>
              </w:rPr>
            </w:pPr>
            <w:r w:rsidRPr="002A388D">
              <w:rPr>
                <w:rFonts w:ascii="Segoe UI Historic" w:hAnsi="Segoe UI Historic" w:cs="Segoe UI Historic" w:hint="eastAsia"/>
                <w:bCs/>
              </w:rPr>
              <w:t>L</w:t>
            </w:r>
            <w:r w:rsidRPr="002A388D">
              <w:rPr>
                <w:rFonts w:ascii="Segoe UI Historic" w:hAnsi="Segoe UI Historic" w:cs="Segoe UI Historic"/>
                <w:bCs/>
              </w:rPr>
              <w:t>oadProgress</w:t>
            </w:r>
          </w:p>
        </w:tc>
      </w:tr>
      <w:tr w:rsidR="002A388D" w:rsidRPr="002A388D" w14:paraId="4FEB9E8E" w14:textId="77777777" w:rsidTr="00693678">
        <w:tc>
          <w:tcPr>
            <w:tcW w:w="2093" w:type="dxa"/>
          </w:tcPr>
          <w:p w14:paraId="52B416D0" w14:textId="77777777" w:rsidR="007A16D1" w:rsidRPr="002A388D" w:rsidRDefault="007A16D1">
            <w:pPr>
              <w:rPr>
                <w:rFonts w:ascii="Segoe UI Historic" w:hAnsi="Segoe UI Historic" w:cs="Segoe UI Historic"/>
                <w:bCs/>
              </w:rPr>
            </w:pPr>
            <w:r w:rsidRPr="002A388D">
              <w:rPr>
                <w:rFonts w:ascii="Segoe UI Historic" w:hAnsi="Segoe UI Historic" w:cs="Segoe UI Historic"/>
                <w:bCs/>
              </w:rPr>
              <w:t>Query Type</w:t>
            </w:r>
          </w:p>
        </w:tc>
        <w:tc>
          <w:tcPr>
            <w:tcW w:w="4932" w:type="dxa"/>
          </w:tcPr>
          <w:p w14:paraId="61DBFFA7" w14:textId="7276D15D" w:rsidR="007A16D1" w:rsidRPr="002A388D" w:rsidRDefault="006E2ABF">
            <w:pPr>
              <w:rPr>
                <w:rFonts w:ascii="Segoe UI Historic" w:hAnsi="Segoe UI Historic" w:cs="Segoe UI Historic"/>
                <w:bCs/>
              </w:rPr>
            </w:pPr>
            <w:r w:rsidRPr="002A388D">
              <w:rPr>
                <w:rFonts w:ascii="Segoe UI Historic" w:hAnsi="Segoe UI Historic" w:cs="Segoe UI Historic" w:hint="eastAsia"/>
                <w:bCs/>
              </w:rPr>
              <w:t>S</w:t>
            </w:r>
            <w:r w:rsidRPr="002A388D">
              <w:rPr>
                <w:rFonts w:ascii="Segoe UI Historic" w:hAnsi="Segoe UI Historic" w:cs="Segoe UI Historic"/>
                <w:bCs/>
              </w:rPr>
              <w:t>ELECT</w:t>
            </w:r>
          </w:p>
        </w:tc>
      </w:tr>
      <w:tr w:rsidR="002A388D" w:rsidRPr="002A388D" w14:paraId="077FDAFD" w14:textId="77777777" w:rsidTr="00693678">
        <w:tc>
          <w:tcPr>
            <w:tcW w:w="2093" w:type="dxa"/>
          </w:tcPr>
          <w:p w14:paraId="08267575" w14:textId="77777777" w:rsidR="00B348C4" w:rsidRPr="002A388D" w:rsidRDefault="00B348C4">
            <w:pPr>
              <w:rPr>
                <w:rFonts w:ascii="Segoe UI Historic" w:hAnsi="Segoe UI Historic" w:cs="Segoe UI Historic"/>
                <w:bCs/>
              </w:rPr>
            </w:pPr>
            <w:r w:rsidRPr="002A388D">
              <w:rPr>
                <w:rFonts w:ascii="Segoe UI Historic" w:hAnsi="Segoe UI Historic" w:cs="Segoe UI Historic"/>
                <w:bCs/>
              </w:rPr>
              <w:t>Purpose</w:t>
            </w:r>
          </w:p>
        </w:tc>
        <w:tc>
          <w:tcPr>
            <w:tcW w:w="4932" w:type="dxa"/>
          </w:tcPr>
          <w:p w14:paraId="4674BCE8" w14:textId="4BCDCCA9" w:rsidR="00B348C4" w:rsidRPr="002A388D" w:rsidRDefault="001869A6">
            <w:pPr>
              <w:rPr>
                <w:rFonts w:ascii="Segoe UI Historic" w:hAnsi="Segoe UI Historic" w:cs="Segoe UI Historic"/>
                <w:bCs/>
              </w:rPr>
            </w:pPr>
            <w:r w:rsidRPr="002A388D">
              <w:rPr>
                <w:rFonts w:ascii="Segoe UI Historic" w:hAnsi="Segoe UI Historic" w:cs="Segoe UI Historic" w:hint="eastAsia"/>
                <w:bCs/>
              </w:rPr>
              <w:t>L</w:t>
            </w:r>
            <w:r w:rsidRPr="002A388D">
              <w:rPr>
                <w:rFonts w:ascii="Segoe UI Historic" w:hAnsi="Segoe UI Historic" w:cs="Segoe UI Historic"/>
                <w:bCs/>
              </w:rPr>
              <w:t>oad Previous Save Record</w:t>
            </w:r>
          </w:p>
        </w:tc>
      </w:tr>
      <w:tr w:rsidR="002A388D" w:rsidRPr="002A388D" w14:paraId="3BEABD3F" w14:textId="77777777" w:rsidTr="00693678">
        <w:tc>
          <w:tcPr>
            <w:tcW w:w="2093" w:type="dxa"/>
          </w:tcPr>
          <w:p w14:paraId="4F00D30F" w14:textId="77777777" w:rsidR="00B348C4" w:rsidRPr="002A388D" w:rsidRDefault="00B348C4">
            <w:pPr>
              <w:rPr>
                <w:rFonts w:ascii="Segoe UI Historic" w:hAnsi="Segoe UI Historic" w:cs="Segoe UI Historic"/>
                <w:bCs/>
              </w:rPr>
            </w:pPr>
            <w:r w:rsidRPr="002A388D">
              <w:rPr>
                <w:rFonts w:ascii="Segoe UI Historic" w:hAnsi="Segoe UI Historic" w:cs="Segoe UI Historic"/>
                <w:bCs/>
              </w:rPr>
              <w:t>Table(s)</w:t>
            </w:r>
          </w:p>
        </w:tc>
        <w:tc>
          <w:tcPr>
            <w:tcW w:w="4932" w:type="dxa"/>
          </w:tcPr>
          <w:p w14:paraId="6DADB44C" w14:textId="150F3DE3" w:rsidR="00B348C4" w:rsidRPr="002A388D" w:rsidRDefault="006E2ABF">
            <w:pPr>
              <w:rPr>
                <w:rFonts w:ascii="Segoe UI Historic" w:hAnsi="Segoe UI Historic" w:cs="Segoe UI Historic"/>
                <w:bCs/>
              </w:rPr>
            </w:pPr>
            <w:r w:rsidRPr="002A388D">
              <w:rPr>
                <w:rFonts w:ascii="Segoe UI Historic" w:hAnsi="Segoe UI Historic" w:cs="Segoe UI Historic" w:hint="eastAsia"/>
                <w:bCs/>
              </w:rPr>
              <w:t>G</w:t>
            </w:r>
            <w:r w:rsidRPr="002A388D">
              <w:rPr>
                <w:rFonts w:ascii="Segoe UI Historic" w:hAnsi="Segoe UI Historic" w:cs="Segoe UI Historic"/>
                <w:bCs/>
              </w:rPr>
              <w:t>AMEDATA</w:t>
            </w:r>
          </w:p>
        </w:tc>
      </w:tr>
      <w:tr w:rsidR="002A388D" w:rsidRPr="002A388D" w14:paraId="69D249DA" w14:textId="77777777" w:rsidTr="00693678">
        <w:tc>
          <w:tcPr>
            <w:tcW w:w="2093" w:type="dxa"/>
          </w:tcPr>
          <w:p w14:paraId="376AFA9F" w14:textId="77777777" w:rsidR="00B348C4" w:rsidRPr="002A388D" w:rsidRDefault="00B348C4">
            <w:pPr>
              <w:rPr>
                <w:rFonts w:ascii="Segoe UI Historic" w:hAnsi="Segoe UI Historic" w:cs="Segoe UI Historic"/>
                <w:bCs/>
              </w:rPr>
            </w:pPr>
            <w:r w:rsidRPr="002A388D">
              <w:rPr>
                <w:rFonts w:ascii="Segoe UI Historic" w:hAnsi="Segoe UI Historic" w:cs="Segoe UI Historic"/>
                <w:bCs/>
              </w:rPr>
              <w:t>Attribute(s)</w:t>
            </w:r>
          </w:p>
        </w:tc>
        <w:tc>
          <w:tcPr>
            <w:tcW w:w="4932" w:type="dxa"/>
          </w:tcPr>
          <w:p w14:paraId="1E1D6C59" w14:textId="520C5D41" w:rsidR="00B348C4" w:rsidRPr="002A388D" w:rsidRDefault="006E2ABF">
            <w:pPr>
              <w:rPr>
                <w:rFonts w:ascii="Segoe UI Historic" w:hAnsi="Segoe UI Historic" w:cs="Segoe UI Historic"/>
                <w:bCs/>
              </w:rPr>
            </w:pPr>
            <w:r w:rsidRPr="002A388D">
              <w:rPr>
                <w:rFonts w:ascii="Segoe UI Historic" w:hAnsi="Segoe UI Historic" w:cs="Segoe UI Historic"/>
                <w:bCs/>
              </w:rPr>
              <w:t>characterSelection, difficulty, monsterKilled,time,playerX,playerY,playerZ</w:t>
            </w:r>
          </w:p>
        </w:tc>
      </w:tr>
      <w:tr w:rsidR="002A388D" w:rsidRPr="002A388D" w14:paraId="1D883B98" w14:textId="77777777" w:rsidTr="00693678">
        <w:tc>
          <w:tcPr>
            <w:tcW w:w="2093" w:type="dxa"/>
          </w:tcPr>
          <w:p w14:paraId="436820E3" w14:textId="77777777" w:rsidR="00B348C4" w:rsidRPr="002A388D" w:rsidRDefault="00B348C4">
            <w:pPr>
              <w:rPr>
                <w:rFonts w:ascii="Segoe UI Historic" w:hAnsi="Segoe UI Historic" w:cs="Segoe UI Historic"/>
                <w:bCs/>
              </w:rPr>
            </w:pPr>
            <w:r w:rsidRPr="002A388D">
              <w:rPr>
                <w:rFonts w:ascii="Segoe UI Historic" w:hAnsi="Segoe UI Historic" w:cs="Segoe UI Historic"/>
                <w:bCs/>
              </w:rPr>
              <w:t>Criteria</w:t>
            </w:r>
          </w:p>
        </w:tc>
        <w:tc>
          <w:tcPr>
            <w:tcW w:w="4932" w:type="dxa"/>
          </w:tcPr>
          <w:p w14:paraId="0CC28580" w14:textId="5EB943DB" w:rsidR="00B348C4" w:rsidRPr="002A388D" w:rsidRDefault="006E2ABF">
            <w:pPr>
              <w:rPr>
                <w:rFonts w:ascii="Segoe UI Historic" w:hAnsi="Segoe UI Historic" w:cs="Segoe UI Historic"/>
                <w:bCs/>
              </w:rPr>
            </w:pPr>
            <w:r w:rsidRPr="002A388D">
              <w:rPr>
                <w:rFonts w:ascii="Segoe UI Historic" w:hAnsi="Segoe UI Historic" w:cs="Segoe UI Historic" w:hint="eastAsia"/>
                <w:bCs/>
              </w:rPr>
              <w:t>/</w:t>
            </w:r>
          </w:p>
        </w:tc>
      </w:tr>
      <w:tr w:rsidR="002A388D" w:rsidRPr="002A388D" w14:paraId="08FF91CE" w14:textId="77777777" w:rsidTr="00693678">
        <w:tc>
          <w:tcPr>
            <w:tcW w:w="2093" w:type="dxa"/>
          </w:tcPr>
          <w:p w14:paraId="0E63039F" w14:textId="77777777" w:rsidR="00B348C4" w:rsidRPr="002A388D" w:rsidRDefault="00B348C4">
            <w:pPr>
              <w:rPr>
                <w:rFonts w:ascii="Segoe UI Historic" w:hAnsi="Segoe UI Historic" w:cs="Segoe UI Historic"/>
                <w:bCs/>
              </w:rPr>
            </w:pPr>
            <w:r w:rsidRPr="002A388D">
              <w:rPr>
                <w:rFonts w:ascii="Segoe UI Historic" w:hAnsi="Segoe UI Historic" w:cs="Segoe UI Historic"/>
                <w:bCs/>
              </w:rPr>
              <w:t>Display Method</w:t>
            </w:r>
          </w:p>
        </w:tc>
        <w:tc>
          <w:tcPr>
            <w:tcW w:w="4932" w:type="dxa"/>
          </w:tcPr>
          <w:p w14:paraId="078EB698" w14:textId="1D5E9F31" w:rsidR="00B348C4" w:rsidRPr="002A388D" w:rsidRDefault="00B928A4">
            <w:pPr>
              <w:rPr>
                <w:rFonts w:ascii="Segoe UI Historic" w:hAnsi="Segoe UI Historic" w:cs="Segoe UI Historic"/>
                <w:bCs/>
              </w:rPr>
            </w:pPr>
            <w:r w:rsidRPr="002A388D">
              <w:rPr>
                <w:rFonts w:ascii="Segoe UI Historic" w:hAnsi="Segoe UI Historic" w:cs="Segoe UI Historic"/>
                <w:bCs/>
              </w:rPr>
              <w:t>Not displayed</w:t>
            </w:r>
          </w:p>
        </w:tc>
      </w:tr>
      <w:tr w:rsidR="002A388D" w:rsidRPr="002A388D" w14:paraId="35BF746C" w14:textId="77777777" w:rsidTr="00693678">
        <w:tc>
          <w:tcPr>
            <w:tcW w:w="2093" w:type="dxa"/>
          </w:tcPr>
          <w:p w14:paraId="4F89423C" w14:textId="77777777" w:rsidR="00B348C4" w:rsidRPr="002A388D" w:rsidRDefault="00B348C4">
            <w:pPr>
              <w:rPr>
                <w:rFonts w:ascii="Segoe UI Historic" w:hAnsi="Segoe UI Historic" w:cs="Segoe UI Historic"/>
                <w:bCs/>
              </w:rPr>
            </w:pPr>
            <w:r w:rsidRPr="002A388D">
              <w:rPr>
                <w:rFonts w:ascii="Segoe UI Historic" w:hAnsi="Segoe UI Historic" w:cs="Segoe UI Historic"/>
                <w:bCs/>
              </w:rPr>
              <w:t>SQL</w:t>
            </w:r>
          </w:p>
        </w:tc>
        <w:tc>
          <w:tcPr>
            <w:tcW w:w="4932" w:type="dxa"/>
          </w:tcPr>
          <w:p w14:paraId="5FBECCB0" w14:textId="14148B56" w:rsidR="00B348C4" w:rsidRPr="002A388D" w:rsidRDefault="00A604F3">
            <w:pPr>
              <w:pStyle w:val="HTML"/>
              <w:shd w:val="clear" w:color="auto" w:fill="2B2B2B"/>
              <w:rPr>
                <w:rFonts w:ascii="Segoe UI Historic" w:eastAsiaTheme="minorEastAsia" w:hAnsi="Segoe UI Historic" w:cs="Segoe UI Historic"/>
                <w:bCs/>
                <w:sz w:val="22"/>
                <w:szCs w:val="22"/>
                <w:lang w:val="en-GB"/>
              </w:rPr>
            </w:pPr>
            <w:r w:rsidRPr="002A388D">
              <w:rPr>
                <w:rFonts w:ascii="Segoe UI Historic" w:eastAsiaTheme="minorEastAsia" w:hAnsi="Segoe UI Historic" w:cs="Segoe UI Historic"/>
                <w:bCs/>
                <w:sz w:val="22"/>
                <w:szCs w:val="22"/>
                <w:lang w:val="en-GB"/>
              </w:rPr>
              <w:t>SELECT characterSelection, difficulty, monsterKilled,time,playerX,playerY,playerZ FROM GAMEDATA</w:t>
            </w:r>
          </w:p>
        </w:tc>
      </w:tr>
    </w:tbl>
    <w:p w14:paraId="1BB23D58" w14:textId="07477657" w:rsidR="00B348C4" w:rsidRPr="002A388D" w:rsidRDefault="00B348C4" w:rsidP="00693678">
      <w:pPr>
        <w:ind w:leftChars="100" w:left="220"/>
        <w:rPr>
          <w:rFonts w:ascii="Segoe UI Historic" w:hAnsi="Segoe UI Historic" w:cs="Segoe UI Historic"/>
          <w:bCs/>
        </w:rPr>
      </w:pPr>
    </w:p>
    <w:tbl>
      <w:tblPr>
        <w:tblStyle w:val="ae"/>
        <w:tblW w:w="0" w:type="auto"/>
        <w:tblInd w:w="277" w:type="dxa"/>
        <w:tblLook w:val="04A0" w:firstRow="1" w:lastRow="0" w:firstColumn="1" w:lastColumn="0" w:noHBand="0" w:noVBand="1"/>
      </w:tblPr>
      <w:tblGrid>
        <w:gridCol w:w="2093"/>
        <w:gridCol w:w="4932"/>
      </w:tblGrid>
      <w:tr w:rsidR="002A388D" w:rsidRPr="002A388D" w14:paraId="01F1EE50" w14:textId="77777777" w:rsidTr="00693678">
        <w:tc>
          <w:tcPr>
            <w:tcW w:w="2093" w:type="dxa"/>
          </w:tcPr>
          <w:p w14:paraId="4B888595" w14:textId="77777777" w:rsidR="007A16D1" w:rsidRPr="002A388D" w:rsidRDefault="007A16D1">
            <w:pPr>
              <w:rPr>
                <w:rFonts w:ascii="Segoe UI Historic" w:hAnsi="Segoe UI Historic" w:cs="Segoe UI Historic"/>
                <w:bCs/>
              </w:rPr>
            </w:pPr>
            <w:r w:rsidRPr="002A388D">
              <w:rPr>
                <w:rFonts w:ascii="Segoe UI Historic" w:hAnsi="Segoe UI Historic" w:cs="Segoe UI Historic"/>
                <w:bCs/>
              </w:rPr>
              <w:t>Query Name</w:t>
            </w:r>
          </w:p>
        </w:tc>
        <w:tc>
          <w:tcPr>
            <w:tcW w:w="4932" w:type="dxa"/>
          </w:tcPr>
          <w:p w14:paraId="4F7977B3" w14:textId="51CE55C0" w:rsidR="007A16D1" w:rsidRPr="002A388D" w:rsidRDefault="006E2ABF">
            <w:pPr>
              <w:rPr>
                <w:rFonts w:ascii="Segoe UI Historic" w:hAnsi="Segoe UI Historic" w:cs="Segoe UI Historic"/>
                <w:bCs/>
              </w:rPr>
            </w:pPr>
            <w:r w:rsidRPr="002A388D">
              <w:rPr>
                <w:rFonts w:ascii="Segoe UI Historic" w:hAnsi="Segoe UI Historic" w:cs="Segoe UI Historic" w:hint="eastAsia"/>
                <w:bCs/>
              </w:rPr>
              <w:t>S</w:t>
            </w:r>
            <w:r w:rsidRPr="002A388D">
              <w:rPr>
                <w:rFonts w:ascii="Segoe UI Historic" w:hAnsi="Segoe UI Historic" w:cs="Segoe UI Historic"/>
                <w:bCs/>
              </w:rPr>
              <w:t>aveSelection</w:t>
            </w:r>
          </w:p>
        </w:tc>
      </w:tr>
      <w:tr w:rsidR="002A388D" w:rsidRPr="002A388D" w14:paraId="7CA93B60" w14:textId="77777777" w:rsidTr="00693678">
        <w:tc>
          <w:tcPr>
            <w:tcW w:w="2093" w:type="dxa"/>
          </w:tcPr>
          <w:p w14:paraId="39503633" w14:textId="77777777" w:rsidR="007A16D1" w:rsidRPr="002A388D" w:rsidRDefault="007A16D1">
            <w:pPr>
              <w:rPr>
                <w:rFonts w:ascii="Segoe UI Historic" w:hAnsi="Segoe UI Historic" w:cs="Segoe UI Historic"/>
                <w:bCs/>
              </w:rPr>
            </w:pPr>
            <w:r w:rsidRPr="002A388D">
              <w:rPr>
                <w:rFonts w:ascii="Segoe UI Historic" w:hAnsi="Segoe UI Historic" w:cs="Segoe UI Historic"/>
                <w:bCs/>
              </w:rPr>
              <w:t>Query Type</w:t>
            </w:r>
          </w:p>
        </w:tc>
        <w:tc>
          <w:tcPr>
            <w:tcW w:w="4932" w:type="dxa"/>
          </w:tcPr>
          <w:p w14:paraId="553C12C7" w14:textId="159A55D7" w:rsidR="007A16D1" w:rsidRPr="002A388D" w:rsidRDefault="009F7384">
            <w:pPr>
              <w:rPr>
                <w:rFonts w:ascii="Segoe UI Historic" w:hAnsi="Segoe UI Historic" w:cs="Segoe UI Historic"/>
                <w:bCs/>
              </w:rPr>
            </w:pPr>
            <w:r w:rsidRPr="002A388D">
              <w:rPr>
                <w:rFonts w:ascii="Segoe UI Historic" w:hAnsi="Segoe UI Historic" w:cs="Segoe UI Historic" w:hint="eastAsia"/>
                <w:bCs/>
              </w:rPr>
              <w:t>U</w:t>
            </w:r>
            <w:r w:rsidRPr="002A388D">
              <w:rPr>
                <w:rFonts w:ascii="Segoe UI Historic" w:hAnsi="Segoe UI Historic" w:cs="Segoe UI Historic"/>
                <w:bCs/>
              </w:rPr>
              <w:t>PDATE</w:t>
            </w:r>
          </w:p>
        </w:tc>
      </w:tr>
      <w:tr w:rsidR="002A388D" w:rsidRPr="002A388D" w14:paraId="2F6AF262" w14:textId="77777777" w:rsidTr="00693678">
        <w:tc>
          <w:tcPr>
            <w:tcW w:w="2093" w:type="dxa"/>
          </w:tcPr>
          <w:p w14:paraId="55CF35F2" w14:textId="14A9C876" w:rsidR="008D650C" w:rsidRPr="002A388D" w:rsidRDefault="008D650C">
            <w:pPr>
              <w:rPr>
                <w:rFonts w:ascii="Segoe UI Historic" w:hAnsi="Segoe UI Historic" w:cs="Segoe UI Historic"/>
                <w:bCs/>
              </w:rPr>
            </w:pPr>
            <w:r w:rsidRPr="002A388D">
              <w:rPr>
                <w:rFonts w:ascii="Segoe UI Historic" w:hAnsi="Segoe UI Historic" w:cs="Segoe UI Historic"/>
                <w:bCs/>
              </w:rPr>
              <w:t>Purpose</w:t>
            </w:r>
          </w:p>
        </w:tc>
        <w:tc>
          <w:tcPr>
            <w:tcW w:w="4932" w:type="dxa"/>
          </w:tcPr>
          <w:p w14:paraId="09557B61" w14:textId="3CC73C27" w:rsidR="008D650C" w:rsidRPr="002A388D" w:rsidRDefault="009F7384">
            <w:pPr>
              <w:rPr>
                <w:rFonts w:ascii="Segoe UI Historic" w:hAnsi="Segoe UI Historic" w:cs="Segoe UI Historic"/>
                <w:bCs/>
              </w:rPr>
            </w:pPr>
            <w:r w:rsidRPr="002A388D">
              <w:rPr>
                <w:rFonts w:ascii="Segoe UI Historic" w:hAnsi="Segoe UI Historic" w:cs="Segoe UI Historic" w:hint="eastAsia"/>
                <w:bCs/>
              </w:rPr>
              <w:t>S</w:t>
            </w:r>
            <w:r w:rsidRPr="002A388D">
              <w:rPr>
                <w:rFonts w:ascii="Segoe UI Historic" w:hAnsi="Segoe UI Historic" w:cs="Segoe UI Historic"/>
                <w:bCs/>
              </w:rPr>
              <w:t>ave player Selection</w:t>
            </w:r>
            <w:r w:rsidR="008D6D11" w:rsidRPr="002A388D">
              <w:rPr>
                <w:rFonts w:ascii="Segoe UI Historic" w:hAnsi="Segoe UI Historic" w:cs="Segoe UI Historic"/>
                <w:bCs/>
              </w:rPr>
              <w:t xml:space="preserve"> of main character</w:t>
            </w:r>
          </w:p>
        </w:tc>
      </w:tr>
      <w:tr w:rsidR="002A388D" w:rsidRPr="002A388D" w14:paraId="4CC7B038" w14:textId="77777777" w:rsidTr="00693678">
        <w:tc>
          <w:tcPr>
            <w:tcW w:w="2093" w:type="dxa"/>
          </w:tcPr>
          <w:p w14:paraId="34E171A5" w14:textId="77777777" w:rsidR="008D650C" w:rsidRPr="002A388D" w:rsidRDefault="008D650C">
            <w:pPr>
              <w:rPr>
                <w:rFonts w:ascii="Segoe UI Historic" w:hAnsi="Segoe UI Historic" w:cs="Segoe UI Historic"/>
                <w:bCs/>
              </w:rPr>
            </w:pPr>
            <w:r w:rsidRPr="002A388D">
              <w:rPr>
                <w:rFonts w:ascii="Segoe UI Historic" w:hAnsi="Segoe UI Historic" w:cs="Segoe UI Historic"/>
                <w:bCs/>
              </w:rPr>
              <w:t>Table(s)</w:t>
            </w:r>
          </w:p>
        </w:tc>
        <w:tc>
          <w:tcPr>
            <w:tcW w:w="4932" w:type="dxa"/>
          </w:tcPr>
          <w:p w14:paraId="47D18AD4" w14:textId="23C69ECA" w:rsidR="008D650C" w:rsidRPr="002A388D" w:rsidRDefault="00BC56FE">
            <w:pPr>
              <w:rPr>
                <w:rFonts w:ascii="Segoe UI Historic" w:hAnsi="Segoe UI Historic" w:cs="Segoe UI Historic"/>
                <w:bCs/>
              </w:rPr>
            </w:pPr>
            <w:r w:rsidRPr="002A388D">
              <w:rPr>
                <w:rFonts w:ascii="Segoe UI Historic" w:hAnsi="Segoe UI Historic" w:cs="Segoe UI Historic" w:hint="eastAsia"/>
                <w:bCs/>
              </w:rPr>
              <w:t>G</w:t>
            </w:r>
            <w:r w:rsidRPr="002A388D">
              <w:rPr>
                <w:rFonts w:ascii="Segoe UI Historic" w:hAnsi="Segoe UI Historic" w:cs="Segoe UI Historic"/>
                <w:bCs/>
              </w:rPr>
              <w:t>AMEDATA</w:t>
            </w:r>
          </w:p>
        </w:tc>
      </w:tr>
      <w:tr w:rsidR="002A388D" w:rsidRPr="002A388D" w14:paraId="41128ADD" w14:textId="77777777" w:rsidTr="00693678">
        <w:tc>
          <w:tcPr>
            <w:tcW w:w="2093" w:type="dxa"/>
          </w:tcPr>
          <w:p w14:paraId="23C03FF1" w14:textId="77777777" w:rsidR="008D650C" w:rsidRPr="002A388D" w:rsidRDefault="008D650C">
            <w:pPr>
              <w:rPr>
                <w:rFonts w:ascii="Segoe UI Historic" w:hAnsi="Segoe UI Historic" w:cs="Segoe UI Historic"/>
                <w:bCs/>
              </w:rPr>
            </w:pPr>
            <w:r w:rsidRPr="002A388D">
              <w:rPr>
                <w:rFonts w:ascii="Segoe UI Historic" w:hAnsi="Segoe UI Historic" w:cs="Segoe UI Historic"/>
                <w:bCs/>
              </w:rPr>
              <w:t>Attribute(s)</w:t>
            </w:r>
          </w:p>
        </w:tc>
        <w:tc>
          <w:tcPr>
            <w:tcW w:w="4932" w:type="dxa"/>
          </w:tcPr>
          <w:p w14:paraId="2161D419" w14:textId="2519AEE4" w:rsidR="008D650C" w:rsidRPr="002A388D" w:rsidRDefault="00BC56FE">
            <w:pPr>
              <w:rPr>
                <w:rFonts w:ascii="Segoe UI Historic" w:hAnsi="Segoe UI Historic" w:cs="Segoe UI Historic"/>
                <w:bCs/>
              </w:rPr>
            </w:pPr>
            <w:r w:rsidRPr="002A388D">
              <w:rPr>
                <w:rFonts w:ascii="Segoe UI Historic" w:hAnsi="Segoe UI Historic" w:cs="Segoe UI Historic" w:hint="eastAsia"/>
                <w:bCs/>
              </w:rPr>
              <w:t>c</w:t>
            </w:r>
            <w:r w:rsidRPr="002A388D">
              <w:rPr>
                <w:rFonts w:ascii="Segoe UI Historic" w:hAnsi="Segoe UI Historic" w:cs="Segoe UI Historic"/>
                <w:bCs/>
              </w:rPr>
              <w:t>haracterSelection</w:t>
            </w:r>
          </w:p>
        </w:tc>
      </w:tr>
      <w:tr w:rsidR="002A388D" w:rsidRPr="002A388D" w14:paraId="71CF2B57" w14:textId="77777777" w:rsidTr="00693678">
        <w:tc>
          <w:tcPr>
            <w:tcW w:w="2093" w:type="dxa"/>
          </w:tcPr>
          <w:p w14:paraId="7F661A92" w14:textId="77777777" w:rsidR="008D650C" w:rsidRPr="002A388D" w:rsidRDefault="008D650C">
            <w:pPr>
              <w:rPr>
                <w:rFonts w:ascii="Segoe UI Historic" w:hAnsi="Segoe UI Historic" w:cs="Segoe UI Historic"/>
                <w:bCs/>
              </w:rPr>
            </w:pPr>
            <w:r w:rsidRPr="002A388D">
              <w:rPr>
                <w:rFonts w:ascii="Segoe UI Historic" w:hAnsi="Segoe UI Historic" w:cs="Segoe UI Historic"/>
                <w:bCs/>
              </w:rPr>
              <w:t>Criteria</w:t>
            </w:r>
          </w:p>
        </w:tc>
        <w:tc>
          <w:tcPr>
            <w:tcW w:w="4932" w:type="dxa"/>
          </w:tcPr>
          <w:p w14:paraId="0B164E86" w14:textId="550CD538" w:rsidR="008D650C" w:rsidRPr="002A388D" w:rsidRDefault="00BC56FE">
            <w:pPr>
              <w:rPr>
                <w:rFonts w:ascii="Segoe UI Historic" w:hAnsi="Segoe UI Historic" w:cs="Segoe UI Historic"/>
                <w:bCs/>
              </w:rPr>
            </w:pPr>
            <w:r w:rsidRPr="002A388D">
              <w:rPr>
                <w:rFonts w:ascii="Segoe UI Historic" w:hAnsi="Segoe UI Historic" w:cs="Segoe UI Historic" w:hint="eastAsia"/>
                <w:bCs/>
              </w:rPr>
              <w:t>/</w:t>
            </w:r>
          </w:p>
        </w:tc>
      </w:tr>
      <w:tr w:rsidR="002A388D" w:rsidRPr="002A388D" w14:paraId="5E3CF5CF" w14:textId="77777777" w:rsidTr="00693678">
        <w:tc>
          <w:tcPr>
            <w:tcW w:w="2093" w:type="dxa"/>
          </w:tcPr>
          <w:p w14:paraId="33BE9F71" w14:textId="77777777" w:rsidR="008D650C" w:rsidRPr="002A388D" w:rsidRDefault="008D650C">
            <w:pPr>
              <w:rPr>
                <w:rFonts w:ascii="Segoe UI Historic" w:hAnsi="Segoe UI Historic" w:cs="Segoe UI Historic"/>
                <w:bCs/>
              </w:rPr>
            </w:pPr>
            <w:r w:rsidRPr="002A388D">
              <w:rPr>
                <w:rFonts w:ascii="Segoe UI Historic" w:hAnsi="Segoe UI Historic" w:cs="Segoe UI Historic"/>
                <w:bCs/>
              </w:rPr>
              <w:t>Display Method</w:t>
            </w:r>
          </w:p>
        </w:tc>
        <w:tc>
          <w:tcPr>
            <w:tcW w:w="4932" w:type="dxa"/>
          </w:tcPr>
          <w:p w14:paraId="32F78F30" w14:textId="33D8F369" w:rsidR="008D650C" w:rsidRPr="002A388D" w:rsidRDefault="00B928A4">
            <w:pPr>
              <w:rPr>
                <w:rFonts w:ascii="Segoe UI Historic" w:hAnsi="Segoe UI Historic" w:cs="Segoe UI Historic"/>
                <w:bCs/>
              </w:rPr>
            </w:pPr>
            <w:r w:rsidRPr="002A388D">
              <w:rPr>
                <w:rFonts w:ascii="Segoe UI Historic" w:hAnsi="Segoe UI Historic" w:cs="Segoe UI Historic"/>
                <w:bCs/>
              </w:rPr>
              <w:t>Not displayed</w:t>
            </w:r>
          </w:p>
        </w:tc>
      </w:tr>
      <w:tr w:rsidR="002A388D" w:rsidRPr="002A388D" w14:paraId="47DB4413" w14:textId="77777777" w:rsidTr="00693678">
        <w:tc>
          <w:tcPr>
            <w:tcW w:w="2093" w:type="dxa"/>
          </w:tcPr>
          <w:p w14:paraId="63AEEA14" w14:textId="77777777" w:rsidR="008D650C" w:rsidRPr="002A388D" w:rsidRDefault="008D650C">
            <w:pPr>
              <w:rPr>
                <w:rFonts w:ascii="Segoe UI Historic" w:hAnsi="Segoe UI Historic" w:cs="Segoe UI Historic"/>
                <w:bCs/>
              </w:rPr>
            </w:pPr>
            <w:r w:rsidRPr="002A388D">
              <w:rPr>
                <w:rFonts w:ascii="Segoe UI Historic" w:hAnsi="Segoe UI Historic" w:cs="Segoe UI Historic"/>
                <w:bCs/>
              </w:rPr>
              <w:t>SQL</w:t>
            </w:r>
          </w:p>
        </w:tc>
        <w:tc>
          <w:tcPr>
            <w:tcW w:w="4932" w:type="dxa"/>
          </w:tcPr>
          <w:p w14:paraId="4856DFFA" w14:textId="5AA9D797" w:rsidR="008D650C" w:rsidRPr="002A388D" w:rsidRDefault="00E46C87">
            <w:pPr>
              <w:pStyle w:val="HTML"/>
              <w:shd w:val="clear" w:color="auto" w:fill="2B2B2B"/>
              <w:rPr>
                <w:rFonts w:ascii="Segoe UI Historic" w:eastAsiaTheme="minorEastAsia" w:hAnsi="Segoe UI Historic" w:cs="Segoe UI Historic"/>
                <w:bCs/>
                <w:sz w:val="22"/>
                <w:szCs w:val="22"/>
                <w:lang w:val="en-GB"/>
              </w:rPr>
            </w:pPr>
            <w:r w:rsidRPr="002A388D">
              <w:rPr>
                <w:rFonts w:ascii="Segoe UI Historic" w:eastAsiaTheme="minorEastAsia" w:hAnsi="Segoe UI Historic" w:cs="Segoe UI Historic"/>
                <w:bCs/>
                <w:sz w:val="22"/>
                <w:szCs w:val="22"/>
                <w:lang w:val="en-GB"/>
              </w:rPr>
              <w:t>UPDATE GAMEDATA SET characterSelection = {currentselection};</w:t>
            </w:r>
          </w:p>
        </w:tc>
      </w:tr>
    </w:tbl>
    <w:p w14:paraId="63FE3E86" w14:textId="459E4C0A" w:rsidR="008D650C" w:rsidRPr="002A388D" w:rsidRDefault="008D650C" w:rsidP="00693678">
      <w:pPr>
        <w:ind w:leftChars="100" w:left="220"/>
        <w:rPr>
          <w:rFonts w:ascii="Segoe UI Historic" w:hAnsi="Segoe UI Historic" w:cs="Segoe UI Historic"/>
          <w:bCs/>
        </w:rPr>
      </w:pPr>
    </w:p>
    <w:tbl>
      <w:tblPr>
        <w:tblStyle w:val="ae"/>
        <w:tblW w:w="0" w:type="auto"/>
        <w:tblInd w:w="277" w:type="dxa"/>
        <w:tblLook w:val="04A0" w:firstRow="1" w:lastRow="0" w:firstColumn="1" w:lastColumn="0" w:noHBand="0" w:noVBand="1"/>
      </w:tblPr>
      <w:tblGrid>
        <w:gridCol w:w="2093"/>
        <w:gridCol w:w="4932"/>
      </w:tblGrid>
      <w:tr w:rsidR="002A388D" w:rsidRPr="002A388D" w14:paraId="202B66DA" w14:textId="77777777" w:rsidTr="00693678">
        <w:tc>
          <w:tcPr>
            <w:tcW w:w="2093" w:type="dxa"/>
          </w:tcPr>
          <w:p w14:paraId="0C9D3F3A" w14:textId="77777777" w:rsidR="00274E23" w:rsidRPr="002A388D" w:rsidRDefault="00274E23">
            <w:pPr>
              <w:rPr>
                <w:rFonts w:ascii="Segoe UI Historic" w:hAnsi="Segoe UI Historic" w:cs="Segoe UI Historic"/>
                <w:bCs/>
              </w:rPr>
            </w:pPr>
            <w:r w:rsidRPr="002A388D">
              <w:rPr>
                <w:rFonts w:ascii="Segoe UI Historic" w:hAnsi="Segoe UI Historic" w:cs="Segoe UI Historic"/>
                <w:bCs/>
              </w:rPr>
              <w:t>Query Name</w:t>
            </w:r>
          </w:p>
        </w:tc>
        <w:tc>
          <w:tcPr>
            <w:tcW w:w="4932" w:type="dxa"/>
          </w:tcPr>
          <w:p w14:paraId="078F5137" w14:textId="478F80F6" w:rsidR="00274E23" w:rsidRPr="002A388D" w:rsidRDefault="00BC56FE">
            <w:pPr>
              <w:rPr>
                <w:rFonts w:ascii="Segoe UI Historic" w:hAnsi="Segoe UI Historic" w:cs="Segoe UI Historic"/>
                <w:bCs/>
              </w:rPr>
            </w:pPr>
            <w:r w:rsidRPr="002A388D">
              <w:rPr>
                <w:rFonts w:ascii="Segoe UI Historic" w:hAnsi="Segoe UI Historic" w:cs="Segoe UI Historic" w:hint="eastAsia"/>
                <w:bCs/>
              </w:rPr>
              <w:t>A</w:t>
            </w:r>
            <w:r w:rsidRPr="002A388D">
              <w:rPr>
                <w:rFonts w:ascii="Segoe UI Historic" w:hAnsi="Segoe UI Historic" w:cs="Segoe UI Historic"/>
                <w:bCs/>
              </w:rPr>
              <w:t>ddexitColumn</w:t>
            </w:r>
          </w:p>
        </w:tc>
      </w:tr>
      <w:tr w:rsidR="002A388D" w:rsidRPr="002A388D" w14:paraId="20A39299" w14:textId="77777777" w:rsidTr="00693678">
        <w:tc>
          <w:tcPr>
            <w:tcW w:w="2093" w:type="dxa"/>
          </w:tcPr>
          <w:p w14:paraId="3C1571B1" w14:textId="77777777" w:rsidR="00274E23" w:rsidRPr="002A388D" w:rsidRDefault="00274E23">
            <w:pPr>
              <w:rPr>
                <w:rFonts w:ascii="Segoe UI Historic" w:hAnsi="Segoe UI Historic" w:cs="Segoe UI Historic"/>
                <w:bCs/>
              </w:rPr>
            </w:pPr>
            <w:r w:rsidRPr="002A388D">
              <w:rPr>
                <w:rFonts w:ascii="Segoe UI Historic" w:hAnsi="Segoe UI Historic" w:cs="Segoe UI Historic"/>
                <w:bCs/>
              </w:rPr>
              <w:t>Query Type</w:t>
            </w:r>
          </w:p>
        </w:tc>
        <w:tc>
          <w:tcPr>
            <w:tcW w:w="4932" w:type="dxa"/>
          </w:tcPr>
          <w:p w14:paraId="1DB76B7E" w14:textId="1F9A9C03" w:rsidR="00274E23" w:rsidRPr="002A388D" w:rsidRDefault="002A388D">
            <w:pPr>
              <w:rPr>
                <w:rFonts w:ascii="Segoe UI Historic" w:hAnsi="Segoe UI Historic" w:cs="Segoe UI Historic"/>
                <w:bCs/>
              </w:rPr>
            </w:pPr>
            <w:r w:rsidRPr="002A388D">
              <w:rPr>
                <w:rFonts w:ascii="Segoe UI Historic" w:hAnsi="Segoe UI Historic" w:cs="Segoe UI Historic" w:hint="eastAsia"/>
                <w:bCs/>
              </w:rPr>
              <w:t>A</w:t>
            </w:r>
            <w:r w:rsidRPr="002A388D">
              <w:rPr>
                <w:rFonts w:ascii="Segoe UI Historic" w:hAnsi="Segoe UI Historic" w:cs="Segoe UI Historic"/>
                <w:bCs/>
              </w:rPr>
              <w:t>LTER TABLE</w:t>
            </w:r>
          </w:p>
        </w:tc>
      </w:tr>
      <w:tr w:rsidR="002A388D" w:rsidRPr="002A388D" w14:paraId="5C8AAD39" w14:textId="77777777" w:rsidTr="00693678">
        <w:tc>
          <w:tcPr>
            <w:tcW w:w="2093" w:type="dxa"/>
          </w:tcPr>
          <w:p w14:paraId="2F70FD1B" w14:textId="77777777" w:rsidR="00617418" w:rsidRPr="002A388D" w:rsidRDefault="00617418">
            <w:pPr>
              <w:rPr>
                <w:rFonts w:ascii="Segoe UI Historic" w:hAnsi="Segoe UI Historic" w:cs="Segoe UI Historic"/>
                <w:bCs/>
              </w:rPr>
            </w:pPr>
            <w:r w:rsidRPr="002A388D">
              <w:rPr>
                <w:rFonts w:ascii="Segoe UI Historic" w:hAnsi="Segoe UI Historic" w:cs="Segoe UI Historic"/>
                <w:bCs/>
              </w:rPr>
              <w:t>Purpose</w:t>
            </w:r>
          </w:p>
        </w:tc>
        <w:tc>
          <w:tcPr>
            <w:tcW w:w="4932" w:type="dxa"/>
          </w:tcPr>
          <w:p w14:paraId="1CAAB912" w14:textId="2274477B" w:rsidR="00617418" w:rsidRPr="002A388D" w:rsidRDefault="00007C79">
            <w:pPr>
              <w:rPr>
                <w:rFonts w:ascii="Segoe UI Historic" w:hAnsi="Segoe UI Historic" w:cs="Segoe UI Historic"/>
                <w:bCs/>
              </w:rPr>
            </w:pPr>
            <w:r w:rsidRPr="002A388D">
              <w:rPr>
                <w:rFonts w:ascii="Segoe UI Historic" w:hAnsi="Segoe UI Historic" w:cs="Segoe UI Historic" w:hint="eastAsia"/>
                <w:bCs/>
              </w:rPr>
              <w:t>C</w:t>
            </w:r>
            <w:r w:rsidRPr="002A388D">
              <w:rPr>
                <w:rFonts w:ascii="Segoe UI Historic" w:hAnsi="Segoe UI Historic" w:cs="Segoe UI Historic"/>
                <w:bCs/>
              </w:rPr>
              <w:t>reate a column</w:t>
            </w:r>
            <w:r w:rsidR="002961DC" w:rsidRPr="002A388D">
              <w:rPr>
                <w:rFonts w:ascii="Segoe UI Historic" w:hAnsi="Segoe UI Historic" w:cs="Segoe UI Historic"/>
                <w:bCs/>
              </w:rPr>
              <w:t xml:space="preserve"> (field) for inputing </w:t>
            </w:r>
            <w:r w:rsidR="006A6E17" w:rsidRPr="002A388D">
              <w:rPr>
                <w:rFonts w:ascii="Segoe UI Historic" w:hAnsi="Segoe UI Historic" w:cs="Segoe UI Historic"/>
                <w:bCs/>
              </w:rPr>
              <w:t>exit_position data</w:t>
            </w:r>
          </w:p>
        </w:tc>
      </w:tr>
      <w:tr w:rsidR="002A388D" w:rsidRPr="002A388D" w14:paraId="03B983F4" w14:textId="77777777" w:rsidTr="00693678">
        <w:tc>
          <w:tcPr>
            <w:tcW w:w="2093" w:type="dxa"/>
          </w:tcPr>
          <w:p w14:paraId="4F243AB3" w14:textId="77777777" w:rsidR="00617418" w:rsidRPr="002A388D" w:rsidRDefault="00617418">
            <w:pPr>
              <w:rPr>
                <w:rFonts w:ascii="Segoe UI Historic" w:hAnsi="Segoe UI Historic" w:cs="Segoe UI Historic"/>
                <w:bCs/>
              </w:rPr>
            </w:pPr>
            <w:r w:rsidRPr="002A388D">
              <w:rPr>
                <w:rFonts w:ascii="Segoe UI Historic" w:hAnsi="Segoe UI Historic" w:cs="Segoe UI Historic"/>
                <w:bCs/>
              </w:rPr>
              <w:t>Table(s)</w:t>
            </w:r>
          </w:p>
        </w:tc>
        <w:tc>
          <w:tcPr>
            <w:tcW w:w="4932" w:type="dxa"/>
          </w:tcPr>
          <w:p w14:paraId="3BECBA72" w14:textId="3288FB59" w:rsidR="00617418" w:rsidRPr="002A388D" w:rsidRDefault="002A388D">
            <w:pPr>
              <w:rPr>
                <w:rFonts w:ascii="Segoe UI Historic" w:hAnsi="Segoe UI Historic" w:cs="Segoe UI Historic"/>
                <w:bCs/>
              </w:rPr>
            </w:pPr>
            <w:r w:rsidRPr="002A388D">
              <w:rPr>
                <w:rFonts w:ascii="Segoe UI Historic" w:hAnsi="Segoe UI Historic" w:cs="Segoe UI Historic" w:hint="eastAsia"/>
                <w:bCs/>
              </w:rPr>
              <w:t>G</w:t>
            </w:r>
            <w:r w:rsidRPr="002A388D">
              <w:rPr>
                <w:rFonts w:ascii="Segoe UI Historic" w:hAnsi="Segoe UI Historic" w:cs="Segoe UI Historic"/>
                <w:bCs/>
              </w:rPr>
              <w:t>AMEDATA</w:t>
            </w:r>
          </w:p>
        </w:tc>
      </w:tr>
      <w:tr w:rsidR="002A388D" w:rsidRPr="002A388D" w14:paraId="6115D13E" w14:textId="77777777" w:rsidTr="00693678">
        <w:tc>
          <w:tcPr>
            <w:tcW w:w="2093" w:type="dxa"/>
          </w:tcPr>
          <w:p w14:paraId="7F07E7A0" w14:textId="77777777" w:rsidR="00617418" w:rsidRPr="002A388D" w:rsidRDefault="00617418">
            <w:pPr>
              <w:rPr>
                <w:rFonts w:ascii="Segoe UI Historic" w:hAnsi="Segoe UI Historic" w:cs="Segoe UI Historic"/>
                <w:bCs/>
              </w:rPr>
            </w:pPr>
            <w:r w:rsidRPr="002A388D">
              <w:rPr>
                <w:rFonts w:ascii="Segoe UI Historic" w:hAnsi="Segoe UI Historic" w:cs="Segoe UI Historic"/>
                <w:bCs/>
              </w:rPr>
              <w:t>Attribute(s)</w:t>
            </w:r>
          </w:p>
        </w:tc>
        <w:tc>
          <w:tcPr>
            <w:tcW w:w="4932" w:type="dxa"/>
          </w:tcPr>
          <w:p w14:paraId="6D4DE9F8" w14:textId="374227A3" w:rsidR="00617418" w:rsidRPr="002A388D" w:rsidRDefault="002A388D">
            <w:pPr>
              <w:rPr>
                <w:rFonts w:ascii="Segoe UI Historic" w:hAnsi="Segoe UI Historic" w:cs="Segoe UI Historic"/>
                <w:bCs/>
              </w:rPr>
            </w:pPr>
            <w:r w:rsidRPr="002A388D">
              <w:rPr>
                <w:rFonts w:ascii="Segoe UI Historic" w:hAnsi="Segoe UI Historic" w:cs="Segoe UI Historic"/>
                <w:bCs/>
              </w:rPr>
              <w:t>Exit</w:t>
            </w:r>
          </w:p>
        </w:tc>
      </w:tr>
      <w:tr w:rsidR="002A388D" w:rsidRPr="002A388D" w14:paraId="7538373F" w14:textId="77777777" w:rsidTr="00693678">
        <w:tc>
          <w:tcPr>
            <w:tcW w:w="2093" w:type="dxa"/>
          </w:tcPr>
          <w:p w14:paraId="1D0924FF" w14:textId="77777777" w:rsidR="00617418" w:rsidRPr="002A388D" w:rsidRDefault="00617418">
            <w:pPr>
              <w:rPr>
                <w:rFonts w:ascii="Segoe UI Historic" w:hAnsi="Segoe UI Historic" w:cs="Segoe UI Historic"/>
                <w:bCs/>
              </w:rPr>
            </w:pPr>
            <w:r w:rsidRPr="002A388D">
              <w:rPr>
                <w:rFonts w:ascii="Segoe UI Historic" w:hAnsi="Segoe UI Historic" w:cs="Segoe UI Historic"/>
                <w:bCs/>
              </w:rPr>
              <w:t>Criteria</w:t>
            </w:r>
          </w:p>
        </w:tc>
        <w:tc>
          <w:tcPr>
            <w:tcW w:w="4932" w:type="dxa"/>
          </w:tcPr>
          <w:p w14:paraId="02DD0C94" w14:textId="7FF768AF" w:rsidR="00617418" w:rsidRPr="002A388D" w:rsidRDefault="002A388D">
            <w:pPr>
              <w:rPr>
                <w:rFonts w:ascii="Segoe UI Historic" w:hAnsi="Segoe UI Historic" w:cs="Segoe UI Historic"/>
                <w:bCs/>
              </w:rPr>
            </w:pPr>
            <w:r w:rsidRPr="002A388D">
              <w:rPr>
                <w:rFonts w:ascii="Segoe UI Historic" w:hAnsi="Segoe UI Historic" w:cs="Segoe UI Historic" w:hint="eastAsia"/>
                <w:bCs/>
              </w:rPr>
              <w:t>/</w:t>
            </w:r>
          </w:p>
        </w:tc>
      </w:tr>
      <w:tr w:rsidR="002A388D" w:rsidRPr="002A388D" w14:paraId="6DD525C1" w14:textId="77777777" w:rsidTr="00693678">
        <w:tc>
          <w:tcPr>
            <w:tcW w:w="2093" w:type="dxa"/>
          </w:tcPr>
          <w:p w14:paraId="08AC4F8C" w14:textId="77777777" w:rsidR="00617418" w:rsidRPr="002A388D" w:rsidRDefault="00617418">
            <w:pPr>
              <w:rPr>
                <w:rFonts w:ascii="Segoe UI Historic" w:hAnsi="Segoe UI Historic" w:cs="Segoe UI Historic"/>
                <w:bCs/>
              </w:rPr>
            </w:pPr>
            <w:r w:rsidRPr="002A388D">
              <w:rPr>
                <w:rFonts w:ascii="Segoe UI Historic" w:hAnsi="Segoe UI Historic" w:cs="Segoe UI Historic"/>
                <w:bCs/>
              </w:rPr>
              <w:t>Display Method</w:t>
            </w:r>
          </w:p>
        </w:tc>
        <w:tc>
          <w:tcPr>
            <w:tcW w:w="4932" w:type="dxa"/>
          </w:tcPr>
          <w:p w14:paraId="55746861" w14:textId="2FE79450" w:rsidR="00617418" w:rsidRPr="002A388D" w:rsidRDefault="00B928A4">
            <w:pPr>
              <w:rPr>
                <w:rFonts w:ascii="Segoe UI Historic" w:hAnsi="Segoe UI Historic" w:cs="Segoe UI Historic"/>
                <w:bCs/>
              </w:rPr>
            </w:pPr>
            <w:r w:rsidRPr="002A388D">
              <w:rPr>
                <w:rFonts w:ascii="Segoe UI Historic" w:hAnsi="Segoe UI Historic" w:cs="Segoe UI Historic"/>
                <w:bCs/>
              </w:rPr>
              <w:t>Not displayed</w:t>
            </w:r>
          </w:p>
        </w:tc>
      </w:tr>
      <w:tr w:rsidR="002A388D" w:rsidRPr="002A388D" w14:paraId="0C535478" w14:textId="77777777" w:rsidTr="00693678">
        <w:tc>
          <w:tcPr>
            <w:tcW w:w="2093" w:type="dxa"/>
          </w:tcPr>
          <w:p w14:paraId="2516591F" w14:textId="77777777" w:rsidR="00617418" w:rsidRPr="002A388D" w:rsidRDefault="00617418">
            <w:pPr>
              <w:rPr>
                <w:rFonts w:ascii="Segoe UI Historic" w:hAnsi="Segoe UI Historic" w:cs="Segoe UI Historic"/>
                <w:bCs/>
              </w:rPr>
            </w:pPr>
            <w:r w:rsidRPr="002A388D">
              <w:rPr>
                <w:rFonts w:ascii="Segoe UI Historic" w:hAnsi="Segoe UI Historic" w:cs="Segoe UI Historic"/>
                <w:bCs/>
              </w:rPr>
              <w:t>SQL</w:t>
            </w:r>
          </w:p>
        </w:tc>
        <w:tc>
          <w:tcPr>
            <w:tcW w:w="4932" w:type="dxa"/>
          </w:tcPr>
          <w:p w14:paraId="6565C56A" w14:textId="524F8793" w:rsidR="00617418" w:rsidRPr="002A388D" w:rsidRDefault="00617418">
            <w:pPr>
              <w:pStyle w:val="HTML"/>
              <w:shd w:val="clear" w:color="auto" w:fill="2B2B2B"/>
              <w:rPr>
                <w:rFonts w:ascii="Segoe UI Historic" w:eastAsiaTheme="minorEastAsia" w:hAnsi="Segoe UI Historic" w:cs="Segoe UI Historic"/>
                <w:bCs/>
                <w:sz w:val="22"/>
                <w:szCs w:val="22"/>
                <w:lang w:val="en-GB"/>
              </w:rPr>
            </w:pPr>
            <w:r w:rsidRPr="002A388D">
              <w:rPr>
                <w:rFonts w:ascii="Segoe UI Historic" w:eastAsiaTheme="minorEastAsia" w:hAnsi="Segoe UI Historic" w:cs="Segoe UI Historic"/>
                <w:bCs/>
                <w:sz w:val="22"/>
                <w:szCs w:val="22"/>
                <w:lang w:val="en-GB"/>
              </w:rPr>
              <w:t>ALTER TABLE GAMEDATA ADD exit INTEGER</w:t>
            </w:r>
          </w:p>
        </w:tc>
      </w:tr>
    </w:tbl>
    <w:p w14:paraId="6AB7FCFA" w14:textId="34AB62F9" w:rsidR="00617418" w:rsidRPr="002A388D" w:rsidRDefault="00617418" w:rsidP="00693678">
      <w:pPr>
        <w:ind w:leftChars="100" w:left="220"/>
        <w:rPr>
          <w:rFonts w:ascii="Segoe UI Historic" w:hAnsi="Segoe UI Historic" w:cs="Segoe UI Historic"/>
          <w:bCs/>
        </w:rPr>
      </w:pPr>
    </w:p>
    <w:p w14:paraId="7B223EEC" w14:textId="77777777" w:rsidR="00B91805" w:rsidRPr="002A388D" w:rsidRDefault="00B91805" w:rsidP="00693678">
      <w:pPr>
        <w:ind w:leftChars="100" w:left="220"/>
        <w:rPr>
          <w:rFonts w:ascii="Segoe UI Historic" w:hAnsi="Segoe UI Historic" w:cs="Segoe UI Historic"/>
          <w:bCs/>
        </w:rPr>
      </w:pPr>
    </w:p>
    <w:tbl>
      <w:tblPr>
        <w:tblStyle w:val="ae"/>
        <w:tblW w:w="0" w:type="auto"/>
        <w:tblInd w:w="277" w:type="dxa"/>
        <w:tblLook w:val="04A0" w:firstRow="1" w:lastRow="0" w:firstColumn="1" w:lastColumn="0" w:noHBand="0" w:noVBand="1"/>
      </w:tblPr>
      <w:tblGrid>
        <w:gridCol w:w="2093"/>
        <w:gridCol w:w="4932"/>
      </w:tblGrid>
      <w:tr w:rsidR="002A388D" w:rsidRPr="002A388D" w14:paraId="58F7342B" w14:textId="77777777" w:rsidTr="00693678">
        <w:tc>
          <w:tcPr>
            <w:tcW w:w="2093" w:type="dxa"/>
          </w:tcPr>
          <w:p w14:paraId="6BD4D792" w14:textId="77777777" w:rsidR="00B91805" w:rsidRPr="002A388D" w:rsidRDefault="00B91805">
            <w:pPr>
              <w:rPr>
                <w:rFonts w:ascii="Segoe UI Historic" w:hAnsi="Segoe UI Historic" w:cs="Segoe UI Historic"/>
                <w:bCs/>
              </w:rPr>
            </w:pPr>
            <w:r w:rsidRPr="002A388D">
              <w:rPr>
                <w:rFonts w:ascii="Segoe UI Historic" w:hAnsi="Segoe UI Historic" w:cs="Segoe UI Historic"/>
                <w:bCs/>
              </w:rPr>
              <w:t>Query Name</w:t>
            </w:r>
          </w:p>
        </w:tc>
        <w:tc>
          <w:tcPr>
            <w:tcW w:w="4932" w:type="dxa"/>
          </w:tcPr>
          <w:p w14:paraId="5F5EF559" w14:textId="0A75CF09" w:rsidR="00B91805" w:rsidRPr="002A388D" w:rsidRDefault="00550F5E">
            <w:pPr>
              <w:rPr>
                <w:rFonts w:ascii="Segoe UI Historic" w:hAnsi="Segoe UI Historic" w:cs="Segoe UI Historic"/>
                <w:bCs/>
              </w:rPr>
            </w:pPr>
            <w:r w:rsidRPr="002A388D">
              <w:rPr>
                <w:rFonts w:ascii="Segoe UI Historic" w:hAnsi="Segoe UI Historic" w:cs="Segoe UI Historic" w:hint="eastAsia"/>
                <w:bCs/>
              </w:rPr>
              <w:t>I</w:t>
            </w:r>
            <w:r w:rsidRPr="002A388D">
              <w:rPr>
                <w:rFonts w:ascii="Segoe UI Historic" w:hAnsi="Segoe UI Historic" w:cs="Segoe UI Historic"/>
                <w:bCs/>
              </w:rPr>
              <w:t>nitial Setting</w:t>
            </w:r>
          </w:p>
        </w:tc>
      </w:tr>
      <w:tr w:rsidR="002A388D" w:rsidRPr="002A388D" w14:paraId="4C9C1992" w14:textId="77777777" w:rsidTr="00693678">
        <w:tc>
          <w:tcPr>
            <w:tcW w:w="2093" w:type="dxa"/>
          </w:tcPr>
          <w:p w14:paraId="1E99317C" w14:textId="77777777" w:rsidR="00B91805" w:rsidRPr="002A388D" w:rsidRDefault="00B91805">
            <w:pPr>
              <w:rPr>
                <w:rFonts w:ascii="Segoe UI Historic" w:hAnsi="Segoe UI Historic" w:cs="Segoe UI Historic"/>
                <w:bCs/>
              </w:rPr>
            </w:pPr>
            <w:r w:rsidRPr="002A388D">
              <w:rPr>
                <w:rFonts w:ascii="Segoe UI Historic" w:hAnsi="Segoe UI Historic" w:cs="Segoe UI Historic"/>
                <w:bCs/>
              </w:rPr>
              <w:t>Query Type</w:t>
            </w:r>
          </w:p>
        </w:tc>
        <w:tc>
          <w:tcPr>
            <w:tcW w:w="4932" w:type="dxa"/>
          </w:tcPr>
          <w:p w14:paraId="760C300B" w14:textId="610E2CDB" w:rsidR="00B91805" w:rsidRPr="002A388D" w:rsidRDefault="00550F5E">
            <w:pPr>
              <w:rPr>
                <w:rFonts w:ascii="Segoe UI Historic" w:hAnsi="Segoe UI Historic" w:cs="Segoe UI Historic"/>
                <w:bCs/>
              </w:rPr>
            </w:pPr>
            <w:r w:rsidRPr="002A388D">
              <w:rPr>
                <w:rFonts w:ascii="Segoe UI Historic" w:hAnsi="Segoe UI Historic" w:cs="Segoe UI Historic" w:hint="eastAsia"/>
                <w:bCs/>
              </w:rPr>
              <w:t>C</w:t>
            </w:r>
            <w:r w:rsidRPr="002A388D">
              <w:rPr>
                <w:rFonts w:ascii="Segoe UI Historic" w:hAnsi="Segoe UI Historic" w:cs="Segoe UI Historic"/>
                <w:bCs/>
              </w:rPr>
              <w:t>REATE</w:t>
            </w:r>
          </w:p>
        </w:tc>
      </w:tr>
      <w:tr w:rsidR="002A388D" w:rsidRPr="002A388D" w14:paraId="0B049BB9" w14:textId="77777777" w:rsidTr="00693678">
        <w:tc>
          <w:tcPr>
            <w:tcW w:w="2093" w:type="dxa"/>
          </w:tcPr>
          <w:p w14:paraId="1B8DCE62" w14:textId="77777777" w:rsidR="00B91805" w:rsidRPr="002A388D" w:rsidRDefault="00B91805">
            <w:pPr>
              <w:rPr>
                <w:rFonts w:ascii="Segoe UI Historic" w:hAnsi="Segoe UI Historic" w:cs="Segoe UI Historic"/>
                <w:bCs/>
              </w:rPr>
            </w:pPr>
            <w:r w:rsidRPr="002A388D">
              <w:rPr>
                <w:rFonts w:ascii="Segoe UI Historic" w:hAnsi="Segoe UI Historic" w:cs="Segoe UI Historic"/>
                <w:bCs/>
              </w:rPr>
              <w:t>Purpose</w:t>
            </w:r>
          </w:p>
        </w:tc>
        <w:tc>
          <w:tcPr>
            <w:tcW w:w="4932" w:type="dxa"/>
          </w:tcPr>
          <w:p w14:paraId="2A333F00" w14:textId="200F3352" w:rsidR="00B91805" w:rsidRPr="002A388D" w:rsidRDefault="00007C79">
            <w:pPr>
              <w:rPr>
                <w:rFonts w:ascii="Segoe UI Historic" w:hAnsi="Segoe UI Historic" w:cs="Segoe UI Historic"/>
                <w:bCs/>
              </w:rPr>
            </w:pPr>
            <w:r w:rsidRPr="002A388D">
              <w:rPr>
                <w:rFonts w:ascii="Segoe UI Historic" w:hAnsi="Segoe UI Historic" w:cs="Segoe UI Historic" w:hint="eastAsia"/>
                <w:bCs/>
              </w:rPr>
              <w:t>S</w:t>
            </w:r>
            <w:r w:rsidRPr="002A388D">
              <w:rPr>
                <w:rFonts w:ascii="Segoe UI Historic" w:hAnsi="Segoe UI Historic" w:cs="Segoe UI Historic"/>
                <w:bCs/>
              </w:rPr>
              <w:t>etup a TABLE for storing Setting value</w:t>
            </w:r>
          </w:p>
        </w:tc>
      </w:tr>
      <w:tr w:rsidR="002A388D" w:rsidRPr="002A388D" w14:paraId="483F6A2D" w14:textId="77777777" w:rsidTr="00693678">
        <w:tc>
          <w:tcPr>
            <w:tcW w:w="2093" w:type="dxa"/>
          </w:tcPr>
          <w:p w14:paraId="4AD6CEF0" w14:textId="77777777" w:rsidR="00B91805" w:rsidRPr="002A388D" w:rsidRDefault="00B91805">
            <w:pPr>
              <w:rPr>
                <w:rFonts w:ascii="Segoe UI Historic" w:hAnsi="Segoe UI Historic" w:cs="Segoe UI Historic"/>
                <w:bCs/>
              </w:rPr>
            </w:pPr>
            <w:r w:rsidRPr="002A388D">
              <w:rPr>
                <w:rFonts w:ascii="Segoe UI Historic" w:hAnsi="Segoe UI Historic" w:cs="Segoe UI Historic"/>
                <w:bCs/>
              </w:rPr>
              <w:t>Table(s)</w:t>
            </w:r>
          </w:p>
        </w:tc>
        <w:tc>
          <w:tcPr>
            <w:tcW w:w="4932" w:type="dxa"/>
          </w:tcPr>
          <w:p w14:paraId="2DCDB903" w14:textId="0714F4E0" w:rsidR="00B91805" w:rsidRPr="002A388D" w:rsidRDefault="00312B54">
            <w:pPr>
              <w:rPr>
                <w:rFonts w:ascii="Segoe UI Historic" w:hAnsi="Segoe UI Historic" w:cs="Segoe UI Historic"/>
                <w:bCs/>
              </w:rPr>
            </w:pPr>
            <w:r w:rsidRPr="002A388D">
              <w:rPr>
                <w:rFonts w:ascii="Segoe UI Historic" w:hAnsi="Segoe UI Historic" w:cs="Segoe UI Historic" w:hint="eastAsia"/>
                <w:bCs/>
              </w:rPr>
              <w:t>S</w:t>
            </w:r>
            <w:r w:rsidRPr="002A388D">
              <w:rPr>
                <w:rFonts w:ascii="Segoe UI Historic" w:hAnsi="Segoe UI Historic" w:cs="Segoe UI Historic"/>
                <w:bCs/>
              </w:rPr>
              <w:t>etting</w:t>
            </w:r>
          </w:p>
        </w:tc>
      </w:tr>
      <w:tr w:rsidR="002A388D" w:rsidRPr="002A388D" w14:paraId="069764FA" w14:textId="77777777" w:rsidTr="00693678">
        <w:tc>
          <w:tcPr>
            <w:tcW w:w="2093" w:type="dxa"/>
          </w:tcPr>
          <w:p w14:paraId="43D92221" w14:textId="77777777" w:rsidR="00B91805" w:rsidRPr="002A388D" w:rsidRDefault="00B91805">
            <w:pPr>
              <w:rPr>
                <w:rFonts w:ascii="Segoe UI Historic" w:hAnsi="Segoe UI Historic" w:cs="Segoe UI Historic"/>
                <w:bCs/>
              </w:rPr>
            </w:pPr>
            <w:r w:rsidRPr="002A388D">
              <w:rPr>
                <w:rFonts w:ascii="Segoe UI Historic" w:hAnsi="Segoe UI Historic" w:cs="Segoe UI Historic"/>
                <w:bCs/>
              </w:rPr>
              <w:t>Attribute(s)</w:t>
            </w:r>
          </w:p>
        </w:tc>
        <w:tc>
          <w:tcPr>
            <w:tcW w:w="4932" w:type="dxa"/>
          </w:tcPr>
          <w:p w14:paraId="7BFF2766" w14:textId="0F54A46B" w:rsidR="00B91805" w:rsidRPr="002A388D" w:rsidRDefault="00312B54">
            <w:pPr>
              <w:rPr>
                <w:rFonts w:ascii="Segoe UI Historic" w:hAnsi="Segoe UI Historic" w:cs="Segoe UI Historic"/>
                <w:bCs/>
              </w:rPr>
            </w:pPr>
            <w:r w:rsidRPr="002A388D">
              <w:rPr>
                <w:rFonts w:ascii="Segoe UI Historic" w:hAnsi="Segoe UI Historic" w:cs="Segoe UI Historic"/>
                <w:bCs/>
              </w:rPr>
              <w:t>sfxVol, MusicVol, cameraFOV , xSen, ySen, joystickSize, graphicQuality, brightness, minimapSize</w:t>
            </w:r>
          </w:p>
        </w:tc>
      </w:tr>
      <w:tr w:rsidR="002A388D" w:rsidRPr="002A388D" w14:paraId="01D29192" w14:textId="77777777" w:rsidTr="00693678">
        <w:tc>
          <w:tcPr>
            <w:tcW w:w="2093" w:type="dxa"/>
          </w:tcPr>
          <w:p w14:paraId="7909741A" w14:textId="77777777" w:rsidR="00B91805" w:rsidRPr="002A388D" w:rsidRDefault="00B91805">
            <w:pPr>
              <w:rPr>
                <w:rFonts w:ascii="Segoe UI Historic" w:hAnsi="Segoe UI Historic" w:cs="Segoe UI Historic"/>
                <w:bCs/>
              </w:rPr>
            </w:pPr>
            <w:r w:rsidRPr="002A388D">
              <w:rPr>
                <w:rFonts w:ascii="Segoe UI Historic" w:hAnsi="Segoe UI Historic" w:cs="Segoe UI Historic"/>
                <w:bCs/>
              </w:rPr>
              <w:t>Criteria</w:t>
            </w:r>
          </w:p>
        </w:tc>
        <w:tc>
          <w:tcPr>
            <w:tcW w:w="4932" w:type="dxa"/>
          </w:tcPr>
          <w:p w14:paraId="7AB80CDE" w14:textId="01780B8D" w:rsidR="00B91805" w:rsidRPr="002A388D" w:rsidRDefault="000F3085">
            <w:pPr>
              <w:rPr>
                <w:rFonts w:ascii="Segoe UI Historic" w:hAnsi="Segoe UI Historic" w:cs="Segoe UI Historic"/>
                <w:bCs/>
              </w:rPr>
            </w:pPr>
            <w:r w:rsidRPr="002A388D">
              <w:rPr>
                <w:rFonts w:ascii="Segoe UI Historic" w:hAnsi="Segoe UI Historic" w:cs="Segoe UI Historic" w:hint="eastAsia"/>
                <w:bCs/>
              </w:rPr>
              <w:t>N</w:t>
            </w:r>
            <w:r w:rsidRPr="002A388D">
              <w:rPr>
                <w:rFonts w:ascii="Segoe UI Historic" w:hAnsi="Segoe UI Historic" w:cs="Segoe UI Historic"/>
                <w:bCs/>
              </w:rPr>
              <w:t>/A</w:t>
            </w:r>
          </w:p>
        </w:tc>
      </w:tr>
      <w:tr w:rsidR="002A388D" w:rsidRPr="002A388D" w14:paraId="06194762" w14:textId="77777777" w:rsidTr="00693678">
        <w:tc>
          <w:tcPr>
            <w:tcW w:w="2093" w:type="dxa"/>
          </w:tcPr>
          <w:p w14:paraId="06273754" w14:textId="77777777" w:rsidR="00B91805" w:rsidRPr="002A388D" w:rsidRDefault="00B91805">
            <w:pPr>
              <w:rPr>
                <w:rFonts w:ascii="Segoe UI Historic" w:hAnsi="Segoe UI Historic" w:cs="Segoe UI Historic"/>
                <w:bCs/>
              </w:rPr>
            </w:pPr>
            <w:r w:rsidRPr="002A388D">
              <w:rPr>
                <w:rFonts w:ascii="Segoe UI Historic" w:hAnsi="Segoe UI Historic" w:cs="Segoe UI Historic"/>
                <w:bCs/>
              </w:rPr>
              <w:t>Display Method</w:t>
            </w:r>
          </w:p>
        </w:tc>
        <w:tc>
          <w:tcPr>
            <w:tcW w:w="4932" w:type="dxa"/>
          </w:tcPr>
          <w:p w14:paraId="29824838" w14:textId="77777777" w:rsidR="00B91805" w:rsidRPr="002A388D" w:rsidRDefault="00B91805">
            <w:pPr>
              <w:rPr>
                <w:rFonts w:ascii="Segoe UI Historic" w:hAnsi="Segoe UI Historic" w:cs="Segoe UI Historic"/>
                <w:bCs/>
              </w:rPr>
            </w:pPr>
            <w:r w:rsidRPr="002A388D">
              <w:rPr>
                <w:rFonts w:ascii="Segoe UI Historic" w:hAnsi="Segoe UI Historic" w:cs="Segoe UI Historic"/>
                <w:bCs/>
              </w:rPr>
              <w:t>Not displayed</w:t>
            </w:r>
          </w:p>
        </w:tc>
      </w:tr>
      <w:tr w:rsidR="002A388D" w:rsidRPr="002A388D" w14:paraId="2B187265" w14:textId="77777777" w:rsidTr="00693678">
        <w:tc>
          <w:tcPr>
            <w:tcW w:w="2093" w:type="dxa"/>
          </w:tcPr>
          <w:p w14:paraId="12D423ED" w14:textId="77777777" w:rsidR="00B91805" w:rsidRPr="002A388D" w:rsidRDefault="00B91805">
            <w:pPr>
              <w:rPr>
                <w:rFonts w:ascii="Segoe UI Historic" w:hAnsi="Segoe UI Historic" w:cs="Segoe UI Historic"/>
                <w:bCs/>
              </w:rPr>
            </w:pPr>
            <w:r w:rsidRPr="002A388D">
              <w:rPr>
                <w:rFonts w:ascii="Segoe UI Historic" w:hAnsi="Segoe UI Historic" w:cs="Segoe UI Historic"/>
                <w:bCs/>
              </w:rPr>
              <w:t>SQL</w:t>
            </w:r>
          </w:p>
        </w:tc>
        <w:tc>
          <w:tcPr>
            <w:tcW w:w="4932" w:type="dxa"/>
          </w:tcPr>
          <w:p w14:paraId="6F730875" w14:textId="1F150965" w:rsidR="00B91805" w:rsidRPr="002A388D" w:rsidRDefault="00B91805">
            <w:pPr>
              <w:pStyle w:val="HTML"/>
              <w:shd w:val="clear" w:color="auto" w:fill="2B2B2B"/>
              <w:rPr>
                <w:rFonts w:ascii="Segoe UI Historic" w:eastAsiaTheme="minorEastAsia" w:hAnsi="Segoe UI Historic" w:cs="Segoe UI Historic"/>
                <w:bCs/>
                <w:sz w:val="22"/>
                <w:szCs w:val="22"/>
                <w:lang w:val="en-GB"/>
              </w:rPr>
            </w:pPr>
            <w:r w:rsidRPr="002A388D">
              <w:rPr>
                <w:rFonts w:ascii="Segoe UI Historic" w:eastAsiaTheme="minorEastAsia" w:hAnsi="Segoe UI Historic" w:cs="Segoe UI Historic"/>
                <w:bCs/>
                <w:sz w:val="22"/>
                <w:szCs w:val="22"/>
                <w:lang w:val="en-GB"/>
              </w:rPr>
              <w:t>CREATE TABLE if not exists 'Setting' (</w:t>
            </w:r>
            <w:r w:rsidRPr="002A388D">
              <w:rPr>
                <w:rFonts w:ascii="Segoe UI Historic" w:eastAsiaTheme="minorEastAsia" w:hAnsi="Segoe UI Historic" w:cs="Segoe UI Historic"/>
                <w:bCs/>
                <w:sz w:val="22"/>
                <w:szCs w:val="22"/>
                <w:lang w:val="en-GB"/>
              </w:rPr>
              <w:br/>
              <w:t xml:space="preserve">        'sfxVol'  INTEGER, 'MusicVol'</w:t>
            </w:r>
            <w:r w:rsidR="003B2405">
              <w:rPr>
                <w:rFonts w:ascii="Segoe UI Historic" w:eastAsiaTheme="minorEastAsia" w:hAnsi="Segoe UI Historic" w:cs="Segoe UI Historic"/>
                <w:bCs/>
                <w:sz w:val="22"/>
                <w:szCs w:val="22"/>
                <w:lang w:val="en-GB"/>
              </w:rPr>
              <w:t xml:space="preserve"> </w:t>
            </w:r>
            <w:r w:rsidRPr="002A388D">
              <w:rPr>
                <w:rFonts w:ascii="Segoe UI Historic" w:eastAsiaTheme="minorEastAsia" w:hAnsi="Segoe UI Historic" w:cs="Segoe UI Historic"/>
                <w:bCs/>
                <w:sz w:val="22"/>
                <w:szCs w:val="22"/>
                <w:lang w:val="en-GB"/>
              </w:rPr>
              <w:t xml:space="preserve"> INTEGER,</w:t>
            </w:r>
            <w:r w:rsidRPr="002A388D">
              <w:rPr>
                <w:rFonts w:ascii="Segoe UI Historic" w:eastAsiaTheme="minorEastAsia" w:hAnsi="Segoe UI Historic" w:cs="Segoe UI Historic"/>
                <w:bCs/>
                <w:sz w:val="22"/>
                <w:szCs w:val="22"/>
                <w:lang w:val="en-GB"/>
              </w:rPr>
              <w:br/>
              <w:t xml:space="preserve">        'cameraFOV</w:t>
            </w:r>
            <w:r w:rsidR="008E56DD">
              <w:rPr>
                <w:rFonts w:ascii="Segoe UI Historic" w:eastAsiaTheme="minorEastAsia" w:hAnsi="Segoe UI Historic" w:cs="Segoe UI Historic"/>
                <w:bCs/>
                <w:sz w:val="22"/>
                <w:szCs w:val="22"/>
                <w:lang w:val="en-GB"/>
              </w:rPr>
              <w:t>'</w:t>
            </w:r>
            <w:r w:rsidRPr="002A388D">
              <w:rPr>
                <w:rFonts w:ascii="Segoe UI Historic" w:eastAsiaTheme="minorEastAsia" w:hAnsi="Segoe UI Historic" w:cs="Segoe UI Historic"/>
                <w:bCs/>
                <w:sz w:val="22"/>
                <w:szCs w:val="22"/>
                <w:lang w:val="en-GB"/>
              </w:rPr>
              <w:t xml:space="preserve"> INTEGER, 'xSen'  </w:t>
            </w:r>
            <w:r w:rsidR="008E56DD">
              <w:rPr>
                <w:rFonts w:ascii="Segoe UI Historic" w:eastAsiaTheme="minorEastAsia" w:hAnsi="Segoe UI Historic" w:cs="Segoe UI Historic"/>
                <w:bCs/>
                <w:sz w:val="22"/>
                <w:szCs w:val="22"/>
                <w:lang w:val="en-GB"/>
              </w:rPr>
              <w:t>INT</w:t>
            </w:r>
            <w:r w:rsidRPr="002A388D">
              <w:rPr>
                <w:rFonts w:ascii="Segoe UI Historic" w:eastAsiaTheme="minorEastAsia" w:hAnsi="Segoe UI Historic" w:cs="Segoe UI Historic"/>
                <w:bCs/>
                <w:sz w:val="22"/>
                <w:szCs w:val="22"/>
                <w:lang w:val="en-GB"/>
              </w:rPr>
              <w:t>EGER,</w:t>
            </w:r>
            <w:r w:rsidRPr="002A388D">
              <w:rPr>
                <w:rFonts w:ascii="Segoe UI Historic" w:eastAsiaTheme="minorEastAsia" w:hAnsi="Segoe UI Historic" w:cs="Segoe UI Historic"/>
                <w:bCs/>
                <w:sz w:val="22"/>
                <w:szCs w:val="22"/>
                <w:lang w:val="en-GB"/>
              </w:rPr>
              <w:br/>
              <w:t xml:space="preserve">        'ySen'  INTEGER, 'joystickSize'    INTEGER,</w:t>
            </w:r>
            <w:r w:rsidRPr="002A388D">
              <w:rPr>
                <w:rFonts w:ascii="Segoe UI Historic" w:eastAsiaTheme="minorEastAsia" w:hAnsi="Segoe UI Historic" w:cs="Segoe UI Historic"/>
                <w:bCs/>
                <w:sz w:val="22"/>
                <w:szCs w:val="22"/>
                <w:lang w:val="en-GB"/>
              </w:rPr>
              <w:br/>
              <w:t xml:space="preserve">        'graphicQuality'   INTEGER, 'brightness'  INTEGER,   'minimapSize'  INTEGER</w:t>
            </w:r>
            <w:r w:rsidRPr="002A388D">
              <w:rPr>
                <w:rFonts w:ascii="Segoe UI Historic" w:eastAsiaTheme="minorEastAsia" w:hAnsi="Segoe UI Historic" w:cs="Segoe UI Historic"/>
                <w:bCs/>
                <w:sz w:val="22"/>
                <w:szCs w:val="22"/>
                <w:lang w:val="en-GB"/>
              </w:rPr>
              <w:br/>
              <w:t xml:space="preserve">    );</w:t>
            </w:r>
          </w:p>
        </w:tc>
      </w:tr>
      <w:tr w:rsidR="008E56DD" w:rsidRPr="002A388D" w14:paraId="4599651D" w14:textId="77777777" w:rsidTr="00693678">
        <w:tc>
          <w:tcPr>
            <w:tcW w:w="2093" w:type="dxa"/>
          </w:tcPr>
          <w:p w14:paraId="3C050032" w14:textId="77777777" w:rsidR="008E56DD" w:rsidRPr="008E56DD" w:rsidRDefault="008E56DD">
            <w:pPr>
              <w:rPr>
                <w:rFonts w:ascii="Segoe UI Historic" w:hAnsi="Segoe UI Historic" w:cs="Segoe UI Historic"/>
                <w:bCs/>
              </w:rPr>
            </w:pPr>
          </w:p>
        </w:tc>
        <w:tc>
          <w:tcPr>
            <w:tcW w:w="4932" w:type="dxa"/>
          </w:tcPr>
          <w:p w14:paraId="26E54BCB" w14:textId="77777777" w:rsidR="008E56DD" w:rsidRPr="002A388D" w:rsidRDefault="008E56DD">
            <w:pPr>
              <w:pStyle w:val="HTML"/>
              <w:shd w:val="clear" w:color="auto" w:fill="2B2B2B"/>
              <w:rPr>
                <w:rFonts w:ascii="Segoe UI Historic" w:eastAsiaTheme="minorEastAsia" w:hAnsi="Segoe UI Historic" w:cs="Segoe UI Historic"/>
                <w:bCs/>
                <w:sz w:val="22"/>
                <w:szCs w:val="22"/>
                <w:lang w:val="en-GB"/>
              </w:rPr>
            </w:pPr>
          </w:p>
        </w:tc>
      </w:tr>
    </w:tbl>
    <w:p w14:paraId="1B5820FE" w14:textId="77777777" w:rsidR="00B91805" w:rsidRPr="002A388D" w:rsidRDefault="00B91805" w:rsidP="00693678">
      <w:pPr>
        <w:ind w:leftChars="100" w:left="220"/>
        <w:rPr>
          <w:rFonts w:ascii="Segoe UI Historic" w:hAnsi="Segoe UI Historic" w:cs="Segoe UI Historic"/>
          <w:bCs/>
        </w:rPr>
      </w:pPr>
    </w:p>
    <w:tbl>
      <w:tblPr>
        <w:tblStyle w:val="ae"/>
        <w:tblW w:w="0" w:type="auto"/>
        <w:tblInd w:w="277" w:type="dxa"/>
        <w:tblLook w:val="04A0" w:firstRow="1" w:lastRow="0" w:firstColumn="1" w:lastColumn="0" w:noHBand="0" w:noVBand="1"/>
      </w:tblPr>
      <w:tblGrid>
        <w:gridCol w:w="2093"/>
        <w:gridCol w:w="4932"/>
      </w:tblGrid>
      <w:tr w:rsidR="002A388D" w:rsidRPr="002A388D" w14:paraId="254EEA3D" w14:textId="77777777" w:rsidTr="00693678">
        <w:tc>
          <w:tcPr>
            <w:tcW w:w="2093" w:type="dxa"/>
          </w:tcPr>
          <w:p w14:paraId="1EF66ADF" w14:textId="77777777" w:rsidR="00C30B66" w:rsidRPr="002A388D" w:rsidRDefault="00C30B66" w:rsidP="00C30B66">
            <w:pPr>
              <w:rPr>
                <w:rFonts w:ascii="Segoe UI Historic" w:hAnsi="Segoe UI Historic" w:cs="Segoe UI Historic"/>
                <w:bCs/>
              </w:rPr>
            </w:pPr>
            <w:r w:rsidRPr="002A388D">
              <w:rPr>
                <w:rFonts w:ascii="Segoe UI Historic" w:hAnsi="Segoe UI Historic" w:cs="Segoe UI Historic"/>
                <w:bCs/>
              </w:rPr>
              <w:t>Query Name</w:t>
            </w:r>
          </w:p>
        </w:tc>
        <w:tc>
          <w:tcPr>
            <w:tcW w:w="4932" w:type="dxa"/>
          </w:tcPr>
          <w:p w14:paraId="6E6EA222" w14:textId="09B533EB" w:rsidR="00C30B66" w:rsidRPr="002A388D" w:rsidRDefault="00C30B66" w:rsidP="00C30B66">
            <w:pPr>
              <w:rPr>
                <w:rFonts w:ascii="Segoe UI Historic" w:hAnsi="Segoe UI Historic" w:cs="Segoe UI Historic"/>
                <w:bCs/>
              </w:rPr>
            </w:pPr>
            <w:r w:rsidRPr="002A388D">
              <w:rPr>
                <w:rFonts w:ascii="Segoe UI Historic" w:hAnsi="Segoe UI Historic" w:cs="Segoe UI Historic" w:hint="eastAsia"/>
                <w:bCs/>
              </w:rPr>
              <w:t>S</w:t>
            </w:r>
            <w:r w:rsidRPr="002A388D">
              <w:rPr>
                <w:rFonts w:ascii="Segoe UI Historic" w:hAnsi="Segoe UI Historic" w:cs="Segoe UI Historic"/>
                <w:bCs/>
              </w:rPr>
              <w:t>ave Setting</w:t>
            </w:r>
          </w:p>
        </w:tc>
      </w:tr>
      <w:tr w:rsidR="002A388D" w:rsidRPr="002A388D" w14:paraId="632A21DD" w14:textId="77777777" w:rsidTr="00693678">
        <w:tc>
          <w:tcPr>
            <w:tcW w:w="2093" w:type="dxa"/>
          </w:tcPr>
          <w:p w14:paraId="5F7CF19D" w14:textId="77777777" w:rsidR="00C30B66" w:rsidRPr="002A388D" w:rsidRDefault="00C30B66" w:rsidP="00C30B66">
            <w:pPr>
              <w:rPr>
                <w:rFonts w:ascii="Segoe UI Historic" w:hAnsi="Segoe UI Historic" w:cs="Segoe UI Historic"/>
                <w:bCs/>
              </w:rPr>
            </w:pPr>
            <w:r w:rsidRPr="002A388D">
              <w:rPr>
                <w:rFonts w:ascii="Segoe UI Historic" w:hAnsi="Segoe UI Historic" w:cs="Segoe UI Historic"/>
                <w:bCs/>
              </w:rPr>
              <w:t>Query Type</w:t>
            </w:r>
          </w:p>
        </w:tc>
        <w:tc>
          <w:tcPr>
            <w:tcW w:w="4932" w:type="dxa"/>
          </w:tcPr>
          <w:p w14:paraId="574DEA80" w14:textId="07957EBD" w:rsidR="00C30B66" w:rsidRPr="002A388D" w:rsidRDefault="00C30B66" w:rsidP="00C30B66">
            <w:pPr>
              <w:rPr>
                <w:rFonts w:ascii="Segoe UI Historic" w:hAnsi="Segoe UI Historic" w:cs="Segoe UI Historic"/>
                <w:bCs/>
              </w:rPr>
            </w:pPr>
            <w:r w:rsidRPr="002A388D">
              <w:rPr>
                <w:rFonts w:ascii="Segoe UI Historic" w:hAnsi="Segoe UI Historic" w:cs="Segoe UI Historic" w:hint="eastAsia"/>
                <w:bCs/>
              </w:rPr>
              <w:t>U</w:t>
            </w:r>
            <w:r w:rsidRPr="002A388D">
              <w:rPr>
                <w:rFonts w:ascii="Segoe UI Historic" w:hAnsi="Segoe UI Historic" w:cs="Segoe UI Historic"/>
                <w:bCs/>
              </w:rPr>
              <w:t>PDATE</w:t>
            </w:r>
          </w:p>
        </w:tc>
      </w:tr>
      <w:tr w:rsidR="002A388D" w:rsidRPr="002A388D" w14:paraId="4362C6F8" w14:textId="77777777" w:rsidTr="00693678">
        <w:tc>
          <w:tcPr>
            <w:tcW w:w="2093" w:type="dxa"/>
          </w:tcPr>
          <w:p w14:paraId="626214AB" w14:textId="77777777" w:rsidR="00C30B66" w:rsidRPr="002A388D" w:rsidRDefault="00C30B66" w:rsidP="00C30B66">
            <w:pPr>
              <w:rPr>
                <w:rFonts w:ascii="Segoe UI Historic" w:hAnsi="Segoe UI Historic" w:cs="Segoe UI Historic"/>
                <w:bCs/>
              </w:rPr>
            </w:pPr>
            <w:r w:rsidRPr="002A388D">
              <w:rPr>
                <w:rFonts w:ascii="Segoe UI Historic" w:hAnsi="Segoe UI Historic" w:cs="Segoe UI Historic"/>
                <w:bCs/>
              </w:rPr>
              <w:t>Purpose</w:t>
            </w:r>
          </w:p>
        </w:tc>
        <w:tc>
          <w:tcPr>
            <w:tcW w:w="4932" w:type="dxa"/>
          </w:tcPr>
          <w:p w14:paraId="67BFC7D9" w14:textId="64986EF3" w:rsidR="00C30B66" w:rsidRPr="002A388D" w:rsidRDefault="00C30B66" w:rsidP="00C30B66">
            <w:pPr>
              <w:rPr>
                <w:rFonts w:ascii="Segoe UI Historic" w:hAnsi="Segoe UI Historic" w:cs="Segoe UI Historic"/>
                <w:bCs/>
              </w:rPr>
            </w:pPr>
            <w:r w:rsidRPr="002A388D">
              <w:rPr>
                <w:rFonts w:ascii="Segoe UI Historic" w:hAnsi="Segoe UI Historic" w:cs="Segoe UI Historic" w:hint="eastAsia"/>
                <w:bCs/>
              </w:rPr>
              <w:t>C</w:t>
            </w:r>
            <w:r w:rsidRPr="002A388D">
              <w:rPr>
                <w:rFonts w:ascii="Segoe UI Historic" w:hAnsi="Segoe UI Historic" w:cs="Segoe UI Historic"/>
                <w:bCs/>
              </w:rPr>
              <w:t>hange the existing setting value to new value</w:t>
            </w:r>
          </w:p>
        </w:tc>
      </w:tr>
      <w:tr w:rsidR="002A388D" w:rsidRPr="002A388D" w14:paraId="2DFB6B3E" w14:textId="77777777" w:rsidTr="00693678">
        <w:tc>
          <w:tcPr>
            <w:tcW w:w="2093" w:type="dxa"/>
          </w:tcPr>
          <w:p w14:paraId="3F77EA97" w14:textId="77777777" w:rsidR="00C30B66" w:rsidRPr="002A388D" w:rsidRDefault="00C30B66" w:rsidP="00C30B66">
            <w:pPr>
              <w:rPr>
                <w:rFonts w:ascii="Segoe UI Historic" w:hAnsi="Segoe UI Historic" w:cs="Segoe UI Historic"/>
                <w:bCs/>
              </w:rPr>
            </w:pPr>
            <w:r w:rsidRPr="002A388D">
              <w:rPr>
                <w:rFonts w:ascii="Segoe UI Historic" w:hAnsi="Segoe UI Historic" w:cs="Segoe UI Historic"/>
                <w:bCs/>
              </w:rPr>
              <w:t>Table(s)</w:t>
            </w:r>
          </w:p>
        </w:tc>
        <w:tc>
          <w:tcPr>
            <w:tcW w:w="4932" w:type="dxa"/>
          </w:tcPr>
          <w:p w14:paraId="766F7C2B" w14:textId="646E4A72" w:rsidR="00C30B66" w:rsidRPr="002A388D" w:rsidRDefault="00C30B66" w:rsidP="00C30B66">
            <w:pPr>
              <w:rPr>
                <w:rFonts w:ascii="Segoe UI Historic" w:hAnsi="Segoe UI Historic" w:cs="Segoe UI Historic"/>
                <w:bCs/>
              </w:rPr>
            </w:pPr>
            <w:r w:rsidRPr="002A388D">
              <w:rPr>
                <w:rFonts w:ascii="Segoe UI Historic" w:hAnsi="Segoe UI Historic" w:cs="Segoe UI Historic" w:hint="eastAsia"/>
                <w:bCs/>
              </w:rPr>
              <w:t>S</w:t>
            </w:r>
            <w:r w:rsidRPr="002A388D">
              <w:rPr>
                <w:rFonts w:ascii="Segoe UI Historic" w:hAnsi="Segoe UI Historic" w:cs="Segoe UI Historic"/>
                <w:bCs/>
              </w:rPr>
              <w:t>etting</w:t>
            </w:r>
          </w:p>
        </w:tc>
      </w:tr>
      <w:tr w:rsidR="002A388D" w:rsidRPr="002A388D" w14:paraId="0BA54054" w14:textId="77777777" w:rsidTr="00693678">
        <w:tc>
          <w:tcPr>
            <w:tcW w:w="2093" w:type="dxa"/>
          </w:tcPr>
          <w:p w14:paraId="214DF979" w14:textId="77777777" w:rsidR="00C30B66" w:rsidRPr="002A388D" w:rsidRDefault="00C30B66" w:rsidP="00C30B66">
            <w:pPr>
              <w:rPr>
                <w:rFonts w:ascii="Segoe UI Historic" w:hAnsi="Segoe UI Historic" w:cs="Segoe UI Historic"/>
                <w:bCs/>
              </w:rPr>
            </w:pPr>
            <w:r w:rsidRPr="002A388D">
              <w:rPr>
                <w:rFonts w:ascii="Segoe UI Historic" w:hAnsi="Segoe UI Historic" w:cs="Segoe UI Historic"/>
                <w:bCs/>
              </w:rPr>
              <w:t>Attribute(s)</w:t>
            </w:r>
          </w:p>
        </w:tc>
        <w:tc>
          <w:tcPr>
            <w:tcW w:w="4932" w:type="dxa"/>
          </w:tcPr>
          <w:p w14:paraId="47686987" w14:textId="1796F319" w:rsidR="00C30B66" w:rsidRPr="002A388D" w:rsidRDefault="00C30B66" w:rsidP="00C30B66">
            <w:pPr>
              <w:rPr>
                <w:rFonts w:ascii="Segoe UI Historic" w:hAnsi="Segoe UI Historic" w:cs="Segoe UI Historic"/>
                <w:bCs/>
              </w:rPr>
            </w:pPr>
            <w:r w:rsidRPr="002A388D">
              <w:rPr>
                <w:rFonts w:ascii="Segoe UI Historic" w:hAnsi="Segoe UI Historic" w:cs="Segoe UI Historic"/>
                <w:bCs/>
              </w:rPr>
              <w:t>sfxVol, MusicVol, cameraFOV , xSen, ySen, joystickSize, graphicQuality, brightness, minimapSize</w:t>
            </w:r>
          </w:p>
        </w:tc>
      </w:tr>
      <w:tr w:rsidR="002A388D" w:rsidRPr="002A388D" w14:paraId="0E88DE75" w14:textId="77777777" w:rsidTr="00693678">
        <w:tc>
          <w:tcPr>
            <w:tcW w:w="2093" w:type="dxa"/>
          </w:tcPr>
          <w:p w14:paraId="5DA199A6" w14:textId="77777777" w:rsidR="00C30B66" w:rsidRPr="002A388D" w:rsidRDefault="00C30B66" w:rsidP="00C30B66">
            <w:pPr>
              <w:rPr>
                <w:rFonts w:ascii="Segoe UI Historic" w:hAnsi="Segoe UI Historic" w:cs="Segoe UI Historic"/>
                <w:bCs/>
              </w:rPr>
            </w:pPr>
            <w:r w:rsidRPr="002A388D">
              <w:rPr>
                <w:rFonts w:ascii="Segoe UI Historic" w:hAnsi="Segoe UI Historic" w:cs="Segoe UI Historic"/>
                <w:bCs/>
              </w:rPr>
              <w:t>Criteria</w:t>
            </w:r>
          </w:p>
        </w:tc>
        <w:tc>
          <w:tcPr>
            <w:tcW w:w="4932" w:type="dxa"/>
          </w:tcPr>
          <w:p w14:paraId="1B906BEB" w14:textId="1B288DC2" w:rsidR="00C30B66" w:rsidRPr="002A388D" w:rsidRDefault="000F3085" w:rsidP="00C30B66">
            <w:pPr>
              <w:rPr>
                <w:rFonts w:ascii="Segoe UI Historic" w:hAnsi="Segoe UI Historic" w:cs="Segoe UI Historic"/>
                <w:bCs/>
              </w:rPr>
            </w:pPr>
            <w:r w:rsidRPr="002A388D">
              <w:rPr>
                <w:rFonts w:ascii="Segoe UI Historic" w:hAnsi="Segoe UI Historic" w:cs="Segoe UI Historic" w:hint="eastAsia"/>
                <w:bCs/>
              </w:rPr>
              <w:t>A</w:t>
            </w:r>
            <w:r w:rsidRPr="002A388D">
              <w:rPr>
                <w:rFonts w:ascii="Segoe UI Historic" w:hAnsi="Segoe UI Historic" w:cs="Segoe UI Historic"/>
                <w:bCs/>
              </w:rPr>
              <w:t>ttribute include (sfxVol, MusicVol, cameraFOV , xSen, ySen, joystickSize, graphicQuality, brightness, minimapSize)</w:t>
            </w:r>
          </w:p>
        </w:tc>
      </w:tr>
      <w:tr w:rsidR="002A388D" w:rsidRPr="002A388D" w14:paraId="115FDC9A" w14:textId="77777777" w:rsidTr="00693678">
        <w:tc>
          <w:tcPr>
            <w:tcW w:w="2093" w:type="dxa"/>
          </w:tcPr>
          <w:p w14:paraId="33CAD7F1" w14:textId="77777777" w:rsidR="00C30B66" w:rsidRPr="002A388D" w:rsidRDefault="00C30B66" w:rsidP="00C30B66">
            <w:pPr>
              <w:rPr>
                <w:rFonts w:ascii="Segoe UI Historic" w:hAnsi="Segoe UI Historic" w:cs="Segoe UI Historic"/>
                <w:bCs/>
              </w:rPr>
            </w:pPr>
            <w:r w:rsidRPr="002A388D">
              <w:rPr>
                <w:rFonts w:ascii="Segoe UI Historic" w:hAnsi="Segoe UI Historic" w:cs="Segoe UI Historic"/>
                <w:bCs/>
              </w:rPr>
              <w:t>Display Method</w:t>
            </w:r>
          </w:p>
        </w:tc>
        <w:tc>
          <w:tcPr>
            <w:tcW w:w="4932" w:type="dxa"/>
          </w:tcPr>
          <w:p w14:paraId="07CAFD30" w14:textId="77777777" w:rsidR="00C30B66" w:rsidRPr="002A388D" w:rsidRDefault="00C30B66" w:rsidP="00C30B66">
            <w:pPr>
              <w:rPr>
                <w:rFonts w:ascii="Segoe UI Historic" w:hAnsi="Segoe UI Historic" w:cs="Segoe UI Historic"/>
                <w:bCs/>
              </w:rPr>
            </w:pPr>
            <w:r w:rsidRPr="002A388D">
              <w:rPr>
                <w:rFonts w:ascii="Segoe UI Historic" w:hAnsi="Segoe UI Historic" w:cs="Segoe UI Historic"/>
                <w:bCs/>
              </w:rPr>
              <w:t>Not displayed</w:t>
            </w:r>
          </w:p>
        </w:tc>
      </w:tr>
      <w:tr w:rsidR="002A388D" w:rsidRPr="002A388D" w14:paraId="3C3678EA" w14:textId="77777777" w:rsidTr="00693678">
        <w:tc>
          <w:tcPr>
            <w:tcW w:w="2093" w:type="dxa"/>
          </w:tcPr>
          <w:p w14:paraId="259EC255" w14:textId="77777777" w:rsidR="00C30B66" w:rsidRPr="002A388D" w:rsidRDefault="00C30B66" w:rsidP="00C30B66">
            <w:pPr>
              <w:rPr>
                <w:rFonts w:ascii="Segoe UI Historic" w:hAnsi="Segoe UI Historic" w:cs="Segoe UI Historic"/>
                <w:bCs/>
              </w:rPr>
            </w:pPr>
            <w:r w:rsidRPr="002A388D">
              <w:rPr>
                <w:rFonts w:ascii="Segoe UI Historic" w:hAnsi="Segoe UI Historic" w:cs="Segoe UI Historic"/>
                <w:bCs/>
              </w:rPr>
              <w:t>SQL</w:t>
            </w:r>
          </w:p>
        </w:tc>
        <w:tc>
          <w:tcPr>
            <w:tcW w:w="4932" w:type="dxa"/>
          </w:tcPr>
          <w:p w14:paraId="56920E2B" w14:textId="77777777" w:rsidR="00C30B66" w:rsidRPr="002A388D" w:rsidRDefault="00C30B66" w:rsidP="00C30B66">
            <w:pPr>
              <w:pStyle w:val="HTML"/>
              <w:shd w:val="clear" w:color="auto" w:fill="2B2B2B"/>
              <w:rPr>
                <w:rFonts w:ascii="Segoe UI Historic" w:eastAsiaTheme="minorEastAsia" w:hAnsi="Segoe UI Historic" w:cs="Segoe UI Historic"/>
                <w:bCs/>
                <w:sz w:val="22"/>
                <w:szCs w:val="22"/>
                <w:lang w:val="en-GB"/>
              </w:rPr>
            </w:pPr>
            <w:r w:rsidRPr="002A388D">
              <w:rPr>
                <w:rFonts w:ascii="Segoe UI Historic" w:eastAsiaTheme="minorEastAsia" w:hAnsi="Segoe UI Historic" w:cs="Segoe UI Historic"/>
                <w:bCs/>
                <w:sz w:val="22"/>
                <w:szCs w:val="22"/>
                <w:lang w:val="en-GB"/>
              </w:rPr>
              <w:t xml:space="preserve">UPDATE Setting </w:t>
            </w:r>
            <w:r w:rsidRPr="002A388D">
              <w:rPr>
                <w:rFonts w:ascii="Segoe UI Historic" w:eastAsiaTheme="minorEastAsia" w:hAnsi="Segoe UI Historic" w:cs="Segoe UI Historic"/>
                <w:bCs/>
                <w:sz w:val="22"/>
                <w:szCs w:val="22"/>
                <w:lang w:val="en-GB"/>
              </w:rPr>
              <w:br/>
              <w:t>SET     sfxVol = {sfxVol},</w:t>
            </w:r>
            <w:r w:rsidRPr="002A388D">
              <w:rPr>
                <w:rFonts w:ascii="Segoe UI Historic" w:eastAsiaTheme="minorEastAsia" w:hAnsi="Segoe UI Historic" w:cs="Segoe UI Historic"/>
                <w:bCs/>
                <w:sz w:val="22"/>
                <w:szCs w:val="22"/>
                <w:lang w:val="en-GB"/>
              </w:rPr>
              <w:br/>
              <w:t xml:space="preserve">        MusicVol   = {MusicVol},</w:t>
            </w:r>
            <w:r w:rsidRPr="002A388D">
              <w:rPr>
                <w:rFonts w:ascii="Segoe UI Historic" w:eastAsiaTheme="minorEastAsia" w:hAnsi="Segoe UI Historic" w:cs="Segoe UI Historic"/>
                <w:bCs/>
                <w:sz w:val="22"/>
                <w:szCs w:val="22"/>
                <w:lang w:val="en-GB"/>
              </w:rPr>
              <w:br/>
              <w:t xml:space="preserve">        cameraFOV  = {cameraFOV},</w:t>
            </w:r>
            <w:r w:rsidRPr="002A388D">
              <w:rPr>
                <w:rFonts w:ascii="Segoe UI Historic" w:eastAsiaTheme="minorEastAsia" w:hAnsi="Segoe UI Historic" w:cs="Segoe UI Historic"/>
                <w:bCs/>
                <w:sz w:val="22"/>
                <w:szCs w:val="22"/>
                <w:lang w:val="en-GB"/>
              </w:rPr>
              <w:br/>
              <w:t xml:space="preserve">        xSen   = {xSen},</w:t>
            </w:r>
            <w:r w:rsidRPr="002A388D">
              <w:rPr>
                <w:rFonts w:ascii="Segoe UI Historic" w:eastAsiaTheme="minorEastAsia" w:hAnsi="Segoe UI Historic" w:cs="Segoe UI Historic"/>
                <w:bCs/>
                <w:sz w:val="22"/>
                <w:szCs w:val="22"/>
                <w:lang w:val="en-GB"/>
              </w:rPr>
              <w:br/>
              <w:t xml:space="preserve">        ySen   = {ySen},</w:t>
            </w:r>
            <w:r w:rsidRPr="002A388D">
              <w:rPr>
                <w:rFonts w:ascii="Segoe UI Historic" w:eastAsiaTheme="minorEastAsia" w:hAnsi="Segoe UI Historic" w:cs="Segoe UI Historic"/>
                <w:bCs/>
                <w:sz w:val="22"/>
                <w:szCs w:val="22"/>
                <w:lang w:val="en-GB"/>
              </w:rPr>
              <w:br/>
              <w:t xml:space="preserve">        joystickSize   = {joystickSize},</w:t>
            </w:r>
            <w:r w:rsidRPr="002A388D">
              <w:rPr>
                <w:rFonts w:ascii="Segoe UI Historic" w:eastAsiaTheme="minorEastAsia" w:hAnsi="Segoe UI Historic" w:cs="Segoe UI Historic"/>
                <w:bCs/>
                <w:sz w:val="22"/>
                <w:szCs w:val="22"/>
                <w:lang w:val="en-GB"/>
              </w:rPr>
              <w:br/>
              <w:t xml:space="preserve">        graphicQuality = {graphicQuality},</w:t>
            </w:r>
            <w:r w:rsidRPr="002A388D">
              <w:rPr>
                <w:rFonts w:ascii="Segoe UI Historic" w:eastAsiaTheme="minorEastAsia" w:hAnsi="Segoe UI Historic" w:cs="Segoe UI Historic"/>
                <w:bCs/>
                <w:sz w:val="22"/>
                <w:szCs w:val="22"/>
                <w:lang w:val="en-GB"/>
              </w:rPr>
              <w:br/>
              <w:t xml:space="preserve">        brightness = {brightness},</w:t>
            </w:r>
            <w:r w:rsidRPr="002A388D">
              <w:rPr>
                <w:rFonts w:ascii="Segoe UI Historic" w:eastAsiaTheme="minorEastAsia" w:hAnsi="Segoe UI Historic" w:cs="Segoe UI Historic"/>
                <w:bCs/>
                <w:sz w:val="22"/>
                <w:szCs w:val="22"/>
                <w:lang w:val="en-GB"/>
              </w:rPr>
              <w:br/>
              <w:t xml:space="preserve">        minimapSize    = {minimapSize};</w:t>
            </w:r>
          </w:p>
        </w:tc>
      </w:tr>
    </w:tbl>
    <w:p w14:paraId="10C97510" w14:textId="77777777" w:rsidR="00B91805" w:rsidRDefault="00B91805" w:rsidP="00693678">
      <w:pPr>
        <w:ind w:leftChars="100" w:left="220"/>
        <w:rPr>
          <w:del w:id="625" w:author="從 117.0 的變更" w:date="2023-03-17T14:13:00Z"/>
          <w:rFonts w:ascii="Segoe UI Historic" w:hAnsi="Segoe UI Historic" w:cs="Segoe UI Historic"/>
        </w:rPr>
      </w:pPr>
    </w:p>
    <w:p w14:paraId="2D271E4A" w14:textId="77777777" w:rsidR="00B91805" w:rsidRPr="00B91805" w:rsidRDefault="00B91805" w:rsidP="00693678">
      <w:pPr>
        <w:ind w:leftChars="100" w:left="220"/>
        <w:rPr>
          <w:del w:id="626" w:author="從 117.0 的變更" w:date="2023-03-17T14:13:00Z"/>
        </w:rPr>
      </w:pPr>
    </w:p>
    <w:p w14:paraId="724A6E0E" w14:textId="77777777" w:rsidR="00B91805" w:rsidRPr="00B91805" w:rsidRDefault="00B91805" w:rsidP="00693678">
      <w:pPr>
        <w:ind w:leftChars="100" w:left="220"/>
        <w:rPr>
          <w:del w:id="627" w:author="從 117.0 的變更" w:date="2023-03-17T14:13:00Z"/>
        </w:rPr>
      </w:pPr>
    </w:p>
    <w:p w14:paraId="4903DAC6" w14:textId="4685B154" w:rsidR="003A236A" w:rsidRPr="00C47354" w:rsidRDefault="003A236A" w:rsidP="00693678">
      <w:pPr>
        <w:pStyle w:val="2"/>
        <w:ind w:leftChars="100" w:left="220"/>
      </w:pPr>
      <w:bookmarkStart w:id="628" w:name="_Toc129599062"/>
      <w:r w:rsidRPr="00C47354">
        <w:t>2.8 Identification of Storage Media</w:t>
      </w:r>
      <w:bookmarkEnd w:id="628"/>
    </w:p>
    <w:p w14:paraId="289AC2FB" w14:textId="164BE59D" w:rsidR="0065117B" w:rsidRPr="00C47354" w:rsidRDefault="00C62004" w:rsidP="00693678">
      <w:pPr>
        <w:ind w:leftChars="100" w:left="220"/>
        <w:rPr>
          <w:rFonts w:ascii="Segoe UI Historic" w:hAnsi="Segoe UI Historic" w:cs="Segoe UI Historic"/>
        </w:rPr>
      </w:pPr>
      <w:r>
        <w:rPr>
          <w:rFonts w:ascii="Segoe UI Historic" w:hAnsi="Segoe UI Historic" w:cs="Segoe UI Historic"/>
        </w:rPr>
        <w:t xml:space="preserve">The remote server will be store the </w:t>
      </w:r>
      <w:r w:rsidR="00C1627B">
        <w:rPr>
          <w:rFonts w:ascii="Segoe UI Historic" w:hAnsi="Segoe UI Historic" w:cs="Segoe UI Historic"/>
        </w:rPr>
        <w:t>data of progress, player info and level details</w:t>
      </w:r>
      <w:r w:rsidR="0013613C">
        <w:rPr>
          <w:rFonts w:ascii="Segoe UI Historic" w:hAnsi="Segoe UI Historic" w:cs="Segoe UI Historic"/>
        </w:rPr>
        <w:t xml:space="preserve"> by MariaDB</w:t>
      </w:r>
      <w:r w:rsidR="00C1627B">
        <w:rPr>
          <w:rFonts w:ascii="Segoe UI Historic" w:hAnsi="Segoe UI Historic" w:cs="Segoe UI Historic"/>
        </w:rPr>
        <w:t xml:space="preserve"> whilst my local database will store the game </w:t>
      </w:r>
      <w:r w:rsidR="008B279F">
        <w:rPr>
          <w:rFonts w:ascii="Segoe UI Historic" w:hAnsi="Segoe UI Historic" w:cs="Segoe UI Historic"/>
        </w:rPr>
        <w:t>state and generation of maze</w:t>
      </w:r>
      <w:r w:rsidR="005E3566">
        <w:rPr>
          <w:rFonts w:ascii="Segoe UI Historic" w:hAnsi="Segoe UI Historic" w:cs="Segoe UI Historic"/>
        </w:rPr>
        <w:t>, login detail and settings</w:t>
      </w:r>
      <w:r w:rsidR="0013613C">
        <w:rPr>
          <w:rFonts w:ascii="Segoe UI Historic" w:hAnsi="Segoe UI Historic" w:cs="Segoe UI Historic"/>
        </w:rPr>
        <w:t xml:space="preserve"> using SQLite</w:t>
      </w:r>
      <w:r w:rsidR="005E3566">
        <w:rPr>
          <w:rFonts w:ascii="Segoe UI Historic" w:hAnsi="Segoe UI Historic" w:cs="Segoe UI Historic"/>
        </w:rPr>
        <w:t>.</w:t>
      </w:r>
    </w:p>
    <w:p w14:paraId="57221AF8" w14:textId="44F36B2C" w:rsidR="0065117B" w:rsidRPr="00C47354" w:rsidRDefault="005E6EBA" w:rsidP="00693678">
      <w:pPr>
        <w:ind w:leftChars="100" w:left="220"/>
        <w:rPr>
          <w:rFonts w:ascii="Segoe UI Historic" w:hAnsi="Segoe UI Historic" w:cs="Segoe UI Historic"/>
        </w:rPr>
      </w:pPr>
      <w:r>
        <w:rPr>
          <w:rFonts w:ascii="Segoe UI Historic" w:hAnsi="Segoe UI Historic" w:cs="Segoe UI Historic"/>
        </w:rPr>
        <w:t xml:space="preserve">What am I using to connect /update the db </w:t>
      </w:r>
    </w:p>
    <w:p w14:paraId="3CAD22E0" w14:textId="4C6FF9D3" w:rsidR="003A236A" w:rsidRPr="00C47354" w:rsidRDefault="003A236A" w:rsidP="00693678">
      <w:pPr>
        <w:pStyle w:val="2"/>
        <w:ind w:leftChars="100" w:left="220"/>
      </w:pPr>
      <w:bookmarkStart w:id="629" w:name="_Toc129599063"/>
      <w:r w:rsidRPr="00C47354">
        <w:t>2.9 HCI Rationale</w:t>
      </w:r>
      <w:r w:rsidR="00227D83" w:rsidRPr="00C47354">
        <w:t xml:space="preserve">  </w:t>
      </w:r>
      <w:r w:rsidR="009A0E77" w:rsidRPr="00C47354">
        <w:t>rationale for choosing this</w:t>
      </w:r>
      <w:bookmarkEnd w:id="629"/>
    </w:p>
    <w:p w14:paraId="1A595A95" w14:textId="20B809D4" w:rsidR="00FE7C0E" w:rsidRPr="00C47354" w:rsidRDefault="00FE7C0E" w:rsidP="00693678">
      <w:pPr>
        <w:ind w:leftChars="126" w:left="277"/>
        <w:rPr>
          <w:rFonts w:ascii="Segoe UI Historic" w:hAnsi="Segoe UI Historic" w:cs="Segoe UI Historic"/>
        </w:rPr>
      </w:pPr>
      <w:r>
        <w:rPr>
          <w:rFonts w:ascii="Segoe UI Historic" w:hAnsi="Segoe UI Historic" w:cs="Segoe UI Historic"/>
        </w:rPr>
        <w:t>//</w:t>
      </w:r>
      <w:r w:rsidR="00D12503">
        <w:rPr>
          <w:rFonts w:ascii="Segoe UI Historic" w:hAnsi="Segoe UI Historic" w:cs="Segoe UI Historic"/>
        </w:rPr>
        <w:t xml:space="preserve"> </w:t>
      </w:r>
      <w:r w:rsidRPr="00C47354">
        <w:rPr>
          <w:rFonts w:ascii="Segoe UI Historic" w:hAnsi="Segoe UI Historic" w:cs="Segoe UI Historic"/>
        </w:rPr>
        <w:t xml:space="preserve">A paragraph covering, for example, colour, font, size, type of interface (GUI? (menu, pull-down)), and your. </w:t>
      </w:r>
    </w:p>
    <w:p w14:paraId="140EE44F" w14:textId="77777777" w:rsidR="00FE7C0E" w:rsidRDefault="00FE7C0E" w:rsidP="00693678">
      <w:pPr>
        <w:ind w:leftChars="126" w:left="277"/>
        <w:rPr>
          <w:rFonts w:ascii="Segoe UI Historic" w:hAnsi="Segoe UI Historic" w:cs="Segoe UI Historic"/>
        </w:rPr>
      </w:pPr>
    </w:p>
    <w:p w14:paraId="402EC376" w14:textId="743E45F6" w:rsidR="00641C0D" w:rsidRPr="00C47354" w:rsidRDefault="00A32355" w:rsidP="00693678">
      <w:pPr>
        <w:ind w:leftChars="126" w:left="277"/>
        <w:rPr>
          <w:rFonts w:ascii="Segoe UI Historic" w:hAnsi="Segoe UI Historic" w:cs="Segoe UI Historic"/>
        </w:rPr>
      </w:pPr>
      <w:r w:rsidRPr="00C47354">
        <w:rPr>
          <w:rFonts w:ascii="Segoe UI Historic" w:hAnsi="Segoe UI Historic" w:cs="Segoe UI Historic"/>
        </w:rPr>
        <w:t>This game is a realistic</w:t>
      </w:r>
      <w:r w:rsidR="00F41E24">
        <w:rPr>
          <w:rFonts w:ascii="Segoe UI Historic" w:hAnsi="Segoe UI Historic" w:cs="Segoe UI Historic"/>
        </w:rPr>
        <w:t xml:space="preserve"> 3D</w:t>
      </w:r>
      <w:r w:rsidRPr="00C47354">
        <w:rPr>
          <w:rFonts w:ascii="Segoe UI Historic" w:hAnsi="Segoe UI Historic" w:cs="Segoe UI Historic"/>
        </w:rPr>
        <w:t xml:space="preserve"> maze survival game</w:t>
      </w:r>
      <w:r w:rsidR="008B279F">
        <w:rPr>
          <w:rFonts w:ascii="Segoe UI Historic" w:hAnsi="Segoe UI Historic" w:cs="Segoe UI Historic"/>
        </w:rPr>
        <w:t xml:space="preserve">, </w:t>
      </w:r>
      <w:r w:rsidR="00F41E24">
        <w:rPr>
          <w:rFonts w:ascii="Segoe UI Historic" w:hAnsi="Segoe UI Historic" w:cs="Segoe UI Historic"/>
        </w:rPr>
        <w:t xml:space="preserve">most of the asset in the game will be downloaded from the </w:t>
      </w:r>
      <w:r w:rsidR="000E1929">
        <w:rPr>
          <w:rFonts w:ascii="Segoe UI Historic" w:hAnsi="Segoe UI Historic" w:cs="Segoe UI Historic"/>
        </w:rPr>
        <w:t>unity store</w:t>
      </w:r>
      <w:r w:rsidRPr="00C47354">
        <w:rPr>
          <w:rFonts w:ascii="Segoe UI Historic" w:hAnsi="Segoe UI Historic" w:cs="Segoe UI Historic"/>
        </w:rPr>
        <w:t>. I want to make my game GUI and the menu</w:t>
      </w:r>
      <w:r w:rsidR="008B279F">
        <w:rPr>
          <w:rFonts w:ascii="Segoe UI Historic" w:hAnsi="Segoe UI Historic" w:cs="Segoe UI Historic"/>
        </w:rPr>
        <w:t xml:space="preserve"> looks </w:t>
      </w:r>
      <w:r w:rsidR="000E1929">
        <w:rPr>
          <w:rFonts w:ascii="Segoe UI Historic" w:hAnsi="Segoe UI Historic" w:cs="Segoe UI Historic"/>
        </w:rPr>
        <w:t xml:space="preserve">fancier so </w:t>
      </w:r>
      <w:r w:rsidRPr="00C47354">
        <w:rPr>
          <w:rFonts w:ascii="Segoe UI Historic" w:hAnsi="Segoe UI Historic" w:cs="Segoe UI Historic"/>
        </w:rPr>
        <w:t xml:space="preserve">I </w:t>
      </w:r>
      <w:r w:rsidR="000E1929">
        <w:rPr>
          <w:rFonts w:ascii="Segoe UI Historic" w:hAnsi="Segoe UI Historic" w:cs="Segoe UI Historic"/>
        </w:rPr>
        <w:t>will use</w:t>
      </w:r>
      <w:r w:rsidR="008B279F">
        <w:rPr>
          <w:rFonts w:ascii="Segoe UI Historic" w:hAnsi="Segoe UI Historic" w:cs="Segoe UI Historic"/>
        </w:rPr>
        <w:t xml:space="preserve"> </w:t>
      </w:r>
      <w:r w:rsidRPr="00C47354">
        <w:rPr>
          <w:rFonts w:ascii="Segoe UI Historic" w:hAnsi="Segoe UI Historic" w:cs="Segoe UI Historic"/>
        </w:rPr>
        <w:t>the font and the template of</w:t>
      </w:r>
      <w:r w:rsidR="008B279F">
        <w:rPr>
          <w:rFonts w:ascii="Segoe UI Historic" w:hAnsi="Segoe UI Historic" w:cs="Segoe UI Historic"/>
        </w:rPr>
        <w:t xml:space="preserve"> User interface</w:t>
      </w:r>
      <w:r w:rsidR="00B73138">
        <w:rPr>
          <w:rFonts w:ascii="Segoe UI Historic" w:hAnsi="Segoe UI Historic" w:cs="Segoe UI Historic"/>
        </w:rPr>
        <w:t>.</w:t>
      </w:r>
      <w:r w:rsidR="005E3566">
        <w:rPr>
          <w:rFonts w:ascii="Segoe UI Historic" w:hAnsi="Segoe UI Historic" w:cs="Segoe UI Historic"/>
        </w:rPr>
        <w:t xml:space="preserve"> The colour is mostly gray and blue as it is the main colour palette in the movie maze runner</w:t>
      </w:r>
    </w:p>
    <w:p w14:paraId="0204D42D" w14:textId="5AF9E58F" w:rsidR="00A32355" w:rsidRPr="00C47354" w:rsidRDefault="00641C0D" w:rsidP="00693678">
      <w:pPr>
        <w:ind w:leftChars="126" w:left="277"/>
        <w:rPr>
          <w:rFonts w:ascii="Segoe UI Historic" w:hAnsi="Segoe UI Historic" w:cs="Segoe UI Historic"/>
        </w:rPr>
      </w:pPr>
      <w:r w:rsidRPr="00C47354">
        <w:rPr>
          <w:rFonts w:ascii="Segoe UI Historic" w:hAnsi="Segoe UI Historic" w:cs="Segoe UI Historic"/>
        </w:rPr>
        <w:t xml:space="preserve">For the model and animation of the character and monster. Because of shortage of time and the </w:t>
      </w:r>
      <w:r w:rsidR="00A32355" w:rsidRPr="00C47354">
        <w:rPr>
          <w:rFonts w:ascii="Segoe UI Historic" w:hAnsi="Segoe UI Historic" w:cs="Segoe UI Historic"/>
        </w:rPr>
        <w:t xml:space="preserve"> </w:t>
      </w:r>
      <w:r w:rsidR="000C01A6">
        <w:rPr>
          <w:rFonts w:ascii="Segoe UI Historic" w:hAnsi="Segoe UI Historic" w:cs="Segoe UI Historic"/>
        </w:rPr>
        <w:t xml:space="preserve">skills, I have decided to import 3d model under CC license. </w:t>
      </w:r>
      <w:r w:rsidR="00162962">
        <w:rPr>
          <w:rFonts w:ascii="Segoe UI Historic" w:hAnsi="Segoe UI Historic" w:cs="Segoe UI Historic"/>
        </w:rPr>
        <w:t xml:space="preserve">As the game is designed for mobile user. All input </w:t>
      </w:r>
      <w:r w:rsidR="00805B71">
        <w:rPr>
          <w:rFonts w:ascii="Segoe UI Historic" w:hAnsi="Segoe UI Historic" w:cs="Segoe UI Historic"/>
        </w:rPr>
        <w:t>is detected from touching of the screen including virtual keyboard for password entering</w:t>
      </w:r>
      <w:r w:rsidR="003C6708">
        <w:rPr>
          <w:rFonts w:ascii="Segoe UI Historic" w:hAnsi="Segoe UI Historic" w:cs="Segoe UI Historic"/>
        </w:rPr>
        <w:t xml:space="preserve">, buttons are also enlarge for decreasing of the </w:t>
      </w:r>
      <w:r w:rsidR="009A0E77">
        <w:rPr>
          <w:rFonts w:ascii="Segoe UI Historic" w:hAnsi="Segoe UI Historic" w:cs="Segoe UI Historic"/>
        </w:rPr>
        <w:t>precision of finger touching</w:t>
      </w:r>
    </w:p>
    <w:p w14:paraId="3502DDBF" w14:textId="77777777" w:rsidR="005377C3" w:rsidRPr="00C62004" w:rsidRDefault="005377C3" w:rsidP="00693678">
      <w:pPr>
        <w:ind w:leftChars="100" w:left="220"/>
        <w:rPr>
          <w:rFonts w:ascii="Segoe UI Historic" w:hAnsi="Segoe UI Historic" w:cs="Segoe UI Historic"/>
        </w:rPr>
      </w:pPr>
    </w:p>
    <w:p w14:paraId="2F452C8B" w14:textId="47B9A5E4" w:rsidR="003A236A" w:rsidRPr="00C47354" w:rsidRDefault="003A236A" w:rsidP="00693678">
      <w:pPr>
        <w:pStyle w:val="2"/>
        <w:ind w:leftChars="100" w:left="220"/>
      </w:pPr>
      <w:bookmarkStart w:id="630" w:name="_Toc129599064"/>
      <w:r w:rsidRPr="00C47354">
        <w:t xml:space="preserve">2.10 </w:t>
      </w:r>
      <w:r w:rsidR="00227D83" w:rsidRPr="00C47354">
        <w:t>HCI Sample of Planned Input Design //storyboard  //drawing of the sample game scene</w:t>
      </w:r>
      <w:bookmarkEnd w:id="630"/>
    </w:p>
    <w:p w14:paraId="1F481AB5" w14:textId="4F5DC416" w:rsidR="001A1879" w:rsidRDefault="001A1879" w:rsidP="00693678">
      <w:pPr>
        <w:ind w:leftChars="100" w:left="220"/>
        <w:rPr>
          <w:rFonts w:ascii="Segoe UI Historic" w:hAnsi="Segoe UI Historic" w:cs="Segoe UI Historic"/>
          <w:noProof/>
        </w:rPr>
      </w:pPr>
    </w:p>
    <w:p w14:paraId="5B385110" w14:textId="241A6534" w:rsidR="00D12503" w:rsidRPr="00C47354" w:rsidRDefault="00D12503" w:rsidP="00693678">
      <w:pPr>
        <w:ind w:leftChars="100" w:left="220"/>
        <w:rPr>
          <w:rFonts w:ascii="Segoe UI Historic" w:hAnsi="Segoe UI Historic" w:cs="Segoe UI Historic"/>
          <w:noProof/>
        </w:rPr>
      </w:pPr>
      <w:r>
        <w:rPr>
          <w:rFonts w:ascii="Segoe UI Historic" w:hAnsi="Segoe UI Historic" w:cs="Segoe UI Historic"/>
          <w:noProof/>
        </w:rPr>
        <w:t>Soundeffect multiplayer NPC appearance object hosse, farming, introduction</w:t>
      </w:r>
    </w:p>
    <w:p w14:paraId="381E05B4" w14:textId="5E2FE034" w:rsidR="00C97140" w:rsidRPr="00C47354" w:rsidRDefault="00BD47EE" w:rsidP="00693678">
      <w:pPr>
        <w:ind w:leftChars="100" w:left="220"/>
        <w:rPr>
          <w:rFonts w:ascii="Segoe UI Historic" w:hAnsi="Segoe UI Historic" w:cs="Segoe UI Historic"/>
        </w:rPr>
      </w:pPr>
      <w:r w:rsidRPr="00C47354">
        <w:rPr>
          <w:rFonts w:ascii="Segoe UI Historic" w:hAnsi="Segoe UI Historic" w:cs="Segoe UI Historic"/>
          <w:noProof/>
        </w:rPr>
        <w:drawing>
          <wp:anchor distT="0" distB="0" distL="114300" distR="114300" simplePos="0" relativeHeight="251658250" behindDoc="0" locked="0" layoutInCell="1" allowOverlap="1" wp14:anchorId="6053CAB4" wp14:editId="7D860B93">
            <wp:simplePos x="0" y="0"/>
            <wp:positionH relativeFrom="margin">
              <wp:posOffset>3615575</wp:posOffset>
            </wp:positionH>
            <wp:positionV relativeFrom="paragraph">
              <wp:posOffset>795135</wp:posOffset>
            </wp:positionV>
            <wp:extent cx="3028950" cy="1676400"/>
            <wp:effectExtent l="0" t="0" r="0" b="0"/>
            <wp:wrapSquare wrapText="bothSides"/>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198" t="13063" r="41474" b="64007"/>
                    <a:stretch/>
                  </pic:blipFill>
                  <pic:spPr bwMode="auto">
                    <a:xfrm>
                      <a:off x="0" y="0"/>
                      <a:ext cx="3028950" cy="167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7C67" w:rsidRPr="00C47354">
        <w:rPr>
          <w:rFonts w:ascii="Segoe UI Historic" w:hAnsi="Segoe UI Historic" w:cs="Segoe UI Historic"/>
        </w:rPr>
        <w:t xml:space="preserve"> </w:t>
      </w:r>
      <w:r w:rsidR="00467C67" w:rsidRPr="00C47354">
        <w:rPr>
          <w:rFonts w:ascii="Segoe UI Historic" w:hAnsi="Segoe UI Historic" w:cs="Segoe UI Historic"/>
          <w:noProof/>
        </w:rPr>
        <w:drawing>
          <wp:inline distT="0" distB="0" distL="0" distR="0" wp14:anchorId="5422B277" wp14:editId="4AAB2948">
            <wp:extent cx="2515021" cy="3432821"/>
            <wp:effectExtent l="0" t="1905"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32284" b="16888"/>
                    <a:stretch/>
                  </pic:blipFill>
                  <pic:spPr bwMode="auto">
                    <a:xfrm rot="5400000">
                      <a:off x="0" y="0"/>
                      <a:ext cx="2520585" cy="3440415"/>
                    </a:xfrm>
                    <a:prstGeom prst="rect">
                      <a:avLst/>
                    </a:prstGeom>
                    <a:noFill/>
                    <a:ln>
                      <a:noFill/>
                    </a:ln>
                    <a:extLst>
                      <a:ext uri="{53640926-AAD7-44D8-BBD7-CCE9431645EC}">
                        <a14:shadowObscured xmlns:a14="http://schemas.microsoft.com/office/drawing/2010/main"/>
                      </a:ext>
                    </a:extLst>
                  </pic:spPr>
                </pic:pic>
              </a:graphicData>
            </a:graphic>
          </wp:inline>
        </w:drawing>
      </w:r>
      <w:r w:rsidR="00467C67" w:rsidRPr="00C47354">
        <w:rPr>
          <w:rFonts w:ascii="Segoe UI Historic" w:hAnsi="Segoe UI Historic" w:cs="Segoe UI Historic"/>
          <w:noProof/>
        </w:rPr>
        <w:drawing>
          <wp:inline distT="0" distB="0" distL="0" distR="0" wp14:anchorId="52256CA0" wp14:editId="0962DCA5">
            <wp:extent cx="1866111" cy="2971505"/>
            <wp:effectExtent l="0" t="318" r="953" b="952"/>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r="34570"/>
                    <a:stretch/>
                  </pic:blipFill>
                  <pic:spPr bwMode="auto">
                    <a:xfrm rot="5400000">
                      <a:off x="0" y="0"/>
                      <a:ext cx="1875860" cy="2987028"/>
                    </a:xfrm>
                    <a:prstGeom prst="rect">
                      <a:avLst/>
                    </a:prstGeom>
                    <a:noFill/>
                    <a:ln>
                      <a:noFill/>
                    </a:ln>
                    <a:extLst>
                      <a:ext uri="{53640926-AAD7-44D8-BBD7-CCE9431645EC}">
                        <a14:shadowObscured xmlns:a14="http://schemas.microsoft.com/office/drawing/2010/main"/>
                      </a:ext>
                    </a:extLst>
                  </pic:spPr>
                </pic:pic>
              </a:graphicData>
            </a:graphic>
          </wp:inline>
        </w:drawing>
      </w:r>
      <w:r w:rsidR="00815FD1" w:rsidRPr="00C47354">
        <w:rPr>
          <w:rFonts w:ascii="Segoe UI Historic" w:hAnsi="Segoe UI Historic" w:cs="Segoe UI Historic"/>
          <w:noProof/>
        </w:rPr>
        <w:t xml:space="preserve"> </w:t>
      </w:r>
      <w:r w:rsidR="00815FD1" w:rsidRPr="00C47354">
        <w:rPr>
          <w:rFonts w:ascii="Segoe UI Historic" w:hAnsi="Segoe UI Historic" w:cs="Segoe UI Historic"/>
          <w:noProof/>
        </w:rPr>
        <w:drawing>
          <wp:inline distT="0" distB="0" distL="0" distR="0" wp14:anchorId="00916B29" wp14:editId="42AD322E">
            <wp:extent cx="1696597" cy="2891460"/>
            <wp:effectExtent l="0" t="6985" r="0" b="0"/>
            <wp:docPr id="36" name="圖片 3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的圖片&#10;&#10;自動產生的描述"/>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5877" t="11478" r="35548" b="28016"/>
                    <a:stretch/>
                  </pic:blipFill>
                  <pic:spPr bwMode="auto">
                    <a:xfrm rot="5400000">
                      <a:off x="0" y="0"/>
                      <a:ext cx="1709722" cy="2913828"/>
                    </a:xfrm>
                    <a:prstGeom prst="rect">
                      <a:avLst/>
                    </a:prstGeom>
                    <a:noFill/>
                    <a:ln>
                      <a:noFill/>
                    </a:ln>
                    <a:extLst>
                      <a:ext uri="{53640926-AAD7-44D8-BBD7-CCE9431645EC}">
                        <a14:shadowObscured xmlns:a14="http://schemas.microsoft.com/office/drawing/2010/main"/>
                      </a:ext>
                    </a:extLst>
                  </pic:spPr>
                </pic:pic>
              </a:graphicData>
            </a:graphic>
          </wp:inline>
        </w:drawing>
      </w:r>
      <w:r w:rsidR="00467C67" w:rsidRPr="00C47354">
        <w:rPr>
          <w:rFonts w:ascii="Segoe UI Historic" w:hAnsi="Segoe UI Historic" w:cs="Segoe UI Historic"/>
          <w:noProof/>
        </w:rPr>
        <w:drawing>
          <wp:inline distT="0" distB="0" distL="0" distR="0" wp14:anchorId="00C51776" wp14:editId="70DA2544">
            <wp:extent cx="5035550" cy="5590309"/>
            <wp:effectExtent l="8572" t="0" r="2223" b="2222"/>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4276" r="15263" b="8391"/>
                    <a:stretch/>
                  </pic:blipFill>
                  <pic:spPr bwMode="auto">
                    <a:xfrm rot="5400000">
                      <a:off x="0" y="0"/>
                      <a:ext cx="5036408" cy="5591262"/>
                    </a:xfrm>
                    <a:prstGeom prst="rect">
                      <a:avLst/>
                    </a:prstGeom>
                    <a:noFill/>
                    <a:ln>
                      <a:noFill/>
                    </a:ln>
                    <a:extLst>
                      <a:ext uri="{53640926-AAD7-44D8-BBD7-CCE9431645EC}">
                        <a14:shadowObscured xmlns:a14="http://schemas.microsoft.com/office/drawing/2010/main"/>
                      </a:ext>
                    </a:extLst>
                  </pic:spPr>
                </pic:pic>
              </a:graphicData>
            </a:graphic>
          </wp:inline>
        </w:drawing>
      </w:r>
      <w:r w:rsidR="00467C67" w:rsidRPr="00C47354">
        <w:rPr>
          <w:rFonts w:ascii="Segoe UI Historic" w:hAnsi="Segoe UI Historic" w:cs="Segoe UI Historic"/>
        </w:rPr>
        <w:t xml:space="preserve"> </w:t>
      </w:r>
      <w:r w:rsidR="00467C67" w:rsidRPr="00C47354">
        <w:rPr>
          <w:rFonts w:ascii="Segoe UI Historic" w:hAnsi="Segoe UI Historic" w:cs="Segoe UI Historic"/>
          <w:noProof/>
        </w:rPr>
        <w:drawing>
          <wp:inline distT="0" distB="0" distL="0" distR="0" wp14:anchorId="5074728A" wp14:editId="39C07A22">
            <wp:extent cx="3768436" cy="2494115"/>
            <wp:effectExtent l="0" t="0" r="3810" b="190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 t="2357" r="15821" b="59086"/>
                    <a:stretch/>
                  </pic:blipFill>
                  <pic:spPr bwMode="auto">
                    <a:xfrm>
                      <a:off x="0" y="0"/>
                      <a:ext cx="3777328" cy="2500000"/>
                    </a:xfrm>
                    <a:prstGeom prst="rect">
                      <a:avLst/>
                    </a:prstGeom>
                    <a:noFill/>
                    <a:ln>
                      <a:noFill/>
                    </a:ln>
                    <a:extLst>
                      <a:ext uri="{53640926-AAD7-44D8-BBD7-CCE9431645EC}">
                        <a14:shadowObscured xmlns:a14="http://schemas.microsoft.com/office/drawing/2010/main"/>
                      </a:ext>
                    </a:extLst>
                  </pic:spPr>
                </pic:pic>
              </a:graphicData>
            </a:graphic>
          </wp:inline>
        </w:drawing>
      </w:r>
    </w:p>
    <w:p w14:paraId="218377CA" w14:textId="6C25880C" w:rsidR="005377C3" w:rsidRPr="00C47354" w:rsidRDefault="005377C3" w:rsidP="00693678">
      <w:pPr>
        <w:pStyle w:val="2"/>
        <w:ind w:leftChars="100" w:left="220"/>
      </w:pPr>
      <w:bookmarkStart w:id="631" w:name="_Toc129599065"/>
      <w:r w:rsidRPr="00C47354">
        <w:t>2.11 HCI planed output design</w:t>
      </w:r>
      <w:bookmarkEnd w:id="631"/>
    </w:p>
    <w:p w14:paraId="76E124F9" w14:textId="7F08F51D" w:rsidR="00C97140" w:rsidRPr="00C47354" w:rsidRDefault="0065117B" w:rsidP="00693678">
      <w:pPr>
        <w:ind w:leftChars="100" w:left="220"/>
        <w:rPr>
          <w:rFonts w:ascii="Segoe UI Historic" w:hAnsi="Segoe UI Historic" w:cs="Segoe UI Historic"/>
        </w:rPr>
      </w:pPr>
      <w:r w:rsidRPr="00C47354">
        <w:rPr>
          <w:rFonts w:ascii="Segoe UI Historic" w:hAnsi="Segoe UI Historic" w:cs="Segoe UI Historic"/>
        </w:rPr>
        <w:t>The user will have a choice of next level or</w:t>
      </w:r>
    </w:p>
    <w:p w14:paraId="47C16CE4" w14:textId="26A6DA2B" w:rsidR="005377C3" w:rsidRPr="00C47354" w:rsidRDefault="005377C3" w:rsidP="00693678">
      <w:pPr>
        <w:pStyle w:val="2"/>
        <w:ind w:leftChars="100" w:left="220"/>
      </w:pPr>
      <w:bookmarkStart w:id="632" w:name="_Toc129599066"/>
      <w:r w:rsidRPr="00C47354">
        <w:t>2.12</w:t>
      </w:r>
      <w:r w:rsidR="00935C88" w:rsidRPr="00C47354">
        <w:t xml:space="preserve"> Hardware and Software requirement</w:t>
      </w:r>
      <w:bookmarkEnd w:id="632"/>
    </w:p>
    <w:p w14:paraId="6A0C5A51" w14:textId="07F70C62" w:rsidR="00C97140" w:rsidRPr="00C47354" w:rsidRDefault="008E45CA" w:rsidP="00693678">
      <w:pPr>
        <w:ind w:leftChars="100" w:left="220"/>
        <w:rPr>
          <w:rFonts w:ascii="Segoe UI Historic" w:hAnsi="Segoe UI Historic" w:cs="Segoe UI Historic"/>
        </w:rPr>
      </w:pPr>
      <w:ins w:id="633" w:author="從 117.0 的變更" w:date="2023-03-17T14:13:00Z">
        <w:r>
          <w:rPr>
            <w:rFonts w:ascii="Segoe UI Historic" w:hAnsi="Segoe UI Historic" w:cs="Segoe UI Historic"/>
          </w:rPr>
          <w:t xml:space="preserve">A </w:t>
        </w:r>
        <w:r w:rsidR="00EC333D">
          <w:rPr>
            <w:rFonts w:ascii="Segoe UI Historic" w:hAnsi="Segoe UI Historic" w:cs="Segoe UI Historic"/>
          </w:rPr>
          <w:t>powerful phone which</w:t>
        </w:r>
      </w:ins>
      <w:del w:id="634" w:author="從 117.0 的變更" w:date="2023-03-17T14:13:00Z">
        <w:r w:rsidR="00DE1AAB">
          <w:rPr>
            <w:rFonts w:ascii="Segoe UI Historic" w:hAnsi="Segoe UI Historic" w:cs="Segoe UI Historic"/>
          </w:rPr>
          <w:delText xml:space="preserve">The game </w:delText>
        </w:r>
        <w:r w:rsidR="0031711D">
          <w:rPr>
            <w:rFonts w:ascii="Segoe UI Historic" w:hAnsi="Segoe UI Historic" w:cs="Segoe UI Historic"/>
          </w:rPr>
          <w:delText>should be</w:delText>
        </w:r>
      </w:del>
      <w:r w:rsidR="0031711D">
        <w:rPr>
          <w:rFonts w:ascii="Segoe UI Historic" w:hAnsi="Segoe UI Historic" w:cs="Segoe UI Historic"/>
        </w:rPr>
        <w:t xml:space="preserve"> able to run </w:t>
      </w:r>
      <w:ins w:id="635" w:author="從 117.0 的變更" w:date="2023-03-17T14:13:00Z">
        <w:r w:rsidR="00EC333D">
          <w:rPr>
            <w:rFonts w:ascii="Segoe UI Historic" w:hAnsi="Segoe UI Historic" w:cs="Segoe UI Historic"/>
          </w:rPr>
          <w:t xml:space="preserve">3D and complex graphics as </w:t>
        </w:r>
        <w:r w:rsidR="000C2F58">
          <w:rPr>
            <w:rFonts w:ascii="Segoe UI Historic" w:hAnsi="Segoe UI Historic" w:cs="Segoe UI Historic"/>
          </w:rPr>
          <w:t>the map of my game is quite large and include a lot of</w:t>
        </w:r>
      </w:ins>
      <w:del w:id="636" w:author="從 117.0 的變更" w:date="2023-03-17T14:13:00Z">
        <w:r w:rsidR="0031711D">
          <w:rPr>
            <w:rFonts w:ascii="Segoe UI Historic" w:hAnsi="Segoe UI Historic" w:cs="Segoe UI Historic"/>
          </w:rPr>
          <w:delText>in mobile platform so</w:delText>
        </w:r>
      </w:del>
      <w:r w:rsidR="0031711D">
        <w:rPr>
          <w:rFonts w:ascii="Segoe UI Historic" w:hAnsi="Segoe UI Historic" w:cs="Segoe UI Historic"/>
        </w:rPr>
        <w:t xml:space="preserve"> texture</w:t>
      </w:r>
      <w:ins w:id="637" w:author="從 117.0 的變更" w:date="2023-03-17T14:13:00Z">
        <w:r w:rsidR="000C2F58">
          <w:rPr>
            <w:rFonts w:ascii="Segoe UI Historic" w:hAnsi="Segoe UI Historic" w:cs="Segoe UI Historic"/>
          </w:rPr>
          <w:t xml:space="preserve">. It is essential to </w:t>
        </w:r>
        <w:r w:rsidR="00706F41">
          <w:rPr>
            <w:rFonts w:ascii="Segoe UI Historic" w:hAnsi="Segoe UI Historic" w:cs="Segoe UI Historic"/>
          </w:rPr>
          <w:t>have a decent smartphone</w:t>
        </w:r>
      </w:ins>
      <w:del w:id="638" w:author="從 117.0 的變更" w:date="2023-03-17T14:13:00Z">
        <w:r w:rsidR="0031711D">
          <w:rPr>
            <w:rFonts w:ascii="Segoe UI Historic" w:hAnsi="Segoe UI Historic" w:cs="Segoe UI Historic"/>
          </w:rPr>
          <w:delText xml:space="preserve"> and file size needed to be reduced</w:delText>
        </w:r>
      </w:del>
      <w:r w:rsidR="0031711D">
        <w:rPr>
          <w:rFonts w:ascii="Segoe UI Historic" w:hAnsi="Segoe UI Historic" w:cs="Segoe UI Historic"/>
        </w:rPr>
        <w:t xml:space="preserve"> in order </w:t>
      </w:r>
      <w:del w:id="639" w:author="從 117.0 的變更" w:date="2023-03-17T14:13:00Z">
        <w:r w:rsidR="0031711D">
          <w:rPr>
            <w:rFonts w:ascii="Segoe UI Historic" w:hAnsi="Segoe UI Historic" w:cs="Segoe UI Historic"/>
          </w:rPr>
          <w:delText xml:space="preserve">to </w:delText>
        </w:r>
      </w:del>
      <w:r w:rsidR="0018182E">
        <w:rPr>
          <w:rFonts w:ascii="Segoe UI Historic" w:hAnsi="Segoe UI Historic" w:cs="Segoe UI Historic"/>
        </w:rPr>
        <w:t xml:space="preserve">run </w:t>
      </w:r>
      <w:ins w:id="640" w:author="從 117.0 的變更" w:date="2023-03-17T14:13:00Z">
        <w:r w:rsidR="00706F41">
          <w:rPr>
            <w:rFonts w:ascii="Segoe UI Historic" w:hAnsi="Segoe UI Historic" w:cs="Segoe UI Historic"/>
          </w:rPr>
          <w:t xml:space="preserve">this game </w:t>
        </w:r>
      </w:ins>
      <w:r w:rsidR="0018182E">
        <w:rPr>
          <w:rFonts w:ascii="Segoe UI Historic" w:hAnsi="Segoe UI Historic" w:cs="Segoe UI Historic"/>
        </w:rPr>
        <w:t>smoothly</w:t>
      </w:r>
      <w:ins w:id="641" w:author="從 117.0 的變更" w:date="2023-03-17T14:13:00Z">
        <w:r w:rsidR="00706F41">
          <w:rPr>
            <w:rFonts w:ascii="Segoe UI Historic" w:hAnsi="Segoe UI Historic" w:cs="Segoe UI Historic"/>
          </w:rPr>
          <w:t xml:space="preserve">. The file size of the game is also </w:t>
        </w:r>
        <w:r w:rsidR="00420D88">
          <w:rPr>
            <w:rFonts w:ascii="Segoe UI Historic" w:hAnsi="Segoe UI Historic" w:cs="Segoe UI Historic"/>
          </w:rPr>
          <w:t xml:space="preserve">quite large due to the texture. </w:t>
        </w:r>
      </w:ins>
      <w:del w:id="642" w:author="從 117.0 的變更" w:date="2023-03-17T14:13:00Z">
        <w:r w:rsidR="0018182E">
          <w:rPr>
            <w:rFonts w:ascii="Segoe UI Historic" w:hAnsi="Segoe UI Historic" w:cs="Segoe UI Historic"/>
          </w:rPr>
          <w:delText xml:space="preserve"> in </w:delText>
        </w:r>
        <w:r w:rsidR="00C97140" w:rsidRPr="00C47354">
          <w:rPr>
            <w:rFonts w:ascii="Segoe UI Historic" w:hAnsi="Segoe UI Historic" w:cs="Segoe UI Historic"/>
          </w:rPr>
          <w:delText xml:space="preserve"> be a tablet or a mobile phone with 3D rendering and better Graphics Processing Unit</w:delText>
        </w:r>
      </w:del>
    </w:p>
    <w:p w14:paraId="0DF2DF47" w14:textId="74B5FCD7" w:rsidR="00321D18" w:rsidRPr="00C47354" w:rsidRDefault="005377C3" w:rsidP="00693678">
      <w:pPr>
        <w:pStyle w:val="2"/>
        <w:ind w:leftChars="100" w:left="220"/>
      </w:pPr>
      <w:bookmarkStart w:id="643" w:name="_Toc129599067"/>
      <w:r w:rsidRPr="00C47354">
        <w:t xml:space="preserve">2.13 </w:t>
      </w:r>
      <w:r w:rsidR="00321D18" w:rsidRPr="00C47354">
        <w:t xml:space="preserve">Description of measures planned for security and integrity of </w:t>
      </w:r>
      <w:r w:rsidR="00321D18" w:rsidRPr="00C47354">
        <w:rPr>
          <w:u w:val="single"/>
        </w:rPr>
        <w:t>data</w:t>
      </w:r>
      <w:bookmarkEnd w:id="643"/>
    </w:p>
    <w:p w14:paraId="0F3A8BFE" w14:textId="1AF155FB" w:rsidR="005377C3" w:rsidRPr="00C47354" w:rsidRDefault="00321D18" w:rsidP="00693678">
      <w:pPr>
        <w:pStyle w:val="3"/>
        <w:ind w:leftChars="100" w:left="220"/>
        <w:rPr>
          <w:rFonts w:cs="Segoe UI Historic"/>
        </w:rPr>
      </w:pPr>
      <w:bookmarkStart w:id="644" w:name="_Toc129599068"/>
      <w:r w:rsidRPr="00C47354">
        <w:rPr>
          <w:rFonts w:cs="Segoe UI Historic"/>
        </w:rPr>
        <w:t>2.13a Security of the data</w:t>
      </w:r>
      <w:bookmarkEnd w:id="644"/>
    </w:p>
    <w:p w14:paraId="377C38EE" w14:textId="64DAAA15" w:rsidR="00DC1BCB" w:rsidRPr="00C47354" w:rsidRDefault="000F05D8" w:rsidP="00693678">
      <w:pPr>
        <w:ind w:leftChars="100" w:left="220"/>
        <w:rPr>
          <w:rFonts w:ascii="Segoe UI Historic" w:hAnsi="Segoe UI Historic" w:cs="Segoe UI Historic"/>
        </w:rPr>
      </w:pPr>
      <w:r>
        <w:rPr>
          <w:rFonts w:ascii="Segoe UI Historic" w:hAnsi="Segoe UI Historic" w:cs="Segoe UI Historic"/>
        </w:rPr>
        <w:t xml:space="preserve">Although the leaderboard and login is </w:t>
      </w:r>
      <w:ins w:id="645" w:author="從 117.0 的變更" w:date="2023-03-17T14:13:00Z">
        <w:r w:rsidR="00420D88">
          <w:rPr>
            <w:rFonts w:ascii="Segoe UI Historic" w:hAnsi="Segoe UI Historic" w:cs="Segoe UI Historic"/>
          </w:rPr>
          <w:t>able to access</w:t>
        </w:r>
        <w:r>
          <w:rPr>
            <w:rFonts w:ascii="Segoe UI Historic" w:hAnsi="Segoe UI Historic" w:cs="Segoe UI Historic"/>
          </w:rPr>
          <w:t xml:space="preserve"> </w:t>
        </w:r>
      </w:ins>
      <w:r>
        <w:rPr>
          <w:rFonts w:ascii="Segoe UI Historic" w:hAnsi="Segoe UI Historic" w:cs="Segoe UI Historic"/>
        </w:rPr>
        <w:t xml:space="preserve">through the internet. However, </w:t>
      </w:r>
      <w:ins w:id="646" w:author="從 117.0 的變更" w:date="2023-03-17T14:13:00Z">
        <w:r w:rsidR="00420D88">
          <w:rPr>
            <w:rFonts w:ascii="Segoe UI Historic" w:hAnsi="Segoe UI Historic" w:cs="Segoe UI Historic"/>
          </w:rPr>
          <w:t xml:space="preserve">both </w:t>
        </w:r>
      </w:ins>
      <w:r>
        <w:rPr>
          <w:rFonts w:ascii="Segoe UI Historic" w:hAnsi="Segoe UI Historic" w:cs="Segoe UI Historic"/>
        </w:rPr>
        <w:t xml:space="preserve">PHP and Node.JS are both backend </w:t>
      </w:r>
      <w:r w:rsidR="00034FC6">
        <w:rPr>
          <w:rFonts w:ascii="Segoe UI Historic" w:hAnsi="Segoe UI Historic" w:cs="Segoe UI Historic"/>
        </w:rPr>
        <w:t xml:space="preserve">programming language which </w:t>
      </w:r>
      <w:ins w:id="647" w:author="從 117.0 的變更" w:date="2023-03-17T14:13:00Z">
        <w:r w:rsidR="00420D88">
          <w:rPr>
            <w:rFonts w:ascii="Segoe UI Historic" w:hAnsi="Segoe UI Historic" w:cs="Segoe UI Historic"/>
          </w:rPr>
          <w:t xml:space="preserve">normal </w:t>
        </w:r>
      </w:ins>
      <w:r w:rsidR="00034FC6">
        <w:rPr>
          <w:rFonts w:ascii="Segoe UI Historic" w:hAnsi="Segoe UI Historic" w:cs="Segoe UI Historic"/>
        </w:rPr>
        <w:t>user has no way to access the code</w:t>
      </w:r>
      <w:ins w:id="648" w:author="從 117.0 的變更" w:date="2023-03-17T14:13:00Z">
        <w:r w:rsidR="004E3A4B">
          <w:rPr>
            <w:rFonts w:ascii="Segoe UI Historic" w:hAnsi="Segoe UI Historic" w:cs="Segoe UI Historic"/>
          </w:rPr>
          <w:t xml:space="preserve"> so </w:t>
        </w:r>
      </w:ins>
      <w:del w:id="649" w:author="從 117.0 的變更" w:date="2023-03-17T14:13:00Z">
        <w:r w:rsidR="00034FC6">
          <w:rPr>
            <w:rFonts w:ascii="Segoe UI Historic" w:hAnsi="Segoe UI Historic" w:cs="Segoe UI Historic"/>
          </w:rPr>
          <w:delText xml:space="preserve">. Moreover, to secure </w:delText>
        </w:r>
      </w:del>
      <w:r w:rsidR="00034FC6">
        <w:rPr>
          <w:rFonts w:ascii="Segoe UI Historic" w:hAnsi="Segoe UI Historic" w:cs="Segoe UI Historic"/>
        </w:rPr>
        <w:t xml:space="preserve">the database </w:t>
      </w:r>
      <w:ins w:id="650" w:author="從 117.0 的變更" w:date="2023-03-17T14:13:00Z">
        <w:r w:rsidR="004E3A4B">
          <w:rPr>
            <w:rFonts w:ascii="Segoe UI Historic" w:hAnsi="Segoe UI Historic" w:cs="Segoe UI Historic"/>
          </w:rPr>
          <w:t>is secure</w:t>
        </w:r>
        <w:r w:rsidR="00034FC6">
          <w:rPr>
            <w:rFonts w:ascii="Segoe UI Historic" w:hAnsi="Segoe UI Historic" w:cs="Segoe UI Historic"/>
          </w:rPr>
          <w:t xml:space="preserve"> </w:t>
        </w:r>
      </w:ins>
      <w:r w:rsidR="00034FC6">
        <w:rPr>
          <w:rFonts w:ascii="Segoe UI Historic" w:hAnsi="Segoe UI Historic" w:cs="Segoe UI Historic"/>
        </w:rPr>
        <w:t xml:space="preserve">from </w:t>
      </w:r>
      <w:ins w:id="651" w:author="從 117.0 的變更" w:date="2023-03-17T14:13:00Z">
        <w:r w:rsidR="00E56EE2">
          <w:rPr>
            <w:rFonts w:ascii="Segoe UI Historic" w:hAnsi="Segoe UI Historic" w:cs="Segoe UI Historic"/>
          </w:rPr>
          <w:t xml:space="preserve"> prevent unauthorised</w:t>
        </w:r>
      </w:ins>
      <w:del w:id="652" w:author="從 117.0 的變更" w:date="2023-03-17T14:13:00Z">
        <w:r w:rsidR="00034FC6">
          <w:rPr>
            <w:rFonts w:ascii="Segoe UI Historic" w:hAnsi="Segoe UI Historic" w:cs="Segoe UI Historic"/>
          </w:rPr>
          <w:delText>unautheriosed</w:delText>
        </w:r>
      </w:del>
      <w:r w:rsidR="00034FC6">
        <w:rPr>
          <w:rFonts w:ascii="Segoe UI Historic" w:hAnsi="Segoe UI Historic" w:cs="Segoe UI Historic"/>
        </w:rPr>
        <w:t xml:space="preserve"> accses</w:t>
      </w:r>
      <w:r>
        <w:rPr>
          <w:rFonts w:ascii="Segoe UI Historic" w:hAnsi="Segoe UI Historic" w:cs="Segoe UI Historic"/>
        </w:rPr>
        <w:t xml:space="preserve"> </w:t>
      </w:r>
    </w:p>
    <w:p w14:paraId="066E4306" w14:textId="2BF07C7E" w:rsidR="00321D18" w:rsidRPr="00C47354" w:rsidRDefault="00321D18" w:rsidP="00693678">
      <w:pPr>
        <w:pStyle w:val="3"/>
        <w:ind w:leftChars="100" w:left="220"/>
        <w:rPr>
          <w:rFonts w:cs="Segoe UI Historic"/>
        </w:rPr>
      </w:pPr>
      <w:bookmarkStart w:id="653" w:name="_Toc129599069"/>
      <w:r w:rsidRPr="00C47354">
        <w:rPr>
          <w:rFonts w:cs="Segoe UI Historic"/>
        </w:rPr>
        <w:t>2.13b Integrity of the data</w:t>
      </w:r>
      <w:bookmarkEnd w:id="653"/>
    </w:p>
    <w:p w14:paraId="43E4ABAA" w14:textId="3E71ECA5" w:rsidR="005E03CB" w:rsidRDefault="00E56EE2" w:rsidP="00693678">
      <w:pPr>
        <w:ind w:leftChars="100" w:left="220"/>
        <w:rPr>
          <w:del w:id="654" w:author="從 117.0 的變更" w:date="2023-03-17T14:13:00Z"/>
          <w:rFonts w:ascii="Segoe UI Historic" w:hAnsi="Segoe UI Historic" w:cs="Segoe UI Historic"/>
        </w:rPr>
      </w:pPr>
      <w:ins w:id="655" w:author="從 117.0 的變更" w:date="2023-03-17T14:13:00Z">
        <w:r>
          <w:rPr>
            <w:rFonts w:ascii="Segoe UI Historic" w:hAnsi="Segoe UI Historic" w:cs="Segoe UI Historic"/>
          </w:rPr>
          <w:t>The register website will s</w:t>
        </w:r>
        <w:r w:rsidR="005E03CB" w:rsidRPr="00C47354">
          <w:rPr>
            <w:rFonts w:ascii="Segoe UI Historic" w:hAnsi="Segoe UI Historic" w:cs="Segoe UI Historic"/>
          </w:rPr>
          <w:t>anitise</w:t>
        </w:r>
      </w:ins>
      <w:del w:id="656" w:author="從 117.0 的變更" w:date="2023-03-17T14:13:00Z">
        <w:r w:rsidR="005E03CB" w:rsidRPr="00C47354">
          <w:rPr>
            <w:rFonts w:ascii="Segoe UI Historic" w:hAnsi="Segoe UI Historic" w:cs="Segoe UI Historic"/>
          </w:rPr>
          <w:delText>Sanitise</w:delText>
        </w:r>
      </w:del>
      <w:r w:rsidR="005E03CB" w:rsidRPr="00C47354">
        <w:rPr>
          <w:rFonts w:ascii="Segoe UI Historic" w:hAnsi="Segoe UI Historic" w:cs="Segoe UI Historic"/>
        </w:rPr>
        <w:t xml:space="preserve"> the user input and prevent </w:t>
      </w:r>
      <w:ins w:id="657" w:author="從 117.0 的變更" w:date="2023-03-17T14:13:00Z">
        <w:r w:rsidR="0080382D">
          <w:rPr>
            <w:rFonts w:ascii="Segoe UI Historic" w:hAnsi="Segoe UI Historic" w:cs="Segoe UI Historic"/>
          </w:rPr>
          <w:t>unwant character.</w:t>
        </w:r>
        <w:r w:rsidR="005E03CB" w:rsidRPr="00C47354">
          <w:rPr>
            <w:rFonts w:ascii="Segoe UI Historic" w:hAnsi="Segoe UI Historic" w:cs="Segoe UI Historic"/>
          </w:rPr>
          <w:t xml:space="preserve"> </w:t>
        </w:r>
        <w:r w:rsidR="0080382D">
          <w:rPr>
            <w:rFonts w:ascii="Segoe UI Historic" w:hAnsi="Segoe UI Historic" w:cs="Segoe UI Historic"/>
          </w:rPr>
          <w:t>A</w:t>
        </w:r>
        <w:r w:rsidR="005E03CB" w:rsidRPr="00C47354">
          <w:rPr>
            <w:rFonts w:ascii="Segoe UI Historic" w:hAnsi="Segoe UI Historic" w:cs="Segoe UI Historic"/>
          </w:rPr>
          <w:t xml:space="preserve">ccount </w:t>
        </w:r>
        <w:r w:rsidR="0080382D">
          <w:rPr>
            <w:rFonts w:ascii="Segoe UI Historic" w:hAnsi="Segoe UI Historic" w:cs="Segoe UI Historic"/>
          </w:rPr>
          <w:t>will be ver</w:t>
        </w:r>
        <w:r w:rsidR="00FF332D">
          <w:rPr>
            <w:rFonts w:ascii="Segoe UI Historic" w:hAnsi="Segoe UI Historic" w:cs="Segoe UI Historic"/>
          </w:rPr>
          <w:t>ify</w:t>
        </w:r>
      </w:ins>
      <w:del w:id="658" w:author="從 117.0 的變更" w:date="2023-03-17T14:13:00Z">
        <w:r w:rsidR="005E03CB" w:rsidRPr="00C47354">
          <w:rPr>
            <w:rFonts w:ascii="Segoe UI Historic" w:hAnsi="Segoe UI Historic" w:cs="Segoe UI Historic"/>
          </w:rPr>
          <w:delText>account take  over</w:delText>
        </w:r>
      </w:del>
      <w:r w:rsidR="005E03CB" w:rsidRPr="00C47354">
        <w:rPr>
          <w:rFonts w:ascii="Segoe UI Historic" w:hAnsi="Segoe UI Historic" w:cs="Segoe UI Historic"/>
        </w:rPr>
        <w:t xml:space="preserve"> by email </w:t>
      </w:r>
      <w:ins w:id="659" w:author="從 117.0 的變更" w:date="2023-03-17T14:13:00Z">
        <w:r w:rsidR="00FF332D">
          <w:rPr>
            <w:rFonts w:ascii="Segoe UI Historic" w:hAnsi="Segoe UI Historic" w:cs="Segoe UI Historic"/>
          </w:rPr>
          <w:t xml:space="preserve">One-Time Password to make sure the email address is correct and </w:t>
        </w:r>
        <w:r w:rsidR="00F907DF">
          <w:rPr>
            <w:rFonts w:ascii="Segoe UI Historic" w:hAnsi="Segoe UI Historic" w:cs="Segoe UI Historic"/>
          </w:rPr>
          <w:t>usable. Password will be stored in a form of hashing and</w:t>
        </w:r>
      </w:ins>
      <w:del w:id="660" w:author="從 117.0 的變更" w:date="2023-03-17T14:13:00Z">
        <w:r w:rsidR="005E03CB" w:rsidRPr="00C47354">
          <w:rPr>
            <w:rFonts w:ascii="Segoe UI Historic" w:hAnsi="Segoe UI Historic" w:cs="Segoe UI Historic"/>
          </w:rPr>
          <w:delText>verification</w:delText>
        </w:r>
      </w:del>
    </w:p>
    <w:p w14:paraId="2F666165" w14:textId="41BC040E" w:rsidR="0046149B" w:rsidRPr="00C47354" w:rsidRDefault="0046149B" w:rsidP="00693678">
      <w:pPr>
        <w:ind w:leftChars="100" w:left="220"/>
        <w:rPr>
          <w:rFonts w:ascii="Segoe UI Historic" w:hAnsi="Segoe UI Historic" w:cs="Segoe UI Historic"/>
        </w:rPr>
      </w:pPr>
      <w:del w:id="661" w:author="從 117.0 的變更" w:date="2023-03-17T14:13:00Z">
        <w:r w:rsidRPr="00C47354">
          <w:rPr>
            <w:rFonts w:ascii="Segoe UI Historic" w:hAnsi="Segoe UI Historic" w:cs="Segoe UI Historic"/>
          </w:rPr>
          <w:delText>Hashing +</w:delText>
        </w:r>
      </w:del>
      <w:r w:rsidRPr="00C47354">
        <w:rPr>
          <w:rFonts w:ascii="Segoe UI Historic" w:hAnsi="Segoe UI Historic" w:cs="Segoe UI Historic"/>
        </w:rPr>
        <w:t xml:space="preserve"> salt </w:t>
      </w:r>
      <w:ins w:id="662" w:author="從 117.0 的變更" w:date="2023-03-17T14:13:00Z">
        <w:r w:rsidR="00F907DF">
          <w:rPr>
            <w:rFonts w:ascii="Segoe UI Historic" w:hAnsi="Segoe UI Historic" w:cs="Segoe UI Historic"/>
          </w:rPr>
          <w:t xml:space="preserve">data instead of plaintext which can improve the security of </w:t>
        </w:r>
        <w:r w:rsidR="00A24ABE">
          <w:rPr>
            <w:rFonts w:ascii="Segoe UI Historic" w:hAnsi="Segoe UI Historic" w:cs="Segoe UI Historic"/>
          </w:rPr>
          <w:t xml:space="preserve">user </w:t>
        </w:r>
      </w:ins>
      <w:del w:id="663" w:author="從 117.0 的變更" w:date="2023-03-17T14:13:00Z">
        <w:r w:rsidRPr="00C47354">
          <w:rPr>
            <w:rFonts w:ascii="Segoe UI Historic" w:hAnsi="Segoe UI Historic" w:cs="Segoe UI Historic"/>
          </w:rPr>
          <w:delText xml:space="preserve">to store a </w:delText>
        </w:r>
      </w:del>
      <w:r w:rsidRPr="00C47354">
        <w:rPr>
          <w:rFonts w:ascii="Segoe UI Historic" w:hAnsi="Segoe UI Historic" w:cs="Segoe UI Historic"/>
        </w:rPr>
        <w:t>password</w:t>
      </w:r>
      <w:ins w:id="664" w:author="從 117.0 的變更" w:date="2023-03-17T14:13:00Z">
        <w:r w:rsidR="00A24ABE">
          <w:rPr>
            <w:rFonts w:ascii="Segoe UI Historic" w:hAnsi="Segoe UI Historic" w:cs="Segoe UI Historic"/>
          </w:rPr>
          <w:t xml:space="preserve"> cracked by hacker</w:t>
        </w:r>
      </w:ins>
    </w:p>
    <w:p w14:paraId="1A7DAC4A" w14:textId="7845C3D6" w:rsidR="00321D18" w:rsidRPr="00C47354" w:rsidRDefault="00321D18" w:rsidP="00693678">
      <w:pPr>
        <w:pStyle w:val="3"/>
        <w:ind w:leftChars="100" w:left="220"/>
        <w:rPr>
          <w:rFonts w:cs="Segoe UI Historic"/>
        </w:rPr>
      </w:pPr>
      <w:bookmarkStart w:id="665" w:name="_Toc129599070"/>
      <w:r w:rsidRPr="00C47354">
        <w:rPr>
          <w:rFonts w:cs="Segoe UI Historic"/>
        </w:rPr>
        <w:t>2.13c Access Control</w:t>
      </w:r>
      <w:bookmarkEnd w:id="665"/>
    </w:p>
    <w:p w14:paraId="64F45697" w14:textId="77777777" w:rsidR="00DC1BCB" w:rsidRPr="00C47354" w:rsidRDefault="00A24ABE" w:rsidP="00693678">
      <w:pPr>
        <w:ind w:leftChars="100" w:left="220"/>
        <w:rPr>
          <w:ins w:id="666" w:author="從 117.0 的變更" w:date="2023-03-17T14:13:00Z"/>
          <w:rFonts w:ascii="Segoe UI Historic" w:hAnsi="Segoe UI Historic" w:cs="Segoe UI Historic"/>
        </w:rPr>
      </w:pPr>
      <w:ins w:id="667" w:author="從 117.0 的變更" w:date="2023-03-17T14:13:00Z">
        <w:r>
          <w:rPr>
            <w:rFonts w:ascii="Segoe UI Historic" w:hAnsi="Segoe UI Historic" w:cs="Segoe UI Historic"/>
          </w:rPr>
          <w:t xml:space="preserve">A non-admin user is created </w:t>
        </w:r>
        <w:r w:rsidR="00A64EDC">
          <w:rPr>
            <w:rFonts w:ascii="Segoe UI Historic" w:hAnsi="Segoe UI Historic" w:cs="Segoe UI Historic"/>
          </w:rPr>
          <w:t>to access the database with basic privileges including DDL</w:t>
        </w:r>
        <w:r w:rsidR="007D5D6F">
          <w:rPr>
            <w:rFonts w:ascii="Segoe UI Historic" w:hAnsi="Segoe UI Historic" w:cs="Segoe UI Historic"/>
          </w:rPr>
          <w:t>, DML and D</w:t>
        </w:r>
        <w:r w:rsidR="002505DA">
          <w:rPr>
            <w:rFonts w:ascii="Segoe UI Historic" w:hAnsi="Segoe UI Historic" w:cs="Segoe UI Historic"/>
          </w:rPr>
          <w:t>QL query only.</w:t>
        </w:r>
        <w:r w:rsidR="00544958">
          <w:rPr>
            <w:rFonts w:ascii="Segoe UI Historic" w:hAnsi="Segoe UI Historic" w:cs="Segoe UI Historic"/>
          </w:rPr>
          <w:t xml:space="preserve"> The password used Upper</w:t>
        </w:r>
        <w:r w:rsidR="00F74042">
          <w:rPr>
            <w:rFonts w:ascii="Segoe UI Historic" w:hAnsi="Segoe UI Historic" w:cs="Segoe UI Historic"/>
          </w:rPr>
          <w:t xml:space="preserve"> and</w:t>
        </w:r>
        <w:r w:rsidR="00544958">
          <w:rPr>
            <w:rFonts w:ascii="Segoe UI Historic" w:hAnsi="Segoe UI Historic" w:cs="Segoe UI Historic"/>
          </w:rPr>
          <w:t xml:space="preserve"> lowercase</w:t>
        </w:r>
        <w:r w:rsidR="00F74042">
          <w:rPr>
            <w:rFonts w:ascii="Segoe UI Historic" w:hAnsi="Segoe UI Historic" w:cs="Segoe UI Historic"/>
          </w:rPr>
          <w:t xml:space="preserve"> letter, numbers and symbol to form at least 12 digit. The </w:t>
        </w:r>
        <w:r w:rsidR="0017525F">
          <w:rPr>
            <w:rFonts w:ascii="Segoe UI Historic" w:hAnsi="Segoe UI Historic" w:cs="Segoe UI Historic"/>
          </w:rPr>
          <w:t>time complexity of cracking the password is O(n!). which is impossible in a lifetime</w:t>
        </w:r>
        <w:r w:rsidR="007C2AED">
          <w:rPr>
            <w:rFonts w:ascii="Segoe UI Historic" w:hAnsi="Segoe UI Historic" w:cs="Segoe UI Historic"/>
          </w:rPr>
          <w:t xml:space="preserve"> in brute force method.</w:t>
        </w:r>
      </w:ins>
    </w:p>
    <w:p w14:paraId="2776E3A0" w14:textId="2E33841F" w:rsidR="00DC1BCB" w:rsidRPr="00C47354" w:rsidRDefault="00DC1BCB" w:rsidP="00693678">
      <w:pPr>
        <w:ind w:leftChars="100" w:left="220"/>
        <w:rPr>
          <w:del w:id="668" w:author="從 117.0 的變更" w:date="2023-03-17T14:13:00Z"/>
          <w:rFonts w:ascii="Segoe UI Historic" w:hAnsi="Segoe UI Historic" w:cs="Segoe UI Historic"/>
        </w:rPr>
      </w:pPr>
      <w:del w:id="669" w:author="從 117.0 的變更" w:date="2023-03-17T14:13:00Z">
        <w:r w:rsidRPr="00C47354">
          <w:rPr>
            <w:rFonts w:ascii="Segoe UI Historic" w:hAnsi="Segoe UI Historic" w:cs="Segoe UI Historic"/>
          </w:rPr>
          <w:delText>Another user for admin access and leaderboard</w:delText>
        </w:r>
      </w:del>
    </w:p>
    <w:p w14:paraId="1D3EEE43" w14:textId="75717931" w:rsidR="00DC1BCB" w:rsidRDefault="00321D18" w:rsidP="00693678">
      <w:pPr>
        <w:pStyle w:val="2"/>
        <w:ind w:leftChars="100" w:left="220"/>
        <w:rPr>
          <w:rPrChange w:id="670" w:author="從 117.0 的變更" w:date="2023-03-17T14:13:00Z">
            <w:rPr>
              <w:color w:val="auto"/>
              <w:sz w:val="22"/>
            </w:rPr>
          </w:rPrChange>
        </w:rPr>
      </w:pPr>
      <w:bookmarkStart w:id="671" w:name="_Toc129599071"/>
      <w:r w:rsidRPr="00C47354">
        <w:t xml:space="preserve">2.14 </w:t>
      </w:r>
      <w:r w:rsidR="00CE2D51" w:rsidRPr="00C47354">
        <w:t>System security</w:t>
      </w:r>
      <w:del w:id="672" w:author="從 117.0 的變更" w:date="2023-03-17T14:13:00Z">
        <w:r w:rsidR="0065117B" w:rsidRPr="00C47354">
          <w:delText xml:space="preserve"> //physical attack</w:delText>
        </w:r>
      </w:del>
      <w:bookmarkEnd w:id="671"/>
    </w:p>
    <w:p w14:paraId="0CAABFF7" w14:textId="77777777" w:rsidR="00790BEE" w:rsidRPr="00790BEE" w:rsidRDefault="00790BEE" w:rsidP="00790BEE">
      <w:pPr>
        <w:rPr>
          <w:ins w:id="673" w:author="從 117.0 的變更" w:date="2023-03-17T14:13:00Z"/>
          <w:rFonts w:hint="eastAsia"/>
        </w:rPr>
      </w:pPr>
      <w:ins w:id="674" w:author="從 117.0 的變更" w:date="2023-03-17T14:13:00Z">
        <w:r>
          <w:t xml:space="preserve">There is a risk of </w:t>
        </w:r>
        <w:r w:rsidR="00724FE6">
          <w:t xml:space="preserve">being SQL injected by hacker using ‘WHERE user =””’ </w:t>
        </w:r>
        <w:r w:rsidR="001D5191">
          <w:t xml:space="preserve">. To prevent this, all field is sanitise with character checking algorithm and </w:t>
        </w:r>
        <w:r w:rsidR="00A30F87">
          <w:t>parameterised query is used to prevent SQL injection.</w:t>
        </w:r>
      </w:ins>
    </w:p>
    <w:p w14:paraId="5025CFE6" w14:textId="2198B425" w:rsidR="00DC1BCB" w:rsidRPr="00C47354" w:rsidRDefault="00DC1BCB" w:rsidP="00693678">
      <w:pPr>
        <w:pStyle w:val="2"/>
        <w:ind w:leftChars="100" w:left="220"/>
        <w:rPr>
          <w:del w:id="675" w:author="從 117.0 的變更" w:date="2023-03-17T14:13:00Z"/>
          <w:color w:val="auto"/>
          <w:sz w:val="22"/>
        </w:rPr>
      </w:pPr>
      <w:bookmarkStart w:id="676" w:name="_Toc129599072"/>
      <w:del w:id="677" w:author="從 117.0 的變更" w:date="2023-03-17T14:13:00Z">
        <w:r w:rsidRPr="00C47354">
          <w:rPr>
            <w:color w:val="auto"/>
            <w:sz w:val="22"/>
          </w:rPr>
          <w:delText xml:space="preserve">SQL injection  using paramieterised </w:delText>
        </w:r>
        <w:r w:rsidR="003C7EC3" w:rsidRPr="00C47354">
          <w:rPr>
            <w:color w:val="auto"/>
            <w:sz w:val="22"/>
          </w:rPr>
          <w:delText xml:space="preserve"> SQL Query to prevent the</w:delText>
        </w:r>
        <w:bookmarkEnd w:id="676"/>
      </w:del>
    </w:p>
    <w:p w14:paraId="542B33BD" w14:textId="42AD1083" w:rsidR="00C97140" w:rsidRPr="00C47354" w:rsidRDefault="00CE2D51" w:rsidP="00693678">
      <w:pPr>
        <w:pStyle w:val="2"/>
        <w:ind w:leftChars="100" w:left="220"/>
      </w:pPr>
      <w:bookmarkStart w:id="678" w:name="_Toc129599073"/>
      <w:r w:rsidRPr="00C47354">
        <w:t>2.15 Overall Test Strategy</w:t>
      </w:r>
      <w:r w:rsidR="0065117B" w:rsidRPr="00C47354">
        <w:t xml:space="preserve"> //how you conduct a test + user </w:t>
      </w:r>
      <w:r w:rsidR="00744724" w:rsidRPr="00C47354">
        <w:t>acceptance</w:t>
      </w:r>
      <w:bookmarkEnd w:id="678"/>
    </w:p>
    <w:p w14:paraId="177580BF" w14:textId="36D75D2A" w:rsidR="00FF0AEA" w:rsidRDefault="0095159D" w:rsidP="00693678">
      <w:pPr>
        <w:ind w:leftChars="100" w:left="220"/>
        <w:rPr>
          <w:rFonts w:ascii="Segoe UI Historic" w:hAnsi="Segoe UI Historic" w:cs="Segoe UI Historic"/>
        </w:rPr>
      </w:pPr>
      <w:r>
        <w:rPr>
          <w:rFonts w:ascii="Segoe UI Historic" w:hAnsi="Segoe UI Historic" w:cs="Segoe UI Historic"/>
        </w:rPr>
        <w:t xml:space="preserve">I am going to use a </w:t>
      </w:r>
      <w:r w:rsidR="00F27219">
        <w:rPr>
          <w:rFonts w:ascii="Segoe UI Historic" w:hAnsi="Segoe UI Historic" w:cs="Segoe UI Historic"/>
        </w:rPr>
        <w:t>white box testing for my game as it doesn’t have any invalid input from a touch screen devices</w:t>
      </w:r>
    </w:p>
    <w:p w14:paraId="7F1DE9D3" w14:textId="39A02E20" w:rsidR="00F765A5" w:rsidRDefault="00F765A5" w:rsidP="00693678">
      <w:pPr>
        <w:ind w:leftChars="100" w:left="220"/>
        <w:rPr>
          <w:rFonts w:ascii="Segoe UI Historic" w:hAnsi="Segoe UI Historic" w:cs="Segoe UI Historic"/>
        </w:rPr>
      </w:pPr>
    </w:p>
    <w:p w14:paraId="2318AC21" w14:textId="1838FDA4" w:rsidR="00F765A5" w:rsidRPr="00F765A5" w:rsidRDefault="00F765A5" w:rsidP="00693678">
      <w:pPr>
        <w:ind w:leftChars="100" w:left="220"/>
        <w:rPr>
          <w:rFonts w:ascii="Segoe UI Historic" w:hAnsi="Segoe UI Historic" w:cs="Segoe UI Historic"/>
        </w:rPr>
      </w:pPr>
      <w:r w:rsidRPr="00F765A5">
        <w:rPr>
          <w:rFonts w:ascii="Segoe UI Historic" w:hAnsi="Segoe UI Historic" w:cs="Segoe UI Historic"/>
        </w:rPr>
        <w:t>- test evaluation</w:t>
      </w:r>
    </w:p>
    <w:p w14:paraId="04903EFD" w14:textId="77777777" w:rsidR="00F765A5" w:rsidRPr="00F765A5" w:rsidRDefault="00F765A5" w:rsidP="00693678">
      <w:pPr>
        <w:ind w:leftChars="100" w:left="220"/>
        <w:rPr>
          <w:rFonts w:ascii="Segoe UI Historic" w:hAnsi="Segoe UI Historic" w:cs="Segoe UI Historic"/>
        </w:rPr>
      </w:pPr>
      <w:r w:rsidRPr="00F765A5">
        <w:rPr>
          <w:rFonts w:ascii="Segoe UI Historic" w:hAnsi="Segoe UI Historic" w:cs="Segoe UI Historic"/>
        </w:rPr>
        <w:t xml:space="preserve">I am going to use White-box testing for my whole game because I am creating a game for mobile phone, which every touch on the phone is valid. Even though user click on the GameObject that without a Touch Listener, the input still count as valid. </w:t>
      </w:r>
    </w:p>
    <w:p w14:paraId="2CCD30F3" w14:textId="77777777" w:rsidR="00F765A5" w:rsidRPr="00F765A5" w:rsidRDefault="00F765A5" w:rsidP="00693678">
      <w:pPr>
        <w:ind w:leftChars="100" w:left="220"/>
        <w:rPr>
          <w:rFonts w:ascii="Segoe UI Historic" w:hAnsi="Segoe UI Historic" w:cs="Segoe UI Historic"/>
        </w:rPr>
      </w:pPr>
      <w:r w:rsidRPr="00F765A5">
        <w:rPr>
          <w:rFonts w:ascii="Segoe UI Historic" w:hAnsi="Segoe UI Historic" w:cs="Segoe UI Historic"/>
        </w:rPr>
        <w:t>1.</w:t>
      </w:r>
      <w:r w:rsidRPr="00F765A5">
        <w:rPr>
          <w:rFonts w:ascii="Segoe UI Historic" w:hAnsi="Segoe UI Historic" w:cs="Segoe UI Historic"/>
        </w:rPr>
        <w:tab/>
        <w:t>test evaluation, prove the game is working, opening order and the maze generation is random and able to continue with the state saved</w:t>
      </w:r>
    </w:p>
    <w:p w14:paraId="56DBA73A" w14:textId="77777777" w:rsidR="00F765A5" w:rsidRPr="00F765A5" w:rsidRDefault="00F765A5" w:rsidP="00693678">
      <w:pPr>
        <w:ind w:leftChars="100" w:left="220"/>
        <w:rPr>
          <w:rFonts w:ascii="Segoe UI Historic" w:hAnsi="Segoe UI Historic" w:cs="Segoe UI Historic"/>
        </w:rPr>
      </w:pPr>
    </w:p>
    <w:p w14:paraId="51165FCF" w14:textId="43AB4AD0" w:rsidR="00F765A5" w:rsidRPr="00F765A5" w:rsidRDefault="00F765A5" w:rsidP="00693678">
      <w:pPr>
        <w:ind w:leftChars="100" w:left="220"/>
        <w:rPr>
          <w:rFonts w:ascii="Segoe UI Historic" w:hAnsi="Segoe UI Historic" w:cs="Segoe UI Historic"/>
        </w:rPr>
      </w:pPr>
      <w:r w:rsidRPr="00F765A5">
        <w:rPr>
          <w:rFonts w:ascii="Segoe UI Historic" w:hAnsi="Segoe UI Historic" w:cs="Segoe UI Historic"/>
        </w:rPr>
        <w:t>I am going to use black-box testing to test the register validation and login validation using boundary and wrong data to prove it stop invalid input of account register or login</w:t>
      </w:r>
    </w:p>
    <w:p w14:paraId="4726AE0F" w14:textId="7762B878" w:rsidR="00FF0AEA" w:rsidRPr="00C47354" w:rsidRDefault="00E40AA1" w:rsidP="00693678">
      <w:pPr>
        <w:pStyle w:val="10"/>
        <w:ind w:leftChars="100" w:left="220"/>
        <w:rPr>
          <w:rFonts w:cs="Segoe UI Historic"/>
        </w:rPr>
      </w:pPr>
      <w:bookmarkStart w:id="679" w:name="_Toc129599074"/>
      <w:r w:rsidRPr="00C47354">
        <w:rPr>
          <w:rFonts w:cs="Segoe UI Historic"/>
        </w:rPr>
        <w:t>3.0 Technical Solution</w:t>
      </w:r>
      <w:bookmarkEnd w:id="679"/>
    </w:p>
    <w:p w14:paraId="4201C770" w14:textId="7B11B8BB" w:rsidR="00DC113F" w:rsidRPr="00C47354" w:rsidRDefault="00DC113F" w:rsidP="00693678">
      <w:pPr>
        <w:ind w:leftChars="100" w:left="220"/>
        <w:rPr>
          <w:rFonts w:ascii="Segoe UI Historic" w:hAnsi="Segoe UI Historic" w:cs="Segoe UI Historic"/>
        </w:rPr>
      </w:pPr>
      <w:r w:rsidRPr="00C47354">
        <w:rPr>
          <w:rFonts w:ascii="Segoe UI Historic" w:hAnsi="Segoe UI Historic" w:cs="Segoe UI Historic"/>
        </w:rPr>
        <w:t xml:space="preserve">All script is attached into a separate folder which is </w:t>
      </w:r>
    </w:p>
    <w:tbl>
      <w:tblPr>
        <w:tblW w:w="10295" w:type="dxa"/>
        <w:tblInd w:w="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114"/>
        <w:gridCol w:w="6"/>
        <w:gridCol w:w="1128"/>
        <w:gridCol w:w="425"/>
        <w:gridCol w:w="5622"/>
      </w:tblGrid>
      <w:tr w:rsidR="00C93441" w:rsidRPr="00C47354" w14:paraId="1446891E" w14:textId="77777777" w:rsidTr="00693678">
        <w:trPr>
          <w:trHeight w:val="153"/>
        </w:trPr>
        <w:tc>
          <w:tcPr>
            <w:tcW w:w="4673" w:type="dxa"/>
            <w:gridSpan w:val="4"/>
            <w:shd w:val="clear" w:color="auto" w:fill="auto"/>
            <w:vAlign w:val="center"/>
            <w:hideMark/>
          </w:tcPr>
          <w:p w14:paraId="1343A4D7" w14:textId="699F4785" w:rsidR="002110CC" w:rsidRPr="002110CC" w:rsidRDefault="002D6FD4" w:rsidP="002D6FD4">
            <w:pPr>
              <w:spacing w:after="0" w:line="240" w:lineRule="auto"/>
              <w:jc w:val="center"/>
              <w:rPr>
                <w:rFonts w:ascii="Segoe UI Historic" w:eastAsia="PMingLiU" w:hAnsi="Segoe UI Historic" w:cs="Segoe UI Historic"/>
                <w:color w:val="000000"/>
                <w:lang w:val="en-US"/>
              </w:rPr>
            </w:pPr>
            <w:r>
              <w:rPr>
                <w:rFonts w:ascii="Segoe UI Historic" w:eastAsia="PMingLiU" w:hAnsi="Segoe UI Historic" w:cs="Segoe UI Historic" w:hint="eastAsia"/>
                <w:color w:val="000000"/>
                <w:lang w:val="en-US"/>
              </w:rPr>
              <w:t>S</w:t>
            </w:r>
            <w:r>
              <w:rPr>
                <w:rFonts w:ascii="Segoe UI Historic" w:eastAsia="PMingLiU" w:hAnsi="Segoe UI Historic" w:cs="Segoe UI Historic"/>
                <w:color w:val="000000"/>
                <w:lang w:val="en-US"/>
              </w:rPr>
              <w:t>kills</w:t>
            </w:r>
          </w:p>
        </w:tc>
        <w:tc>
          <w:tcPr>
            <w:tcW w:w="5622" w:type="dxa"/>
            <w:shd w:val="clear" w:color="auto" w:fill="auto"/>
            <w:vAlign w:val="center"/>
            <w:hideMark/>
          </w:tcPr>
          <w:p w14:paraId="251791F1" w14:textId="3827A40B" w:rsidR="002110CC" w:rsidRPr="002110CC" w:rsidRDefault="002D6FD4" w:rsidP="002D6FD4">
            <w:pPr>
              <w:spacing w:after="0" w:line="240" w:lineRule="auto"/>
              <w:jc w:val="center"/>
              <w:rPr>
                <w:rFonts w:ascii="Segoe UI Historic" w:eastAsia="PMingLiU" w:hAnsi="Segoe UI Historic" w:cs="Segoe UI Historic"/>
                <w:color w:val="000000"/>
                <w:lang w:val="en-US"/>
              </w:rPr>
            </w:pPr>
            <w:r>
              <w:rPr>
                <w:rFonts w:ascii="Segoe UI Historic" w:eastAsia="PMingLiU" w:hAnsi="Segoe UI Historic" w:cs="Segoe UI Historic" w:hint="eastAsia"/>
                <w:color w:val="000000"/>
                <w:lang w:val="en-US"/>
              </w:rPr>
              <w:t>P</w:t>
            </w:r>
            <w:r>
              <w:rPr>
                <w:rFonts w:ascii="Segoe UI Historic" w:eastAsia="PMingLiU" w:hAnsi="Segoe UI Historic" w:cs="Segoe UI Historic"/>
                <w:color w:val="000000"/>
                <w:lang w:val="en-US"/>
              </w:rPr>
              <w:t>age</w:t>
            </w:r>
          </w:p>
        </w:tc>
      </w:tr>
      <w:tr w:rsidR="00746F19" w:rsidRPr="00C47354" w14:paraId="69E687D2" w14:textId="77777777" w:rsidTr="00693678">
        <w:trPr>
          <w:trHeight w:val="153"/>
        </w:trPr>
        <w:tc>
          <w:tcPr>
            <w:tcW w:w="3114" w:type="dxa"/>
            <w:shd w:val="clear" w:color="auto" w:fill="auto"/>
            <w:vAlign w:val="center"/>
            <w:hideMark/>
          </w:tcPr>
          <w:p w14:paraId="71071112" w14:textId="4D657732" w:rsidR="00746F19" w:rsidRPr="00C47354" w:rsidRDefault="00746F19" w:rsidP="00C93441">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rPr>
              <w:t>&gt;=3 tables interlinked</w:t>
            </w:r>
          </w:p>
        </w:tc>
        <w:tc>
          <w:tcPr>
            <w:tcW w:w="1134" w:type="dxa"/>
            <w:gridSpan w:val="2"/>
            <w:shd w:val="clear" w:color="auto" w:fill="auto"/>
            <w:vAlign w:val="center"/>
          </w:tcPr>
          <w:p w14:paraId="52E6B95A"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425" w:type="dxa"/>
            <w:shd w:val="clear" w:color="auto" w:fill="auto"/>
            <w:vAlign w:val="center"/>
          </w:tcPr>
          <w:p w14:paraId="5ABDDD15"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5622" w:type="dxa"/>
            <w:shd w:val="clear" w:color="auto" w:fill="auto"/>
            <w:vAlign w:val="center"/>
          </w:tcPr>
          <w:p w14:paraId="3726E330" w14:textId="2C087003" w:rsidR="00746F19" w:rsidRPr="00C47354" w:rsidRDefault="00746F19" w:rsidP="00C93441">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hint="eastAsia"/>
                <w:color w:val="000000"/>
                <w:lang w:val="en-US"/>
              </w:rPr>
              <w:t>S</w:t>
            </w:r>
            <w:r>
              <w:rPr>
                <w:rFonts w:ascii="Segoe UI Historic" w:eastAsia="PMingLiU" w:hAnsi="Segoe UI Historic" w:cs="Segoe UI Historic"/>
                <w:color w:val="000000"/>
                <w:lang w:val="en-US"/>
              </w:rPr>
              <w:t>ee 2.4 for E-R diagram</w:t>
            </w:r>
          </w:p>
        </w:tc>
      </w:tr>
      <w:tr w:rsidR="00746F19" w:rsidRPr="00C47354" w14:paraId="26096DFE" w14:textId="77777777" w:rsidTr="00693678">
        <w:trPr>
          <w:trHeight w:val="153"/>
        </w:trPr>
        <w:tc>
          <w:tcPr>
            <w:tcW w:w="3114" w:type="dxa"/>
            <w:shd w:val="clear" w:color="auto" w:fill="auto"/>
            <w:vAlign w:val="center"/>
            <w:hideMark/>
          </w:tcPr>
          <w:p w14:paraId="4BF565E5" w14:textId="77777777" w:rsidR="00746F19" w:rsidRPr="00C47354" w:rsidRDefault="00746F19" w:rsidP="00A47FDE">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rPr>
              <w:t>Cross-table SQL</w:t>
            </w:r>
          </w:p>
        </w:tc>
        <w:tc>
          <w:tcPr>
            <w:tcW w:w="1134" w:type="dxa"/>
            <w:gridSpan w:val="2"/>
            <w:shd w:val="clear" w:color="auto" w:fill="auto"/>
            <w:vAlign w:val="center"/>
          </w:tcPr>
          <w:p w14:paraId="2EDE98C4"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425" w:type="dxa"/>
            <w:shd w:val="clear" w:color="auto" w:fill="auto"/>
            <w:vAlign w:val="center"/>
          </w:tcPr>
          <w:p w14:paraId="1B742608"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5622" w:type="dxa"/>
            <w:shd w:val="clear" w:color="auto" w:fill="auto"/>
            <w:vAlign w:val="center"/>
          </w:tcPr>
          <w:p w14:paraId="2052DD88" w14:textId="648D4A9C" w:rsidR="00746F19" w:rsidRPr="00C47354" w:rsidRDefault="00746F19" w:rsidP="00A47FDE">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color w:val="000000"/>
                <w:lang w:val="en-US"/>
              </w:rPr>
              <w:t>110 (</w:t>
            </w:r>
            <w:r>
              <w:rPr>
                <w:rFonts w:ascii="Segoe UI Historic" w:eastAsia="PMingLiU" w:hAnsi="Segoe UI Historic" w:cs="Segoe UI Historic" w:hint="eastAsia"/>
                <w:color w:val="000000"/>
                <w:lang w:val="en-US"/>
              </w:rPr>
              <w:t>S</w:t>
            </w:r>
            <w:r>
              <w:rPr>
                <w:rFonts w:ascii="Segoe UI Historic" w:eastAsia="PMingLiU" w:hAnsi="Segoe UI Historic" w:cs="Segoe UI Historic"/>
                <w:color w:val="000000"/>
                <w:lang w:val="en-US"/>
              </w:rPr>
              <w:t>ection 2.7a TopScore)</w:t>
            </w:r>
          </w:p>
        </w:tc>
      </w:tr>
      <w:tr w:rsidR="00746F19" w:rsidRPr="00C47354" w14:paraId="2411FC9C" w14:textId="77777777" w:rsidTr="00693678">
        <w:trPr>
          <w:trHeight w:val="153"/>
        </w:trPr>
        <w:tc>
          <w:tcPr>
            <w:tcW w:w="3114" w:type="dxa"/>
            <w:shd w:val="clear" w:color="auto" w:fill="auto"/>
            <w:vAlign w:val="center"/>
            <w:hideMark/>
          </w:tcPr>
          <w:p w14:paraId="52CD7CF8" w14:textId="77777777" w:rsidR="00746F19" w:rsidRPr="00C47354" w:rsidRDefault="00746F19" w:rsidP="00A47FDE">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rPr>
              <w:t>Pivot SQL</w:t>
            </w:r>
          </w:p>
        </w:tc>
        <w:tc>
          <w:tcPr>
            <w:tcW w:w="1134" w:type="dxa"/>
            <w:gridSpan w:val="2"/>
            <w:shd w:val="clear" w:color="auto" w:fill="auto"/>
            <w:vAlign w:val="center"/>
          </w:tcPr>
          <w:p w14:paraId="0C75EA26"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425" w:type="dxa"/>
            <w:shd w:val="clear" w:color="auto" w:fill="auto"/>
            <w:vAlign w:val="center"/>
          </w:tcPr>
          <w:p w14:paraId="49DAE73D"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5622" w:type="dxa"/>
            <w:shd w:val="clear" w:color="auto" w:fill="auto"/>
            <w:vAlign w:val="center"/>
          </w:tcPr>
          <w:p w14:paraId="30400BD0" w14:textId="17AC58E4" w:rsidR="00746F19" w:rsidRPr="00C47354" w:rsidRDefault="00746F19" w:rsidP="00A47FDE">
            <w:pPr>
              <w:spacing w:after="0" w:line="240" w:lineRule="auto"/>
              <w:rPr>
                <w:rFonts w:ascii="Segoe UI Historic" w:eastAsia="PMingLiU" w:hAnsi="Segoe UI Historic" w:cs="Segoe UI Historic"/>
                <w:color w:val="000000"/>
                <w:sz w:val="24"/>
                <w:szCs w:val="24"/>
                <w:lang w:val="en-US"/>
              </w:rPr>
            </w:pPr>
            <w:r>
              <w:rPr>
                <w:rFonts w:ascii="Segoe UI Historic" w:eastAsia="PMingLiU" w:hAnsi="Segoe UI Historic" w:cs="Segoe UI Historic"/>
                <w:color w:val="000000"/>
                <w:lang w:val="en-US"/>
              </w:rPr>
              <w:t>110 (</w:t>
            </w:r>
            <w:r>
              <w:rPr>
                <w:rFonts w:ascii="Segoe UI Historic" w:eastAsia="PMingLiU" w:hAnsi="Segoe UI Historic" w:cs="Segoe UI Historic" w:hint="eastAsia"/>
                <w:color w:val="000000"/>
                <w:lang w:val="en-US"/>
              </w:rPr>
              <w:t>S</w:t>
            </w:r>
            <w:r>
              <w:rPr>
                <w:rFonts w:ascii="Segoe UI Historic" w:eastAsia="PMingLiU" w:hAnsi="Segoe UI Historic" w:cs="Segoe UI Historic"/>
                <w:color w:val="000000"/>
                <w:lang w:val="en-US"/>
              </w:rPr>
              <w:t>ection 2.7a BestScoreOfPlayer)</w:t>
            </w:r>
          </w:p>
        </w:tc>
      </w:tr>
      <w:tr w:rsidR="00746F19" w:rsidRPr="00C47354" w14:paraId="3BDC3486" w14:textId="77777777" w:rsidTr="00693678">
        <w:trPr>
          <w:trHeight w:val="158"/>
        </w:trPr>
        <w:tc>
          <w:tcPr>
            <w:tcW w:w="3114" w:type="dxa"/>
            <w:shd w:val="clear" w:color="auto" w:fill="auto"/>
            <w:vAlign w:val="center"/>
            <w:hideMark/>
          </w:tcPr>
          <w:p w14:paraId="6114C28A" w14:textId="77777777" w:rsidR="00746F19" w:rsidRPr="00C47354" w:rsidRDefault="00746F19" w:rsidP="00A47FDE">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rPr>
              <w:t>DDL scripts</w:t>
            </w:r>
          </w:p>
        </w:tc>
        <w:tc>
          <w:tcPr>
            <w:tcW w:w="1134" w:type="dxa"/>
            <w:gridSpan w:val="2"/>
            <w:shd w:val="clear" w:color="auto" w:fill="auto"/>
            <w:vAlign w:val="center"/>
          </w:tcPr>
          <w:p w14:paraId="4086C320"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425" w:type="dxa"/>
            <w:shd w:val="clear" w:color="auto" w:fill="auto"/>
            <w:vAlign w:val="center"/>
          </w:tcPr>
          <w:p w14:paraId="585200F4"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5622" w:type="dxa"/>
            <w:shd w:val="clear" w:color="auto" w:fill="auto"/>
            <w:vAlign w:val="center"/>
          </w:tcPr>
          <w:p w14:paraId="7478081D" w14:textId="2B723B19" w:rsidR="00746F19" w:rsidRPr="00C47354" w:rsidRDefault="00746F19" w:rsidP="00A47FDE">
            <w:pPr>
              <w:spacing w:after="0" w:line="240" w:lineRule="auto"/>
              <w:rPr>
                <w:rFonts w:ascii="Segoe UI Historic" w:eastAsia="PMingLiU" w:hAnsi="Segoe UI Historic" w:cs="Segoe UI Historic"/>
                <w:color w:val="000000"/>
                <w:sz w:val="24"/>
                <w:szCs w:val="24"/>
                <w:lang w:val="en-US"/>
              </w:rPr>
            </w:pPr>
            <w:r>
              <w:rPr>
                <w:rFonts w:ascii="Segoe UI Historic" w:eastAsia="PMingLiU" w:hAnsi="Segoe UI Historic" w:cs="Segoe UI Historic" w:hint="eastAsia"/>
                <w:color w:val="000000"/>
                <w:sz w:val="24"/>
                <w:szCs w:val="24"/>
                <w:lang w:val="en-US"/>
              </w:rPr>
              <w:t>8</w:t>
            </w:r>
            <w:r>
              <w:rPr>
                <w:rFonts w:ascii="Segoe UI Historic" w:eastAsia="PMingLiU" w:hAnsi="Segoe UI Historic" w:cs="Segoe UI Historic"/>
                <w:color w:val="000000"/>
                <w:sz w:val="24"/>
                <w:szCs w:val="24"/>
                <w:lang w:val="en-US"/>
              </w:rPr>
              <w:t>4,88,12,23,27,28,17,85</w:t>
            </w:r>
          </w:p>
        </w:tc>
      </w:tr>
      <w:tr w:rsidR="00746F19" w:rsidRPr="00C47354" w14:paraId="31363641" w14:textId="77777777" w:rsidTr="00693678">
        <w:trPr>
          <w:trHeight w:val="158"/>
        </w:trPr>
        <w:tc>
          <w:tcPr>
            <w:tcW w:w="3114" w:type="dxa"/>
            <w:shd w:val="clear" w:color="auto" w:fill="auto"/>
            <w:vAlign w:val="center"/>
          </w:tcPr>
          <w:p w14:paraId="6F36F3CF" w14:textId="37698E6E" w:rsidR="00746F19" w:rsidRPr="00C47354" w:rsidRDefault="00746F19" w:rsidP="00A47FDE">
            <w:pPr>
              <w:spacing w:after="0" w:line="240" w:lineRule="auto"/>
              <w:rPr>
                <w:rFonts w:ascii="Segoe UI Historic" w:eastAsia="PMingLiU" w:hAnsi="Segoe UI Historic" w:cs="Segoe UI Historic"/>
                <w:color w:val="000000"/>
              </w:rPr>
            </w:pPr>
            <w:r>
              <w:rPr>
                <w:rFonts w:ascii="Segoe UI Historic" w:eastAsia="PMingLiU" w:hAnsi="Segoe UI Historic" w:cs="Segoe UI Historic" w:hint="eastAsia"/>
                <w:color w:val="000000"/>
              </w:rPr>
              <w:t>D</w:t>
            </w:r>
            <w:r>
              <w:rPr>
                <w:rFonts w:ascii="Segoe UI Historic" w:eastAsia="PMingLiU" w:hAnsi="Segoe UI Historic" w:cs="Segoe UI Historic"/>
                <w:color w:val="000000"/>
              </w:rPr>
              <w:t>DU script</w:t>
            </w:r>
          </w:p>
        </w:tc>
        <w:tc>
          <w:tcPr>
            <w:tcW w:w="1134" w:type="dxa"/>
            <w:gridSpan w:val="2"/>
            <w:shd w:val="clear" w:color="auto" w:fill="auto"/>
            <w:vAlign w:val="center"/>
          </w:tcPr>
          <w:p w14:paraId="64518F79" w14:textId="77777777" w:rsidR="00746F19" w:rsidRPr="00C47354" w:rsidRDefault="00746F19" w:rsidP="0056560C">
            <w:pPr>
              <w:spacing w:after="0" w:line="240" w:lineRule="auto"/>
              <w:rPr>
                <w:rFonts w:ascii="Segoe UI Historic" w:eastAsia="PMingLiU" w:hAnsi="Segoe UI Historic" w:cs="Segoe UI Historic"/>
                <w:color w:val="000000"/>
              </w:rPr>
            </w:pPr>
          </w:p>
        </w:tc>
        <w:tc>
          <w:tcPr>
            <w:tcW w:w="425" w:type="dxa"/>
            <w:shd w:val="clear" w:color="auto" w:fill="auto"/>
            <w:vAlign w:val="center"/>
          </w:tcPr>
          <w:p w14:paraId="1E463911" w14:textId="77777777" w:rsidR="00746F19" w:rsidRPr="00C47354" w:rsidRDefault="00746F19" w:rsidP="0056560C">
            <w:pPr>
              <w:spacing w:after="0" w:line="240" w:lineRule="auto"/>
              <w:rPr>
                <w:rFonts w:ascii="Segoe UI Historic" w:eastAsia="PMingLiU" w:hAnsi="Segoe UI Historic" w:cs="Segoe UI Historic"/>
                <w:color w:val="000000"/>
              </w:rPr>
            </w:pPr>
          </w:p>
        </w:tc>
        <w:tc>
          <w:tcPr>
            <w:tcW w:w="5622" w:type="dxa"/>
            <w:shd w:val="clear" w:color="auto" w:fill="auto"/>
            <w:vAlign w:val="center"/>
          </w:tcPr>
          <w:p w14:paraId="2A343DDE" w14:textId="502B0AB2" w:rsidR="00746F19" w:rsidRPr="00C47354" w:rsidRDefault="00746F19" w:rsidP="00A47FDE">
            <w:pPr>
              <w:spacing w:after="0" w:line="240" w:lineRule="auto"/>
              <w:rPr>
                <w:rFonts w:ascii="Segoe UI Historic" w:eastAsia="PMingLiU" w:hAnsi="Segoe UI Historic" w:cs="Segoe UI Historic"/>
                <w:color w:val="000000"/>
                <w:sz w:val="24"/>
                <w:szCs w:val="24"/>
                <w:lang w:val="en-US"/>
              </w:rPr>
            </w:pPr>
            <w:r>
              <w:rPr>
                <w:rFonts w:ascii="Segoe UI Historic" w:eastAsia="PMingLiU" w:hAnsi="Segoe UI Historic" w:cs="Segoe UI Historic" w:hint="eastAsia"/>
                <w:color w:val="000000"/>
                <w:sz w:val="24"/>
                <w:szCs w:val="24"/>
                <w:lang w:val="en-US"/>
              </w:rPr>
              <w:t>1</w:t>
            </w:r>
            <w:r>
              <w:rPr>
                <w:rFonts w:ascii="Segoe UI Historic" w:eastAsia="PMingLiU" w:hAnsi="Segoe UI Historic" w:cs="Segoe UI Historic"/>
                <w:color w:val="000000"/>
                <w:sz w:val="24"/>
                <w:szCs w:val="24"/>
                <w:lang w:val="en-US"/>
              </w:rPr>
              <w:t>10,18,22,23,27,28,30</w:t>
            </w:r>
          </w:p>
        </w:tc>
      </w:tr>
      <w:tr w:rsidR="00746F19" w:rsidRPr="00C47354" w14:paraId="323E163E" w14:textId="77777777" w:rsidTr="00693678">
        <w:trPr>
          <w:trHeight w:val="153"/>
        </w:trPr>
        <w:tc>
          <w:tcPr>
            <w:tcW w:w="3114" w:type="dxa"/>
            <w:shd w:val="clear" w:color="auto" w:fill="auto"/>
            <w:vAlign w:val="center"/>
            <w:hideMark/>
          </w:tcPr>
          <w:p w14:paraId="09D7D96A" w14:textId="38BBC676" w:rsidR="00746F19" w:rsidRPr="00C47354" w:rsidRDefault="00746F19" w:rsidP="00A47FDE">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lang w:val="en-US"/>
              </w:rPr>
              <w:t>H</w:t>
            </w:r>
            <w:r>
              <w:rPr>
                <w:rFonts w:ascii="Segoe UI Historic" w:eastAsia="PMingLiU" w:hAnsi="Segoe UI Historic" w:cs="Segoe UI Historic"/>
                <w:color w:val="000000"/>
                <w:lang w:val="en-US"/>
              </w:rPr>
              <w:t>ashing</w:t>
            </w:r>
          </w:p>
        </w:tc>
        <w:tc>
          <w:tcPr>
            <w:tcW w:w="1134" w:type="dxa"/>
            <w:gridSpan w:val="2"/>
            <w:shd w:val="clear" w:color="auto" w:fill="auto"/>
            <w:vAlign w:val="center"/>
          </w:tcPr>
          <w:p w14:paraId="0B7FB79F"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425" w:type="dxa"/>
            <w:shd w:val="clear" w:color="auto" w:fill="auto"/>
            <w:vAlign w:val="center"/>
          </w:tcPr>
          <w:p w14:paraId="666276DF"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5622" w:type="dxa"/>
            <w:shd w:val="clear" w:color="auto" w:fill="auto"/>
            <w:vAlign w:val="center"/>
            <w:hideMark/>
          </w:tcPr>
          <w:p w14:paraId="38BC7E17" w14:textId="323996FF" w:rsidR="00746F19" w:rsidRPr="00C47354" w:rsidRDefault="00746F19" w:rsidP="00A47FDE">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color w:val="000000"/>
              </w:rPr>
              <w:t>5, 77, 110</w:t>
            </w:r>
          </w:p>
        </w:tc>
      </w:tr>
      <w:tr w:rsidR="00746F19" w:rsidRPr="00C47354" w14:paraId="58E99186" w14:textId="77777777" w:rsidTr="00693678">
        <w:trPr>
          <w:trHeight w:val="153"/>
        </w:trPr>
        <w:tc>
          <w:tcPr>
            <w:tcW w:w="3114" w:type="dxa"/>
            <w:shd w:val="clear" w:color="auto" w:fill="auto"/>
            <w:vAlign w:val="center"/>
            <w:hideMark/>
          </w:tcPr>
          <w:p w14:paraId="12E812DB" w14:textId="4E263B48" w:rsidR="00746F19" w:rsidRPr="00C47354" w:rsidRDefault="00746F19" w:rsidP="00A47FDE">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rPr>
              <w:t>Lists</w:t>
            </w:r>
            <w:r>
              <w:rPr>
                <w:rFonts w:ascii="Segoe UI Historic" w:eastAsia="PMingLiU" w:hAnsi="Segoe UI Historic" w:cs="Segoe UI Historic"/>
                <w:color w:val="000000"/>
              </w:rPr>
              <w:t xml:space="preserve"> </w:t>
            </w:r>
          </w:p>
        </w:tc>
        <w:tc>
          <w:tcPr>
            <w:tcW w:w="1134" w:type="dxa"/>
            <w:gridSpan w:val="2"/>
            <w:shd w:val="clear" w:color="auto" w:fill="auto"/>
            <w:vAlign w:val="center"/>
          </w:tcPr>
          <w:p w14:paraId="076F4BC3" w14:textId="4E928279" w:rsidR="00746F19" w:rsidRPr="00C47354" w:rsidRDefault="00746F19" w:rsidP="0056560C">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color w:val="000000"/>
              </w:rPr>
              <w:t>built-in</w:t>
            </w:r>
          </w:p>
        </w:tc>
        <w:tc>
          <w:tcPr>
            <w:tcW w:w="425" w:type="dxa"/>
            <w:shd w:val="clear" w:color="auto" w:fill="auto"/>
            <w:vAlign w:val="center"/>
          </w:tcPr>
          <w:p w14:paraId="5845B47B" w14:textId="77777777" w:rsidR="00746F19" w:rsidRPr="00C47354" w:rsidRDefault="00746F19" w:rsidP="00746F19">
            <w:pPr>
              <w:spacing w:after="0" w:line="240" w:lineRule="auto"/>
              <w:rPr>
                <w:rFonts w:ascii="Segoe UI Historic" w:eastAsia="PMingLiU" w:hAnsi="Segoe UI Historic" w:cs="Segoe UI Historic"/>
                <w:color w:val="000000"/>
                <w:lang w:val="en-US"/>
              </w:rPr>
            </w:pPr>
          </w:p>
        </w:tc>
        <w:tc>
          <w:tcPr>
            <w:tcW w:w="5622" w:type="dxa"/>
            <w:shd w:val="clear" w:color="auto" w:fill="auto"/>
            <w:vAlign w:val="center"/>
            <w:hideMark/>
          </w:tcPr>
          <w:p w14:paraId="6C28163A" w14:textId="064676BC" w:rsidR="00746F19" w:rsidRPr="00C47354" w:rsidRDefault="00746F19" w:rsidP="00A47FDE">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color w:val="000000"/>
              </w:rPr>
              <w:t>6,7,19,23,24,36,4344,48,49.51,72,73,79,96</w:t>
            </w:r>
          </w:p>
        </w:tc>
      </w:tr>
      <w:tr w:rsidR="00746F19" w:rsidRPr="00C47354" w14:paraId="2192CB41" w14:textId="77777777" w:rsidTr="00693678">
        <w:trPr>
          <w:trHeight w:val="153"/>
        </w:trPr>
        <w:tc>
          <w:tcPr>
            <w:tcW w:w="3114" w:type="dxa"/>
            <w:shd w:val="clear" w:color="auto" w:fill="auto"/>
            <w:vAlign w:val="center"/>
            <w:hideMark/>
          </w:tcPr>
          <w:p w14:paraId="1380B599" w14:textId="1C25EF2B" w:rsidR="00746F19" w:rsidRPr="00C47354" w:rsidRDefault="00746F19" w:rsidP="00A47FDE">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rPr>
              <w:t>Stacks</w:t>
            </w:r>
          </w:p>
        </w:tc>
        <w:tc>
          <w:tcPr>
            <w:tcW w:w="1134" w:type="dxa"/>
            <w:gridSpan w:val="2"/>
            <w:shd w:val="clear" w:color="auto" w:fill="auto"/>
            <w:vAlign w:val="center"/>
          </w:tcPr>
          <w:p w14:paraId="485CF49B" w14:textId="6D6043FE" w:rsidR="00746F19" w:rsidRPr="00C47354" w:rsidRDefault="00746F19" w:rsidP="0056560C">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color w:val="000000"/>
                <w:lang w:val="en-US"/>
              </w:rPr>
              <w:t>Self-made</w:t>
            </w:r>
          </w:p>
        </w:tc>
        <w:tc>
          <w:tcPr>
            <w:tcW w:w="425" w:type="dxa"/>
            <w:shd w:val="clear" w:color="auto" w:fill="auto"/>
            <w:vAlign w:val="center"/>
          </w:tcPr>
          <w:p w14:paraId="70DFBEE3" w14:textId="321511FF" w:rsidR="00746F19" w:rsidRPr="00C47354" w:rsidRDefault="007A6F01" w:rsidP="0056560C">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color w:val="000000"/>
                <w:lang w:val="en-US"/>
              </w:rPr>
              <w:t>10</w:t>
            </w:r>
          </w:p>
        </w:tc>
        <w:tc>
          <w:tcPr>
            <w:tcW w:w="5622" w:type="dxa"/>
            <w:shd w:val="clear" w:color="auto" w:fill="auto"/>
            <w:vAlign w:val="center"/>
            <w:hideMark/>
          </w:tcPr>
          <w:p w14:paraId="4BC361FC" w14:textId="3C945E54" w:rsidR="00746F19" w:rsidRPr="00C47354" w:rsidRDefault="00B92816" w:rsidP="00A47FDE">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hint="eastAsia"/>
                <w:color w:val="000000"/>
                <w:lang w:val="en-US"/>
              </w:rPr>
              <w:t>4</w:t>
            </w:r>
            <w:r>
              <w:rPr>
                <w:rFonts w:ascii="Segoe UI Historic" w:eastAsia="PMingLiU" w:hAnsi="Segoe UI Historic" w:cs="Segoe UI Historic"/>
                <w:color w:val="000000"/>
                <w:lang w:val="en-US"/>
              </w:rPr>
              <w:t>4</w:t>
            </w:r>
            <w:r w:rsidR="008D3E4E">
              <w:rPr>
                <w:rFonts w:ascii="Segoe UI Historic" w:eastAsia="PMingLiU" w:hAnsi="Segoe UI Historic" w:cs="Segoe UI Historic"/>
                <w:color w:val="000000"/>
                <w:lang w:val="en-US"/>
              </w:rPr>
              <w:t>,51-54</w:t>
            </w:r>
          </w:p>
        </w:tc>
      </w:tr>
      <w:tr w:rsidR="00746F19" w:rsidRPr="00C47354" w14:paraId="420A8E93" w14:textId="77777777" w:rsidTr="00693678">
        <w:trPr>
          <w:trHeight w:val="153"/>
        </w:trPr>
        <w:tc>
          <w:tcPr>
            <w:tcW w:w="3114" w:type="dxa"/>
            <w:shd w:val="clear" w:color="auto" w:fill="auto"/>
            <w:vAlign w:val="center"/>
            <w:hideMark/>
          </w:tcPr>
          <w:p w14:paraId="178C33C3" w14:textId="3D7C5578" w:rsidR="00746F19" w:rsidRPr="00C47354" w:rsidRDefault="00746F19" w:rsidP="00A47FDE">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rPr>
              <w:t>Queues</w:t>
            </w:r>
            <w:r>
              <w:rPr>
                <w:rFonts w:ascii="Segoe UI Historic" w:eastAsia="PMingLiU" w:hAnsi="Segoe UI Historic" w:cs="Segoe UI Historic"/>
                <w:color w:val="000000"/>
              </w:rPr>
              <w:t xml:space="preserve"> </w:t>
            </w:r>
          </w:p>
        </w:tc>
        <w:tc>
          <w:tcPr>
            <w:tcW w:w="1134" w:type="dxa"/>
            <w:gridSpan w:val="2"/>
            <w:shd w:val="clear" w:color="auto" w:fill="auto"/>
            <w:vAlign w:val="center"/>
          </w:tcPr>
          <w:p w14:paraId="5EDE9357" w14:textId="4A985C6A" w:rsidR="00746F19" w:rsidRPr="00C47354" w:rsidRDefault="00746F19" w:rsidP="0056560C">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color w:val="000000"/>
                <w:lang w:val="en-US"/>
              </w:rPr>
              <w:t>self-</w:t>
            </w:r>
            <w:r w:rsidR="007A6F01">
              <w:rPr>
                <w:rFonts w:ascii="Segoe UI Historic" w:eastAsia="PMingLiU" w:hAnsi="Segoe UI Historic" w:cs="Segoe UI Historic"/>
                <w:color w:val="000000"/>
                <w:lang w:val="en-US"/>
              </w:rPr>
              <w:t>m</w:t>
            </w:r>
            <w:r>
              <w:rPr>
                <w:rFonts w:ascii="Segoe UI Historic" w:eastAsia="PMingLiU" w:hAnsi="Segoe UI Historic" w:cs="Segoe UI Historic"/>
                <w:color w:val="000000"/>
                <w:lang w:val="en-US"/>
              </w:rPr>
              <w:t>ade</w:t>
            </w:r>
          </w:p>
        </w:tc>
        <w:tc>
          <w:tcPr>
            <w:tcW w:w="425" w:type="dxa"/>
            <w:shd w:val="clear" w:color="auto" w:fill="auto"/>
            <w:vAlign w:val="center"/>
          </w:tcPr>
          <w:p w14:paraId="2260B6B9" w14:textId="7DBBE039" w:rsidR="00746F19" w:rsidRPr="00C47354" w:rsidRDefault="007A6F01" w:rsidP="0056560C">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hint="eastAsia"/>
                <w:color w:val="000000"/>
                <w:lang w:val="en-US"/>
              </w:rPr>
              <w:t>2</w:t>
            </w:r>
          </w:p>
        </w:tc>
        <w:tc>
          <w:tcPr>
            <w:tcW w:w="5622" w:type="dxa"/>
            <w:shd w:val="clear" w:color="auto" w:fill="auto"/>
            <w:vAlign w:val="center"/>
            <w:hideMark/>
          </w:tcPr>
          <w:p w14:paraId="78AA8DB0" w14:textId="151A05E4" w:rsidR="00746F19" w:rsidRPr="00C47354" w:rsidRDefault="00746F19" w:rsidP="00A47FDE">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color w:val="000000"/>
              </w:rPr>
              <w:t>20,24,29</w:t>
            </w:r>
          </w:p>
        </w:tc>
      </w:tr>
      <w:tr w:rsidR="00746F19" w:rsidRPr="00C47354" w14:paraId="5C37007E" w14:textId="77777777" w:rsidTr="00693678">
        <w:trPr>
          <w:trHeight w:val="153"/>
        </w:trPr>
        <w:tc>
          <w:tcPr>
            <w:tcW w:w="3114" w:type="dxa"/>
            <w:shd w:val="clear" w:color="auto" w:fill="auto"/>
            <w:vAlign w:val="center"/>
            <w:hideMark/>
          </w:tcPr>
          <w:p w14:paraId="2A0C7E23" w14:textId="4B7AEF29" w:rsidR="00746F19" w:rsidRPr="00C47354" w:rsidRDefault="00746F19" w:rsidP="00A47FDE">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rPr>
              <w:t>Graphs</w:t>
            </w:r>
          </w:p>
        </w:tc>
        <w:tc>
          <w:tcPr>
            <w:tcW w:w="1134" w:type="dxa"/>
            <w:gridSpan w:val="2"/>
            <w:shd w:val="clear" w:color="auto" w:fill="auto"/>
            <w:vAlign w:val="center"/>
          </w:tcPr>
          <w:p w14:paraId="0ADF37FE"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425" w:type="dxa"/>
            <w:shd w:val="clear" w:color="auto" w:fill="auto"/>
            <w:vAlign w:val="center"/>
          </w:tcPr>
          <w:p w14:paraId="776652DE"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5622" w:type="dxa"/>
            <w:shd w:val="clear" w:color="auto" w:fill="auto"/>
            <w:vAlign w:val="center"/>
            <w:hideMark/>
          </w:tcPr>
          <w:p w14:paraId="3C4FCB4C" w14:textId="0A9453FA" w:rsidR="00746F19" w:rsidRPr="00C47354" w:rsidRDefault="00746F19" w:rsidP="00A47FDE">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rPr>
              <w:t>Tree + Merge sort</w:t>
            </w:r>
          </w:p>
        </w:tc>
      </w:tr>
      <w:tr w:rsidR="00746F19" w:rsidRPr="00C47354" w14:paraId="415BECCC" w14:textId="77777777" w:rsidTr="00693678">
        <w:trPr>
          <w:trHeight w:val="158"/>
        </w:trPr>
        <w:tc>
          <w:tcPr>
            <w:tcW w:w="3114" w:type="dxa"/>
            <w:shd w:val="clear" w:color="auto" w:fill="auto"/>
            <w:vAlign w:val="center"/>
            <w:hideMark/>
          </w:tcPr>
          <w:p w14:paraId="451AD277" w14:textId="35E91FEF" w:rsidR="00746F19" w:rsidRPr="00C47354" w:rsidRDefault="00746F19" w:rsidP="00A47FDE">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rPr>
              <w:t>Trees</w:t>
            </w:r>
          </w:p>
        </w:tc>
        <w:tc>
          <w:tcPr>
            <w:tcW w:w="1134" w:type="dxa"/>
            <w:gridSpan w:val="2"/>
            <w:shd w:val="clear" w:color="auto" w:fill="auto"/>
            <w:vAlign w:val="center"/>
          </w:tcPr>
          <w:p w14:paraId="72663BC5"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425" w:type="dxa"/>
            <w:shd w:val="clear" w:color="auto" w:fill="auto"/>
            <w:vAlign w:val="center"/>
          </w:tcPr>
          <w:p w14:paraId="4F67EF55"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5622" w:type="dxa"/>
            <w:shd w:val="clear" w:color="auto" w:fill="auto"/>
            <w:hideMark/>
          </w:tcPr>
          <w:p w14:paraId="31090044" w14:textId="696128D2" w:rsidR="00746F19" w:rsidRPr="00C47354" w:rsidRDefault="00746F19" w:rsidP="00A47FDE">
            <w:pPr>
              <w:spacing w:after="0" w:line="240" w:lineRule="auto"/>
              <w:ind w:left="480"/>
              <w:rPr>
                <w:rFonts w:ascii="Segoe UI Historic" w:eastAsia="PMingLiU" w:hAnsi="Segoe UI Historic" w:cs="Segoe UI Historic"/>
                <w:color w:val="000000"/>
                <w:sz w:val="24"/>
                <w:szCs w:val="24"/>
                <w:lang w:val="en-US"/>
              </w:rPr>
            </w:pPr>
          </w:p>
        </w:tc>
      </w:tr>
      <w:tr w:rsidR="00746F19" w:rsidRPr="00C47354" w14:paraId="1C6EA7D2" w14:textId="77777777" w:rsidTr="00693678">
        <w:trPr>
          <w:trHeight w:val="153"/>
        </w:trPr>
        <w:tc>
          <w:tcPr>
            <w:tcW w:w="3114" w:type="dxa"/>
            <w:shd w:val="clear" w:color="auto" w:fill="auto"/>
            <w:vAlign w:val="center"/>
            <w:hideMark/>
          </w:tcPr>
          <w:p w14:paraId="7E981B82" w14:textId="77777777" w:rsidR="00746F19" w:rsidRPr="00C47354" w:rsidRDefault="00746F19" w:rsidP="00A47FDE">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rPr>
              <w:t>Recursion (In maze generation)</w:t>
            </w:r>
          </w:p>
        </w:tc>
        <w:tc>
          <w:tcPr>
            <w:tcW w:w="1134" w:type="dxa"/>
            <w:gridSpan w:val="2"/>
            <w:shd w:val="clear" w:color="auto" w:fill="auto"/>
            <w:vAlign w:val="center"/>
          </w:tcPr>
          <w:p w14:paraId="41D44430"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425" w:type="dxa"/>
            <w:shd w:val="clear" w:color="auto" w:fill="auto"/>
            <w:vAlign w:val="center"/>
          </w:tcPr>
          <w:p w14:paraId="64A7A8DC"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5622" w:type="dxa"/>
            <w:shd w:val="clear" w:color="auto" w:fill="auto"/>
            <w:vAlign w:val="center"/>
            <w:hideMark/>
          </w:tcPr>
          <w:p w14:paraId="2C643C6B" w14:textId="3FC43164" w:rsidR="00746F19" w:rsidRPr="00C47354" w:rsidRDefault="00746F19" w:rsidP="00A47FDE">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lang w:val="en-US"/>
              </w:rPr>
              <w:t>maze and djk</w:t>
            </w:r>
          </w:p>
        </w:tc>
      </w:tr>
      <w:tr w:rsidR="007A6F01" w:rsidRPr="00C47354" w14:paraId="3E4C15C7" w14:textId="77777777" w:rsidTr="00693678">
        <w:trPr>
          <w:trHeight w:val="153"/>
        </w:trPr>
        <w:tc>
          <w:tcPr>
            <w:tcW w:w="3114" w:type="dxa"/>
            <w:shd w:val="clear" w:color="auto" w:fill="auto"/>
            <w:vAlign w:val="center"/>
          </w:tcPr>
          <w:p w14:paraId="14751B3A" w14:textId="10304CAB" w:rsidR="007A6F01" w:rsidRPr="00C47354" w:rsidRDefault="001128C4" w:rsidP="00A47FDE">
            <w:pPr>
              <w:spacing w:after="0" w:line="240" w:lineRule="auto"/>
              <w:rPr>
                <w:rFonts w:ascii="Segoe UI Historic" w:eastAsia="PMingLiU" w:hAnsi="Segoe UI Historic" w:cs="Segoe UI Historic"/>
                <w:color w:val="000000"/>
              </w:rPr>
            </w:pPr>
            <w:r>
              <w:rPr>
                <w:rFonts w:ascii="Segoe UI Historic" w:eastAsia="PMingLiU" w:hAnsi="Segoe UI Historic" w:cs="Segoe UI Historic"/>
                <w:color w:val="000000"/>
              </w:rPr>
              <w:t xml:space="preserve">Dijkstra algorithm </w:t>
            </w:r>
          </w:p>
        </w:tc>
        <w:tc>
          <w:tcPr>
            <w:tcW w:w="1134" w:type="dxa"/>
            <w:gridSpan w:val="2"/>
            <w:shd w:val="clear" w:color="auto" w:fill="auto"/>
            <w:vAlign w:val="center"/>
          </w:tcPr>
          <w:p w14:paraId="6BA230D9" w14:textId="05110AB8" w:rsidR="007A6F01" w:rsidRPr="00C47354" w:rsidRDefault="00F233C7" w:rsidP="0056560C">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color w:val="000000"/>
                <w:lang w:val="en-US"/>
              </w:rPr>
              <w:t>Self-made</w:t>
            </w:r>
          </w:p>
        </w:tc>
        <w:tc>
          <w:tcPr>
            <w:tcW w:w="425" w:type="dxa"/>
            <w:shd w:val="clear" w:color="auto" w:fill="auto"/>
            <w:vAlign w:val="center"/>
          </w:tcPr>
          <w:p w14:paraId="4838D830" w14:textId="77777777" w:rsidR="007A6F01" w:rsidRPr="00C47354" w:rsidRDefault="007A6F01" w:rsidP="0056560C">
            <w:pPr>
              <w:spacing w:after="0" w:line="240" w:lineRule="auto"/>
              <w:rPr>
                <w:rFonts w:ascii="Segoe UI Historic" w:eastAsia="PMingLiU" w:hAnsi="Segoe UI Historic" w:cs="Segoe UI Historic"/>
                <w:color w:val="000000"/>
                <w:lang w:val="en-US"/>
              </w:rPr>
            </w:pPr>
          </w:p>
        </w:tc>
        <w:tc>
          <w:tcPr>
            <w:tcW w:w="5622" w:type="dxa"/>
            <w:shd w:val="clear" w:color="auto" w:fill="auto"/>
            <w:vAlign w:val="center"/>
          </w:tcPr>
          <w:p w14:paraId="47CA7DE2" w14:textId="77777777" w:rsidR="007A6F01" w:rsidRPr="00C47354" w:rsidRDefault="007A6F01" w:rsidP="00A47FDE">
            <w:pPr>
              <w:spacing w:after="0" w:line="240" w:lineRule="auto"/>
              <w:rPr>
                <w:rFonts w:ascii="Segoe UI Historic" w:eastAsia="PMingLiU" w:hAnsi="Segoe UI Historic" w:cs="Segoe UI Historic"/>
                <w:color w:val="000000"/>
                <w:lang w:val="en-US"/>
              </w:rPr>
            </w:pPr>
          </w:p>
        </w:tc>
      </w:tr>
      <w:tr w:rsidR="00746F19" w:rsidRPr="00C47354" w14:paraId="356A0280" w14:textId="77777777" w:rsidTr="00693678">
        <w:trPr>
          <w:trHeight w:val="153"/>
        </w:trPr>
        <w:tc>
          <w:tcPr>
            <w:tcW w:w="3114" w:type="dxa"/>
            <w:shd w:val="clear" w:color="auto" w:fill="auto"/>
            <w:vAlign w:val="center"/>
            <w:hideMark/>
          </w:tcPr>
          <w:p w14:paraId="5C28D9B0" w14:textId="77777777" w:rsidR="00746F19" w:rsidRPr="00C47354" w:rsidRDefault="00746F19" w:rsidP="00A47FDE">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rPr>
              <w:t xml:space="preserve">Merge sort </w:t>
            </w:r>
          </w:p>
        </w:tc>
        <w:tc>
          <w:tcPr>
            <w:tcW w:w="1134" w:type="dxa"/>
            <w:gridSpan w:val="2"/>
            <w:shd w:val="clear" w:color="auto" w:fill="auto"/>
            <w:vAlign w:val="center"/>
          </w:tcPr>
          <w:p w14:paraId="55CC0C6A" w14:textId="64B21DAA" w:rsidR="00746F19" w:rsidRPr="00C47354" w:rsidRDefault="007A6F01" w:rsidP="0056560C">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color w:val="000000"/>
                <w:lang w:val="en-US"/>
              </w:rPr>
              <w:t>Self-made</w:t>
            </w:r>
          </w:p>
        </w:tc>
        <w:tc>
          <w:tcPr>
            <w:tcW w:w="425" w:type="dxa"/>
            <w:shd w:val="clear" w:color="auto" w:fill="auto"/>
            <w:vAlign w:val="center"/>
          </w:tcPr>
          <w:p w14:paraId="57AEC2F9"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5622" w:type="dxa"/>
            <w:shd w:val="clear" w:color="auto" w:fill="auto"/>
            <w:vAlign w:val="center"/>
            <w:hideMark/>
          </w:tcPr>
          <w:p w14:paraId="263409D5" w14:textId="5DC47178" w:rsidR="00746F19" w:rsidRPr="00C47354" w:rsidRDefault="007A6F01" w:rsidP="00A47FDE">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hint="eastAsia"/>
                <w:color w:val="000000"/>
                <w:lang w:val="en-US"/>
              </w:rPr>
              <w:t>7</w:t>
            </w:r>
            <w:r>
              <w:rPr>
                <w:rFonts w:ascii="Segoe UI Historic" w:eastAsia="PMingLiU" w:hAnsi="Segoe UI Historic" w:cs="Segoe UI Historic"/>
                <w:color w:val="000000"/>
                <w:lang w:val="en-US"/>
              </w:rPr>
              <w:t>,8,71</w:t>
            </w:r>
          </w:p>
        </w:tc>
      </w:tr>
      <w:tr w:rsidR="00746F19" w:rsidRPr="00C47354" w14:paraId="753A37CD" w14:textId="77777777" w:rsidTr="00693678">
        <w:trPr>
          <w:trHeight w:val="153"/>
        </w:trPr>
        <w:tc>
          <w:tcPr>
            <w:tcW w:w="3114" w:type="dxa"/>
            <w:shd w:val="clear" w:color="auto" w:fill="auto"/>
            <w:vAlign w:val="center"/>
            <w:hideMark/>
          </w:tcPr>
          <w:p w14:paraId="5E4C8769" w14:textId="6D008BE5" w:rsidR="00746F19" w:rsidRPr="00C47354" w:rsidRDefault="00746F19" w:rsidP="00A47FDE">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rPr>
              <w:t>Abstract classes</w:t>
            </w:r>
            <w:r>
              <w:rPr>
                <w:rFonts w:ascii="Segoe UI Historic" w:eastAsia="PMingLiU" w:hAnsi="Segoe UI Historic" w:cs="Segoe UI Historic"/>
                <w:color w:val="000000"/>
              </w:rPr>
              <w:t>, interface</w:t>
            </w:r>
          </w:p>
        </w:tc>
        <w:tc>
          <w:tcPr>
            <w:tcW w:w="1134" w:type="dxa"/>
            <w:gridSpan w:val="2"/>
            <w:shd w:val="clear" w:color="auto" w:fill="auto"/>
            <w:vAlign w:val="center"/>
          </w:tcPr>
          <w:p w14:paraId="2315DECB"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425" w:type="dxa"/>
            <w:shd w:val="clear" w:color="auto" w:fill="auto"/>
            <w:vAlign w:val="center"/>
          </w:tcPr>
          <w:p w14:paraId="394B3D00"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5622" w:type="dxa"/>
            <w:shd w:val="clear" w:color="auto" w:fill="auto"/>
            <w:vAlign w:val="center"/>
            <w:hideMark/>
          </w:tcPr>
          <w:p w14:paraId="38F39F7C" w14:textId="39D4F1C1" w:rsidR="00746F19" w:rsidRPr="00C47354" w:rsidRDefault="00746F19" w:rsidP="00A47FDE">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hint="eastAsia"/>
                <w:color w:val="000000"/>
                <w:lang w:val="en-US"/>
              </w:rPr>
              <w:t>5</w:t>
            </w:r>
            <w:r>
              <w:rPr>
                <w:rFonts w:ascii="Segoe UI Historic" w:eastAsia="PMingLiU" w:hAnsi="Segoe UI Historic" w:cs="Segoe UI Historic"/>
                <w:color w:val="000000"/>
                <w:lang w:val="en-US"/>
              </w:rPr>
              <w:t>8,66</w:t>
            </w:r>
          </w:p>
        </w:tc>
      </w:tr>
      <w:tr w:rsidR="00746F19" w:rsidRPr="00C47354" w14:paraId="5DF22CEC" w14:textId="77777777" w:rsidTr="00693678">
        <w:trPr>
          <w:trHeight w:val="153"/>
        </w:trPr>
        <w:tc>
          <w:tcPr>
            <w:tcW w:w="3114" w:type="dxa"/>
            <w:shd w:val="clear" w:color="auto" w:fill="auto"/>
            <w:vAlign w:val="center"/>
            <w:hideMark/>
          </w:tcPr>
          <w:p w14:paraId="557BB8EB" w14:textId="33F6FE3E" w:rsidR="00746F19" w:rsidRPr="00C47354" w:rsidRDefault="00746F19" w:rsidP="00A47FDE">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lang w:val="en-US"/>
              </w:rPr>
              <w:t>Enca</w:t>
            </w:r>
            <w:r>
              <w:rPr>
                <w:rFonts w:ascii="Segoe UI Historic" w:eastAsia="PMingLiU" w:hAnsi="Segoe UI Historic" w:cs="Segoe UI Historic"/>
                <w:color w:val="000000"/>
                <w:lang w:val="en-US"/>
              </w:rPr>
              <w:t>psulation</w:t>
            </w:r>
          </w:p>
        </w:tc>
        <w:tc>
          <w:tcPr>
            <w:tcW w:w="1134" w:type="dxa"/>
            <w:gridSpan w:val="2"/>
            <w:shd w:val="clear" w:color="auto" w:fill="auto"/>
            <w:vAlign w:val="center"/>
          </w:tcPr>
          <w:p w14:paraId="568819E1"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425" w:type="dxa"/>
            <w:shd w:val="clear" w:color="auto" w:fill="auto"/>
            <w:vAlign w:val="center"/>
          </w:tcPr>
          <w:p w14:paraId="2B66CDDC"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5622" w:type="dxa"/>
            <w:shd w:val="clear" w:color="auto" w:fill="auto"/>
            <w:vAlign w:val="center"/>
            <w:hideMark/>
          </w:tcPr>
          <w:p w14:paraId="0671FC8C" w14:textId="7211AEAB" w:rsidR="00746F19" w:rsidRPr="00C47354" w:rsidRDefault="00746F19" w:rsidP="00A47FDE">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hint="eastAsia"/>
                <w:color w:val="000000"/>
                <w:lang w:val="en-US"/>
              </w:rPr>
              <w:t>3</w:t>
            </w:r>
            <w:r>
              <w:rPr>
                <w:rFonts w:ascii="Segoe UI Historic" w:eastAsia="PMingLiU" w:hAnsi="Segoe UI Historic" w:cs="Segoe UI Historic"/>
                <w:color w:val="000000"/>
                <w:lang w:val="en-US"/>
              </w:rPr>
              <w:t>,4,20,30,32,39,41,49,51,51,52,58,62,72,79,102,103</w:t>
            </w:r>
          </w:p>
        </w:tc>
      </w:tr>
      <w:tr w:rsidR="00746F19" w:rsidRPr="00C47354" w14:paraId="38017AFC" w14:textId="77777777" w:rsidTr="00693678">
        <w:trPr>
          <w:trHeight w:val="153"/>
        </w:trPr>
        <w:tc>
          <w:tcPr>
            <w:tcW w:w="3114" w:type="dxa"/>
            <w:shd w:val="clear" w:color="auto" w:fill="auto"/>
            <w:vAlign w:val="center"/>
            <w:hideMark/>
          </w:tcPr>
          <w:p w14:paraId="2EB23E11" w14:textId="788C3563" w:rsidR="00746F19" w:rsidRPr="00C47354" w:rsidRDefault="00746F19" w:rsidP="00A47FDE">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rPr>
              <w:t>Inheritance</w:t>
            </w:r>
          </w:p>
        </w:tc>
        <w:tc>
          <w:tcPr>
            <w:tcW w:w="1134" w:type="dxa"/>
            <w:gridSpan w:val="2"/>
            <w:shd w:val="clear" w:color="auto" w:fill="auto"/>
            <w:vAlign w:val="center"/>
          </w:tcPr>
          <w:p w14:paraId="4371AA1B"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425" w:type="dxa"/>
            <w:shd w:val="clear" w:color="auto" w:fill="auto"/>
            <w:vAlign w:val="center"/>
          </w:tcPr>
          <w:p w14:paraId="57974B23" w14:textId="77777777" w:rsidR="00746F19" w:rsidRPr="00C47354" w:rsidRDefault="00746F19" w:rsidP="0056560C">
            <w:pPr>
              <w:spacing w:after="0" w:line="240" w:lineRule="auto"/>
              <w:rPr>
                <w:rFonts w:ascii="Segoe UI Historic" w:eastAsia="PMingLiU" w:hAnsi="Segoe UI Historic" w:cs="Segoe UI Historic"/>
                <w:color w:val="000000"/>
                <w:lang w:val="en-US"/>
              </w:rPr>
            </w:pPr>
          </w:p>
        </w:tc>
        <w:tc>
          <w:tcPr>
            <w:tcW w:w="5622" w:type="dxa"/>
            <w:shd w:val="clear" w:color="auto" w:fill="auto"/>
            <w:vAlign w:val="center"/>
            <w:hideMark/>
          </w:tcPr>
          <w:p w14:paraId="0703CDF9" w14:textId="3A1BCD14" w:rsidR="00746F19" w:rsidRPr="00C47354" w:rsidRDefault="00746F19" w:rsidP="00A47FDE">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hint="eastAsia"/>
                <w:color w:val="000000"/>
                <w:lang w:val="en-US"/>
              </w:rPr>
              <w:t>1</w:t>
            </w:r>
            <w:r>
              <w:rPr>
                <w:rFonts w:ascii="Segoe UI Historic" w:eastAsia="PMingLiU" w:hAnsi="Segoe UI Historic" w:cs="Segoe UI Historic"/>
                <w:color w:val="000000"/>
                <w:lang w:val="en-US"/>
              </w:rPr>
              <w:t>1,36,37,38,71,74,79,80,83,85,86,89,91.95,99,9,62,</w:t>
            </w:r>
          </w:p>
        </w:tc>
      </w:tr>
      <w:tr w:rsidR="00746F19" w:rsidRPr="00C47354" w14:paraId="6F0C3EFE" w14:textId="77777777" w:rsidTr="00693678">
        <w:trPr>
          <w:trHeight w:val="153"/>
        </w:trPr>
        <w:tc>
          <w:tcPr>
            <w:tcW w:w="3120" w:type="dxa"/>
            <w:gridSpan w:val="2"/>
            <w:shd w:val="clear" w:color="auto" w:fill="auto"/>
            <w:vAlign w:val="center"/>
            <w:hideMark/>
          </w:tcPr>
          <w:p w14:paraId="2BD7F1DC" w14:textId="25DF09EB" w:rsidR="00746F19" w:rsidRPr="00C47354" w:rsidRDefault="00746F19" w:rsidP="00A47FDE">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rPr>
              <w:t>Composition</w:t>
            </w:r>
          </w:p>
        </w:tc>
        <w:tc>
          <w:tcPr>
            <w:tcW w:w="1128" w:type="dxa"/>
            <w:shd w:val="clear" w:color="auto" w:fill="auto"/>
            <w:vAlign w:val="center"/>
          </w:tcPr>
          <w:p w14:paraId="362A5E0B" w14:textId="77777777" w:rsidR="00746F19" w:rsidRPr="00C47354" w:rsidRDefault="00746F19" w:rsidP="00746F19">
            <w:pPr>
              <w:spacing w:after="0" w:line="240" w:lineRule="auto"/>
              <w:rPr>
                <w:rFonts w:ascii="Segoe UI Historic" w:eastAsia="PMingLiU" w:hAnsi="Segoe UI Historic" w:cs="Segoe UI Historic"/>
                <w:color w:val="000000"/>
                <w:lang w:val="en-US"/>
              </w:rPr>
            </w:pPr>
          </w:p>
        </w:tc>
        <w:tc>
          <w:tcPr>
            <w:tcW w:w="425" w:type="dxa"/>
            <w:shd w:val="clear" w:color="auto" w:fill="auto"/>
            <w:vAlign w:val="center"/>
          </w:tcPr>
          <w:p w14:paraId="5C379040" w14:textId="77777777" w:rsidR="00746F19" w:rsidRPr="00C47354" w:rsidRDefault="00746F19" w:rsidP="00746F19">
            <w:pPr>
              <w:spacing w:after="0" w:line="240" w:lineRule="auto"/>
              <w:rPr>
                <w:rFonts w:ascii="Segoe UI Historic" w:eastAsia="PMingLiU" w:hAnsi="Segoe UI Historic" w:cs="Segoe UI Historic"/>
                <w:color w:val="000000"/>
                <w:lang w:val="en-US"/>
              </w:rPr>
            </w:pPr>
          </w:p>
        </w:tc>
        <w:tc>
          <w:tcPr>
            <w:tcW w:w="5622" w:type="dxa"/>
            <w:shd w:val="clear" w:color="auto" w:fill="auto"/>
            <w:vAlign w:val="center"/>
            <w:hideMark/>
          </w:tcPr>
          <w:p w14:paraId="1666565F" w14:textId="56ECF9CA" w:rsidR="00746F19" w:rsidRPr="00C47354" w:rsidRDefault="00746F19" w:rsidP="00A47FDE">
            <w:pPr>
              <w:spacing w:after="0" w:line="240" w:lineRule="auto"/>
              <w:rPr>
                <w:rFonts w:ascii="Segoe UI Historic" w:eastAsia="PMingLiU" w:hAnsi="Segoe UI Historic" w:cs="Segoe UI Historic"/>
                <w:color w:val="000000"/>
                <w:lang w:val="en-US"/>
              </w:rPr>
            </w:pPr>
          </w:p>
        </w:tc>
      </w:tr>
      <w:tr w:rsidR="00746F19" w:rsidRPr="00C47354" w14:paraId="358CC771" w14:textId="77777777" w:rsidTr="00693678">
        <w:trPr>
          <w:trHeight w:val="153"/>
        </w:trPr>
        <w:tc>
          <w:tcPr>
            <w:tcW w:w="3120" w:type="dxa"/>
            <w:gridSpan w:val="2"/>
            <w:shd w:val="clear" w:color="auto" w:fill="auto"/>
            <w:vAlign w:val="center"/>
            <w:hideMark/>
          </w:tcPr>
          <w:p w14:paraId="43D9973A" w14:textId="5B56A404" w:rsidR="00746F19" w:rsidRPr="00C47354" w:rsidRDefault="00746F19" w:rsidP="00A47FDE">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rPr>
              <w:t>Polymorphism</w:t>
            </w:r>
          </w:p>
        </w:tc>
        <w:tc>
          <w:tcPr>
            <w:tcW w:w="1128" w:type="dxa"/>
            <w:shd w:val="clear" w:color="auto" w:fill="auto"/>
            <w:vAlign w:val="center"/>
          </w:tcPr>
          <w:p w14:paraId="20A5E8EF" w14:textId="77777777" w:rsidR="00746F19" w:rsidRPr="00C47354" w:rsidRDefault="00746F19" w:rsidP="00746F19">
            <w:pPr>
              <w:spacing w:after="0" w:line="240" w:lineRule="auto"/>
              <w:rPr>
                <w:rFonts w:ascii="Segoe UI Historic" w:eastAsia="PMingLiU" w:hAnsi="Segoe UI Historic" w:cs="Segoe UI Historic"/>
                <w:color w:val="000000"/>
                <w:lang w:val="en-US"/>
              </w:rPr>
            </w:pPr>
          </w:p>
        </w:tc>
        <w:tc>
          <w:tcPr>
            <w:tcW w:w="425" w:type="dxa"/>
            <w:shd w:val="clear" w:color="auto" w:fill="auto"/>
            <w:vAlign w:val="center"/>
          </w:tcPr>
          <w:p w14:paraId="35A480FD" w14:textId="77777777" w:rsidR="00746F19" w:rsidRPr="00C47354" w:rsidRDefault="00746F19" w:rsidP="00746F19">
            <w:pPr>
              <w:spacing w:after="0" w:line="240" w:lineRule="auto"/>
              <w:rPr>
                <w:rFonts w:ascii="Segoe UI Historic" w:eastAsia="PMingLiU" w:hAnsi="Segoe UI Historic" w:cs="Segoe UI Historic"/>
                <w:color w:val="000000"/>
                <w:lang w:val="en-US"/>
              </w:rPr>
            </w:pPr>
          </w:p>
        </w:tc>
        <w:tc>
          <w:tcPr>
            <w:tcW w:w="5622" w:type="dxa"/>
            <w:shd w:val="clear" w:color="auto" w:fill="auto"/>
            <w:vAlign w:val="center"/>
            <w:hideMark/>
          </w:tcPr>
          <w:p w14:paraId="0D8B56C7" w14:textId="447E2028" w:rsidR="00746F19" w:rsidRPr="00C47354" w:rsidRDefault="00746F19" w:rsidP="00A47FDE">
            <w:pPr>
              <w:spacing w:after="0" w:line="240" w:lineRule="auto"/>
              <w:rPr>
                <w:rFonts w:ascii="Segoe UI Historic" w:eastAsia="PMingLiU" w:hAnsi="Segoe UI Historic" w:cs="Segoe UI Historic"/>
                <w:color w:val="000000"/>
                <w:lang w:val="en-US"/>
              </w:rPr>
            </w:pPr>
          </w:p>
        </w:tc>
      </w:tr>
      <w:tr w:rsidR="00746F19" w:rsidRPr="00C47354" w14:paraId="13D95089" w14:textId="77777777" w:rsidTr="00693678">
        <w:trPr>
          <w:trHeight w:val="158"/>
        </w:trPr>
        <w:tc>
          <w:tcPr>
            <w:tcW w:w="3120" w:type="dxa"/>
            <w:gridSpan w:val="2"/>
            <w:shd w:val="clear" w:color="auto" w:fill="auto"/>
            <w:vAlign w:val="center"/>
            <w:hideMark/>
          </w:tcPr>
          <w:p w14:paraId="74CC07E6" w14:textId="4A4BDC7E" w:rsidR="00746F19" w:rsidRPr="00C47354" w:rsidRDefault="00746F19" w:rsidP="00A47FDE">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rPr>
              <w:t>Interfaces</w:t>
            </w:r>
          </w:p>
        </w:tc>
        <w:tc>
          <w:tcPr>
            <w:tcW w:w="1128" w:type="dxa"/>
            <w:shd w:val="clear" w:color="auto" w:fill="auto"/>
            <w:vAlign w:val="center"/>
          </w:tcPr>
          <w:p w14:paraId="128F3530" w14:textId="77777777" w:rsidR="00746F19" w:rsidRPr="00C47354" w:rsidRDefault="00746F19" w:rsidP="00746F19">
            <w:pPr>
              <w:spacing w:after="0" w:line="240" w:lineRule="auto"/>
              <w:rPr>
                <w:rFonts w:ascii="Segoe UI Historic" w:eastAsia="PMingLiU" w:hAnsi="Segoe UI Historic" w:cs="Segoe UI Historic"/>
                <w:color w:val="000000"/>
                <w:lang w:val="en-US"/>
              </w:rPr>
            </w:pPr>
          </w:p>
        </w:tc>
        <w:tc>
          <w:tcPr>
            <w:tcW w:w="425" w:type="dxa"/>
            <w:shd w:val="clear" w:color="auto" w:fill="auto"/>
            <w:vAlign w:val="center"/>
          </w:tcPr>
          <w:p w14:paraId="750BFCF5" w14:textId="77777777" w:rsidR="00746F19" w:rsidRPr="00C47354" w:rsidRDefault="00746F19" w:rsidP="00746F19">
            <w:pPr>
              <w:spacing w:after="0" w:line="240" w:lineRule="auto"/>
              <w:rPr>
                <w:rFonts w:ascii="Segoe UI Historic" w:eastAsia="PMingLiU" w:hAnsi="Segoe UI Historic" w:cs="Segoe UI Historic"/>
                <w:color w:val="000000"/>
                <w:lang w:val="en-US"/>
              </w:rPr>
            </w:pPr>
          </w:p>
        </w:tc>
        <w:tc>
          <w:tcPr>
            <w:tcW w:w="5622" w:type="dxa"/>
            <w:shd w:val="clear" w:color="auto" w:fill="auto"/>
            <w:vAlign w:val="center"/>
            <w:hideMark/>
          </w:tcPr>
          <w:p w14:paraId="5257F831" w14:textId="12B641EE" w:rsidR="00746F19" w:rsidRPr="00C47354" w:rsidRDefault="00746F19" w:rsidP="00A47FDE">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lang w:val="en-US"/>
              </w:rPr>
              <w:t>monsterbehaviour</w:t>
            </w:r>
          </w:p>
        </w:tc>
      </w:tr>
      <w:tr w:rsidR="00746F19" w:rsidRPr="00C47354" w14:paraId="0C8C9E76" w14:textId="77777777" w:rsidTr="00693678">
        <w:trPr>
          <w:trHeight w:val="153"/>
        </w:trPr>
        <w:tc>
          <w:tcPr>
            <w:tcW w:w="3120" w:type="dxa"/>
            <w:gridSpan w:val="2"/>
            <w:shd w:val="clear" w:color="auto" w:fill="auto"/>
            <w:vAlign w:val="center"/>
            <w:hideMark/>
          </w:tcPr>
          <w:p w14:paraId="12F35E5B" w14:textId="295EC15E" w:rsidR="00746F19" w:rsidRPr="00C47354" w:rsidRDefault="00746F19" w:rsidP="00A47FDE">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rPr>
              <w:t>Server side scripting using request and response objects.</w:t>
            </w:r>
            <w:r w:rsidR="004D4CF3">
              <w:rPr>
                <w:rFonts w:ascii="Segoe UI Historic" w:eastAsia="PMingLiU" w:hAnsi="Segoe UI Historic" w:cs="Segoe UI Historic"/>
                <w:color w:val="000000"/>
              </w:rPr>
              <w:t>(PHP and Node.JS)</w:t>
            </w:r>
          </w:p>
        </w:tc>
        <w:tc>
          <w:tcPr>
            <w:tcW w:w="1128" w:type="dxa"/>
            <w:shd w:val="clear" w:color="auto" w:fill="auto"/>
            <w:vAlign w:val="center"/>
          </w:tcPr>
          <w:p w14:paraId="0CA0B2EB" w14:textId="77777777" w:rsidR="00746F19" w:rsidRPr="004D4CF3" w:rsidRDefault="00746F19" w:rsidP="00A47FDE">
            <w:pPr>
              <w:spacing w:after="0" w:line="240" w:lineRule="auto"/>
              <w:rPr>
                <w:rFonts w:ascii="Segoe UI Historic" w:eastAsia="PMingLiU" w:hAnsi="Segoe UI Historic" w:cs="Segoe UI Historic"/>
                <w:color w:val="000000"/>
                <w:lang w:val="en-US"/>
              </w:rPr>
            </w:pPr>
          </w:p>
        </w:tc>
        <w:tc>
          <w:tcPr>
            <w:tcW w:w="425" w:type="dxa"/>
            <w:shd w:val="clear" w:color="auto" w:fill="auto"/>
            <w:vAlign w:val="center"/>
          </w:tcPr>
          <w:p w14:paraId="5D2BE5FD" w14:textId="77777777" w:rsidR="00746F19" w:rsidRPr="00C47354" w:rsidRDefault="00746F19" w:rsidP="00A47FDE">
            <w:pPr>
              <w:spacing w:after="0" w:line="240" w:lineRule="auto"/>
              <w:rPr>
                <w:rFonts w:ascii="Segoe UI Historic" w:eastAsia="PMingLiU" w:hAnsi="Segoe UI Historic" w:cs="Segoe UI Historic"/>
                <w:color w:val="000000"/>
                <w:lang w:val="en-US"/>
              </w:rPr>
            </w:pPr>
          </w:p>
        </w:tc>
        <w:tc>
          <w:tcPr>
            <w:tcW w:w="5622" w:type="dxa"/>
            <w:shd w:val="clear" w:color="auto" w:fill="auto"/>
            <w:vAlign w:val="center"/>
            <w:hideMark/>
          </w:tcPr>
          <w:p w14:paraId="1D778095" w14:textId="61B8866D" w:rsidR="00746F19" w:rsidRPr="00C47354" w:rsidRDefault="0060684F" w:rsidP="00A47FDE">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hint="eastAsia"/>
                <w:color w:val="000000"/>
                <w:lang w:val="en-US"/>
              </w:rPr>
              <w:t>1</w:t>
            </w:r>
            <w:r>
              <w:rPr>
                <w:rFonts w:ascii="Segoe UI Historic" w:eastAsia="PMingLiU" w:hAnsi="Segoe UI Historic" w:cs="Segoe UI Historic"/>
                <w:color w:val="000000"/>
                <w:lang w:val="en-US"/>
              </w:rPr>
              <w:t>08,109,110,111</w:t>
            </w:r>
          </w:p>
        </w:tc>
      </w:tr>
      <w:tr w:rsidR="00746F19" w:rsidRPr="00C47354" w14:paraId="55898778" w14:textId="77777777" w:rsidTr="00693678">
        <w:trPr>
          <w:trHeight w:val="695"/>
        </w:trPr>
        <w:tc>
          <w:tcPr>
            <w:tcW w:w="3120" w:type="dxa"/>
            <w:gridSpan w:val="2"/>
            <w:shd w:val="clear" w:color="auto" w:fill="auto"/>
            <w:vAlign w:val="center"/>
            <w:hideMark/>
          </w:tcPr>
          <w:p w14:paraId="383649ED" w14:textId="77777777" w:rsidR="00746F19" w:rsidRDefault="00746F19" w:rsidP="00A47FDE">
            <w:pPr>
              <w:spacing w:after="0" w:line="240" w:lineRule="auto"/>
              <w:rPr>
                <w:rFonts w:ascii="Segoe UI Historic" w:eastAsia="PMingLiU" w:hAnsi="Segoe UI Historic" w:cs="Segoe UI Historic"/>
                <w:color w:val="000000"/>
              </w:rPr>
            </w:pPr>
            <w:r w:rsidRPr="00C47354">
              <w:rPr>
                <w:rFonts w:ascii="Segoe UI Historic" w:eastAsia="PMingLiU" w:hAnsi="Segoe UI Historic" w:cs="Segoe UI Historic"/>
                <w:color w:val="000000"/>
              </w:rPr>
              <w:t>Calling parameterised APIs</w:t>
            </w:r>
          </w:p>
          <w:p w14:paraId="09A7CF8A" w14:textId="28D46E11" w:rsidR="008C4C63" w:rsidRPr="00C47354" w:rsidRDefault="008C4C63" w:rsidP="00A47FDE">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rPr>
              <w:t xml:space="preserve">Parsing </w:t>
            </w:r>
            <w:r>
              <w:rPr>
                <w:rFonts w:ascii="Segoe UI Historic" w:eastAsia="PMingLiU" w:hAnsi="Segoe UI Historic" w:cs="Segoe UI Historic"/>
                <w:color w:val="000000"/>
              </w:rPr>
              <w:t>SQL Query Result</w:t>
            </w:r>
          </w:p>
        </w:tc>
        <w:tc>
          <w:tcPr>
            <w:tcW w:w="1128" w:type="dxa"/>
            <w:shd w:val="clear" w:color="auto" w:fill="auto"/>
            <w:vAlign w:val="center"/>
          </w:tcPr>
          <w:p w14:paraId="3E2AD192" w14:textId="77777777" w:rsidR="00746F19" w:rsidRPr="00C47354" w:rsidRDefault="00746F19" w:rsidP="00746F19">
            <w:pPr>
              <w:spacing w:after="0" w:line="240" w:lineRule="auto"/>
              <w:rPr>
                <w:rFonts w:ascii="Segoe UI Historic" w:eastAsia="PMingLiU" w:hAnsi="Segoe UI Historic" w:cs="Segoe UI Historic"/>
                <w:color w:val="000000"/>
                <w:lang w:val="en-US"/>
              </w:rPr>
            </w:pPr>
          </w:p>
        </w:tc>
        <w:tc>
          <w:tcPr>
            <w:tcW w:w="425" w:type="dxa"/>
            <w:shd w:val="clear" w:color="auto" w:fill="auto"/>
            <w:vAlign w:val="center"/>
          </w:tcPr>
          <w:p w14:paraId="1276DD48" w14:textId="77777777" w:rsidR="00746F19" w:rsidRPr="00C47354" w:rsidRDefault="00746F19" w:rsidP="00746F19">
            <w:pPr>
              <w:spacing w:after="0" w:line="240" w:lineRule="auto"/>
              <w:rPr>
                <w:rFonts w:ascii="Segoe UI Historic" w:eastAsia="PMingLiU" w:hAnsi="Segoe UI Historic" w:cs="Segoe UI Historic"/>
                <w:color w:val="000000"/>
                <w:lang w:val="en-US"/>
              </w:rPr>
            </w:pPr>
          </w:p>
        </w:tc>
        <w:tc>
          <w:tcPr>
            <w:tcW w:w="5622" w:type="dxa"/>
            <w:shd w:val="clear" w:color="auto" w:fill="auto"/>
            <w:vAlign w:val="center"/>
            <w:hideMark/>
          </w:tcPr>
          <w:p w14:paraId="05D19D3B" w14:textId="4968F23C" w:rsidR="00746F19" w:rsidRPr="00C47354" w:rsidRDefault="001C07B1" w:rsidP="00A47FDE">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color w:val="000000"/>
                <w:lang w:val="en-US"/>
              </w:rPr>
              <w:t>104, 107</w:t>
            </w:r>
          </w:p>
        </w:tc>
      </w:tr>
      <w:tr w:rsidR="002E5ECC" w:rsidRPr="00C47354" w14:paraId="2EFA257E" w14:textId="77777777" w:rsidTr="00693678">
        <w:trPr>
          <w:trHeight w:val="153"/>
        </w:trPr>
        <w:tc>
          <w:tcPr>
            <w:tcW w:w="3120" w:type="dxa"/>
            <w:gridSpan w:val="2"/>
            <w:shd w:val="clear" w:color="auto" w:fill="auto"/>
            <w:vAlign w:val="center"/>
            <w:hideMark/>
          </w:tcPr>
          <w:p w14:paraId="181EF8CA" w14:textId="488139FD" w:rsidR="002E5ECC" w:rsidRPr="00C47354" w:rsidRDefault="002E5ECC" w:rsidP="002E5ECC">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rPr>
              <w:t>SQLite localdb</w:t>
            </w:r>
          </w:p>
        </w:tc>
        <w:tc>
          <w:tcPr>
            <w:tcW w:w="1128" w:type="dxa"/>
            <w:shd w:val="clear" w:color="auto" w:fill="auto"/>
            <w:vAlign w:val="center"/>
          </w:tcPr>
          <w:p w14:paraId="1426BA0B" w14:textId="77777777" w:rsidR="002E5ECC" w:rsidRPr="00C47354" w:rsidRDefault="002E5ECC" w:rsidP="002E5ECC">
            <w:pPr>
              <w:spacing w:after="0" w:line="240" w:lineRule="auto"/>
              <w:rPr>
                <w:rFonts w:ascii="Segoe UI Historic" w:eastAsia="PMingLiU" w:hAnsi="Segoe UI Historic" w:cs="Segoe UI Historic"/>
                <w:color w:val="000000"/>
                <w:lang w:val="en-US"/>
              </w:rPr>
            </w:pPr>
          </w:p>
        </w:tc>
        <w:tc>
          <w:tcPr>
            <w:tcW w:w="425" w:type="dxa"/>
            <w:shd w:val="clear" w:color="auto" w:fill="auto"/>
            <w:vAlign w:val="center"/>
          </w:tcPr>
          <w:p w14:paraId="3249EDF6" w14:textId="77777777" w:rsidR="002E5ECC" w:rsidRPr="00C47354" w:rsidRDefault="002E5ECC" w:rsidP="002E5ECC">
            <w:pPr>
              <w:spacing w:after="0" w:line="240" w:lineRule="auto"/>
              <w:rPr>
                <w:rFonts w:ascii="Segoe UI Historic" w:eastAsia="PMingLiU" w:hAnsi="Segoe UI Historic" w:cs="Segoe UI Historic"/>
                <w:color w:val="000000"/>
                <w:lang w:val="en-US"/>
              </w:rPr>
            </w:pPr>
          </w:p>
        </w:tc>
        <w:tc>
          <w:tcPr>
            <w:tcW w:w="5622" w:type="dxa"/>
            <w:shd w:val="clear" w:color="auto" w:fill="auto"/>
            <w:vAlign w:val="center"/>
            <w:hideMark/>
          </w:tcPr>
          <w:p w14:paraId="773B09F6" w14:textId="209A6EDC" w:rsidR="002E5ECC" w:rsidRPr="00C47354" w:rsidRDefault="002E5ECC" w:rsidP="002E5ECC">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hint="eastAsia"/>
                <w:color w:val="000000"/>
                <w:lang w:val="en-US"/>
              </w:rPr>
              <w:t>1</w:t>
            </w:r>
            <w:r>
              <w:rPr>
                <w:rFonts w:ascii="Segoe UI Historic" w:eastAsia="PMingLiU" w:hAnsi="Segoe UI Historic" w:cs="Segoe UI Historic"/>
                <w:color w:val="000000"/>
                <w:lang w:val="en-US"/>
              </w:rPr>
              <w:t>05</w:t>
            </w:r>
          </w:p>
        </w:tc>
      </w:tr>
      <w:tr w:rsidR="002E5ECC" w:rsidRPr="00C47354" w14:paraId="5F950424" w14:textId="77777777" w:rsidTr="00693678">
        <w:trPr>
          <w:trHeight w:val="158"/>
        </w:trPr>
        <w:tc>
          <w:tcPr>
            <w:tcW w:w="3120" w:type="dxa"/>
            <w:gridSpan w:val="2"/>
            <w:shd w:val="clear" w:color="auto" w:fill="auto"/>
            <w:vAlign w:val="center"/>
          </w:tcPr>
          <w:p w14:paraId="4D7D27D1" w14:textId="2C95686B" w:rsidR="002E5ECC" w:rsidRPr="00C47354" w:rsidRDefault="00BD24AB" w:rsidP="002E5ECC">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color w:val="000000"/>
                <w:lang w:val="en-US"/>
              </w:rPr>
              <w:t>File handling</w:t>
            </w:r>
          </w:p>
        </w:tc>
        <w:tc>
          <w:tcPr>
            <w:tcW w:w="1128" w:type="dxa"/>
            <w:shd w:val="clear" w:color="auto" w:fill="auto"/>
            <w:vAlign w:val="center"/>
          </w:tcPr>
          <w:p w14:paraId="7F6017CA" w14:textId="16DD5CAC" w:rsidR="002E5ECC" w:rsidRPr="00C47354" w:rsidRDefault="00E11443" w:rsidP="002E5ECC">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color w:val="000000"/>
                <w:lang w:val="en-US"/>
              </w:rPr>
              <w:t>Built-in</w:t>
            </w:r>
          </w:p>
        </w:tc>
        <w:tc>
          <w:tcPr>
            <w:tcW w:w="425" w:type="dxa"/>
            <w:shd w:val="clear" w:color="auto" w:fill="auto"/>
            <w:vAlign w:val="center"/>
          </w:tcPr>
          <w:p w14:paraId="3E20124A" w14:textId="77777777" w:rsidR="002E5ECC" w:rsidRPr="00C47354" w:rsidRDefault="002E5ECC" w:rsidP="002E5ECC">
            <w:pPr>
              <w:spacing w:after="0" w:line="240" w:lineRule="auto"/>
              <w:rPr>
                <w:rFonts w:ascii="Segoe UI Historic" w:eastAsia="PMingLiU" w:hAnsi="Segoe UI Historic" w:cs="Segoe UI Historic"/>
                <w:color w:val="000000"/>
                <w:lang w:val="en-US"/>
              </w:rPr>
            </w:pPr>
          </w:p>
        </w:tc>
        <w:tc>
          <w:tcPr>
            <w:tcW w:w="5622" w:type="dxa"/>
            <w:shd w:val="clear" w:color="auto" w:fill="auto"/>
            <w:vAlign w:val="center"/>
          </w:tcPr>
          <w:p w14:paraId="556D5CFC" w14:textId="378AA90F" w:rsidR="002E5ECC" w:rsidRPr="00C47354" w:rsidRDefault="00E11443" w:rsidP="002E5ECC">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hint="eastAsia"/>
                <w:color w:val="000000"/>
                <w:lang w:val="en-US"/>
              </w:rPr>
              <w:t>1</w:t>
            </w:r>
            <w:r>
              <w:rPr>
                <w:rFonts w:ascii="Segoe UI Historic" w:eastAsia="PMingLiU" w:hAnsi="Segoe UI Historic" w:cs="Segoe UI Historic"/>
                <w:color w:val="000000"/>
                <w:lang w:val="en-US"/>
              </w:rPr>
              <w:t>6,17</w:t>
            </w:r>
          </w:p>
        </w:tc>
      </w:tr>
      <w:tr w:rsidR="002E5ECC" w:rsidRPr="00C47354" w14:paraId="1D26D46B" w14:textId="77777777" w:rsidTr="00693678">
        <w:trPr>
          <w:trHeight w:val="158"/>
        </w:trPr>
        <w:tc>
          <w:tcPr>
            <w:tcW w:w="3120" w:type="dxa"/>
            <w:gridSpan w:val="2"/>
            <w:shd w:val="clear" w:color="auto" w:fill="auto"/>
            <w:vAlign w:val="center"/>
            <w:hideMark/>
          </w:tcPr>
          <w:p w14:paraId="72CCB5B0" w14:textId="77777777" w:rsidR="002E5ECC" w:rsidRPr="00C47354" w:rsidRDefault="002E5ECC" w:rsidP="002E5ECC">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rPr>
              <w:t>Multi-dimensional arrays</w:t>
            </w:r>
          </w:p>
        </w:tc>
        <w:tc>
          <w:tcPr>
            <w:tcW w:w="1128" w:type="dxa"/>
            <w:shd w:val="clear" w:color="auto" w:fill="auto"/>
            <w:vAlign w:val="center"/>
          </w:tcPr>
          <w:p w14:paraId="61BCEB15" w14:textId="77777777" w:rsidR="002E5ECC" w:rsidRPr="00C47354" w:rsidRDefault="002E5ECC" w:rsidP="002E5ECC">
            <w:pPr>
              <w:spacing w:after="0" w:line="240" w:lineRule="auto"/>
              <w:rPr>
                <w:rFonts w:ascii="Segoe UI Historic" w:eastAsia="PMingLiU" w:hAnsi="Segoe UI Historic" w:cs="Segoe UI Historic"/>
                <w:color w:val="000000"/>
                <w:lang w:val="en-US"/>
              </w:rPr>
            </w:pPr>
          </w:p>
        </w:tc>
        <w:tc>
          <w:tcPr>
            <w:tcW w:w="425" w:type="dxa"/>
            <w:shd w:val="clear" w:color="auto" w:fill="auto"/>
            <w:vAlign w:val="center"/>
          </w:tcPr>
          <w:p w14:paraId="2E8112F3" w14:textId="77777777" w:rsidR="002E5ECC" w:rsidRPr="00C47354" w:rsidRDefault="002E5ECC" w:rsidP="002E5ECC">
            <w:pPr>
              <w:spacing w:after="0" w:line="240" w:lineRule="auto"/>
              <w:rPr>
                <w:rFonts w:ascii="Segoe UI Historic" w:eastAsia="PMingLiU" w:hAnsi="Segoe UI Historic" w:cs="Segoe UI Historic"/>
                <w:color w:val="000000"/>
                <w:lang w:val="en-US"/>
              </w:rPr>
            </w:pPr>
          </w:p>
        </w:tc>
        <w:tc>
          <w:tcPr>
            <w:tcW w:w="5622" w:type="dxa"/>
            <w:shd w:val="clear" w:color="auto" w:fill="auto"/>
            <w:vAlign w:val="center"/>
            <w:hideMark/>
          </w:tcPr>
          <w:p w14:paraId="32630E42" w14:textId="7567E0D7" w:rsidR="002E5ECC" w:rsidRPr="00C47354" w:rsidRDefault="007126F9" w:rsidP="002E5ECC">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hint="eastAsia"/>
                <w:color w:val="000000"/>
                <w:lang w:val="en-US"/>
              </w:rPr>
              <w:t>6</w:t>
            </w:r>
            <w:r>
              <w:rPr>
                <w:rFonts w:ascii="Segoe UI Historic" w:eastAsia="PMingLiU" w:hAnsi="Segoe UI Historic" w:cs="Segoe UI Historic"/>
                <w:color w:val="000000"/>
                <w:lang w:val="en-US"/>
              </w:rPr>
              <w:t>,35,43,</w:t>
            </w:r>
            <w:r w:rsidR="007635E8">
              <w:rPr>
                <w:rFonts w:ascii="Segoe UI Historic" w:eastAsia="PMingLiU" w:hAnsi="Segoe UI Historic" w:cs="Segoe UI Historic"/>
                <w:color w:val="000000"/>
                <w:lang w:val="en-US"/>
              </w:rPr>
              <w:t>48,49,51</w:t>
            </w:r>
            <w:r w:rsidR="00C72E84">
              <w:rPr>
                <w:rFonts w:ascii="Segoe UI Historic" w:eastAsia="PMingLiU" w:hAnsi="Segoe UI Historic" w:cs="Segoe UI Historic"/>
                <w:color w:val="000000"/>
                <w:lang w:val="en-US"/>
              </w:rPr>
              <w:t>,52,54</w:t>
            </w:r>
          </w:p>
        </w:tc>
      </w:tr>
      <w:tr w:rsidR="002E5ECC" w:rsidRPr="00C47354" w14:paraId="728542FB" w14:textId="77777777" w:rsidTr="00693678">
        <w:trPr>
          <w:trHeight w:val="158"/>
        </w:trPr>
        <w:tc>
          <w:tcPr>
            <w:tcW w:w="3120" w:type="dxa"/>
            <w:gridSpan w:val="2"/>
            <w:shd w:val="clear" w:color="auto" w:fill="auto"/>
            <w:vAlign w:val="center"/>
            <w:hideMark/>
          </w:tcPr>
          <w:p w14:paraId="3BE9EE3A" w14:textId="6165C214" w:rsidR="002E5ECC" w:rsidRPr="00C47354" w:rsidRDefault="002E5ECC" w:rsidP="002E5ECC">
            <w:pPr>
              <w:spacing w:after="0" w:line="240" w:lineRule="auto"/>
              <w:rPr>
                <w:rFonts w:ascii="Segoe UI Historic" w:eastAsia="PMingLiU" w:hAnsi="Segoe UI Historic" w:cs="Segoe UI Historic"/>
                <w:color w:val="000000"/>
                <w:lang w:val="en-US"/>
              </w:rPr>
            </w:pPr>
            <w:r w:rsidRPr="00C47354">
              <w:rPr>
                <w:rFonts w:ascii="Segoe UI Historic" w:eastAsia="PMingLiU" w:hAnsi="Segoe UI Historic" w:cs="Segoe UI Historic"/>
                <w:color w:val="000000"/>
              </w:rPr>
              <w:t>Binary search</w:t>
            </w:r>
          </w:p>
        </w:tc>
        <w:tc>
          <w:tcPr>
            <w:tcW w:w="1128" w:type="dxa"/>
            <w:shd w:val="clear" w:color="auto" w:fill="auto"/>
            <w:vAlign w:val="center"/>
          </w:tcPr>
          <w:p w14:paraId="0271DA2E" w14:textId="7F3ED4EC" w:rsidR="002E5ECC" w:rsidRPr="00C47354" w:rsidRDefault="00E11443" w:rsidP="002E5ECC">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color w:val="000000"/>
                <w:lang w:val="en-US"/>
              </w:rPr>
              <w:t>Self-made</w:t>
            </w:r>
          </w:p>
        </w:tc>
        <w:tc>
          <w:tcPr>
            <w:tcW w:w="425" w:type="dxa"/>
            <w:shd w:val="clear" w:color="auto" w:fill="auto"/>
            <w:vAlign w:val="center"/>
          </w:tcPr>
          <w:p w14:paraId="1CB9CE17" w14:textId="5D84761F" w:rsidR="002E5ECC" w:rsidRPr="00C47354" w:rsidRDefault="00E11443" w:rsidP="002E5ECC">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hint="eastAsia"/>
                <w:color w:val="000000"/>
                <w:lang w:val="en-US"/>
              </w:rPr>
              <w:t>1</w:t>
            </w:r>
          </w:p>
        </w:tc>
        <w:tc>
          <w:tcPr>
            <w:tcW w:w="5622" w:type="dxa"/>
            <w:shd w:val="clear" w:color="auto" w:fill="auto"/>
            <w:vAlign w:val="center"/>
            <w:hideMark/>
          </w:tcPr>
          <w:p w14:paraId="1864EA82" w14:textId="3DB45CA7" w:rsidR="002E5ECC" w:rsidRPr="00C47354" w:rsidRDefault="002E5ECC" w:rsidP="002E5ECC">
            <w:pPr>
              <w:spacing w:after="0" w:line="240" w:lineRule="auto"/>
              <w:rPr>
                <w:rFonts w:ascii="Segoe UI Historic" w:eastAsia="PMingLiU" w:hAnsi="Segoe UI Historic" w:cs="Segoe UI Historic"/>
                <w:color w:val="000000"/>
                <w:lang w:val="en-US"/>
              </w:rPr>
            </w:pPr>
          </w:p>
        </w:tc>
      </w:tr>
      <w:tr w:rsidR="002E5ECC" w:rsidRPr="00C47354" w14:paraId="1F80FA92" w14:textId="77777777" w:rsidTr="00693678">
        <w:trPr>
          <w:trHeight w:val="63"/>
        </w:trPr>
        <w:tc>
          <w:tcPr>
            <w:tcW w:w="3120" w:type="dxa"/>
            <w:gridSpan w:val="2"/>
            <w:shd w:val="clear" w:color="auto" w:fill="auto"/>
            <w:vAlign w:val="center"/>
            <w:hideMark/>
          </w:tcPr>
          <w:p w14:paraId="2942E698" w14:textId="17078600" w:rsidR="002E5ECC" w:rsidRPr="00C47354" w:rsidRDefault="00CF5871" w:rsidP="002E5ECC">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color w:val="000000"/>
              </w:rPr>
              <w:t>Text and binary file</w:t>
            </w:r>
          </w:p>
        </w:tc>
        <w:tc>
          <w:tcPr>
            <w:tcW w:w="1128" w:type="dxa"/>
            <w:shd w:val="clear" w:color="auto" w:fill="auto"/>
            <w:vAlign w:val="center"/>
          </w:tcPr>
          <w:p w14:paraId="1F6EB524" w14:textId="77777777" w:rsidR="002E5ECC" w:rsidRPr="00C47354" w:rsidRDefault="002E5ECC" w:rsidP="002E5ECC">
            <w:pPr>
              <w:spacing w:after="0" w:line="240" w:lineRule="auto"/>
              <w:rPr>
                <w:rFonts w:ascii="Segoe UI Historic" w:eastAsia="PMingLiU" w:hAnsi="Segoe UI Historic" w:cs="Segoe UI Historic"/>
                <w:color w:val="000000"/>
                <w:lang w:val="en-US"/>
              </w:rPr>
            </w:pPr>
          </w:p>
        </w:tc>
        <w:tc>
          <w:tcPr>
            <w:tcW w:w="425" w:type="dxa"/>
            <w:shd w:val="clear" w:color="auto" w:fill="auto"/>
            <w:vAlign w:val="center"/>
          </w:tcPr>
          <w:p w14:paraId="1115DDD0" w14:textId="77777777" w:rsidR="002E5ECC" w:rsidRPr="00C47354" w:rsidRDefault="002E5ECC" w:rsidP="002E5ECC">
            <w:pPr>
              <w:spacing w:after="0" w:line="240" w:lineRule="auto"/>
              <w:rPr>
                <w:rFonts w:ascii="Segoe UI Historic" w:eastAsia="PMingLiU" w:hAnsi="Segoe UI Historic" w:cs="Segoe UI Historic"/>
                <w:color w:val="000000"/>
                <w:lang w:val="en-US"/>
              </w:rPr>
            </w:pPr>
          </w:p>
        </w:tc>
        <w:tc>
          <w:tcPr>
            <w:tcW w:w="5622" w:type="dxa"/>
            <w:shd w:val="clear" w:color="auto" w:fill="auto"/>
            <w:vAlign w:val="center"/>
            <w:hideMark/>
          </w:tcPr>
          <w:p w14:paraId="06950F84" w14:textId="34DC37E0" w:rsidR="002E5ECC" w:rsidRPr="00C47354" w:rsidRDefault="002772EF" w:rsidP="002E5ECC">
            <w:pPr>
              <w:spacing w:after="0" w:line="240" w:lineRule="auto"/>
              <w:rPr>
                <w:rFonts w:ascii="Segoe UI Historic" w:eastAsia="PMingLiU" w:hAnsi="Segoe UI Historic" w:cs="Segoe UI Historic"/>
                <w:color w:val="000000"/>
                <w:lang w:val="en-US"/>
              </w:rPr>
            </w:pPr>
            <w:r>
              <w:rPr>
                <w:rFonts w:ascii="Segoe UI Historic" w:eastAsia="PMingLiU" w:hAnsi="Segoe UI Historic" w:cs="Segoe UI Historic" w:hint="eastAsia"/>
                <w:color w:val="000000"/>
              </w:rPr>
              <w:t>7</w:t>
            </w:r>
            <w:r>
              <w:rPr>
                <w:rFonts w:ascii="Segoe UI Historic" w:eastAsia="PMingLiU" w:hAnsi="Segoe UI Historic" w:cs="Segoe UI Historic"/>
                <w:color w:val="000000"/>
              </w:rPr>
              <w:t>5,76</w:t>
            </w:r>
            <w:r w:rsidR="00135775">
              <w:rPr>
                <w:rFonts w:ascii="Segoe UI Historic" w:eastAsia="PMingLiU" w:hAnsi="Segoe UI Historic" w:cs="Segoe UI Historic"/>
                <w:color w:val="000000"/>
              </w:rPr>
              <w:t>,80</w:t>
            </w:r>
          </w:p>
        </w:tc>
      </w:tr>
    </w:tbl>
    <w:p w14:paraId="0396A605" w14:textId="59EC92DA" w:rsidR="0014151F" w:rsidRDefault="00A1636F" w:rsidP="00693678">
      <w:pPr>
        <w:pStyle w:val="10"/>
        <w:ind w:leftChars="100" w:left="220"/>
      </w:pPr>
      <w:bookmarkStart w:id="680" w:name="_Toc129599075"/>
      <w:r>
        <w:t>4. Testing</w:t>
      </w:r>
      <w:r w:rsidR="00D915A4">
        <w:t xml:space="preserve"> – Testing is completed or not</w:t>
      </w:r>
      <w:bookmarkEnd w:id="680"/>
    </w:p>
    <w:p w14:paraId="504B1546" w14:textId="5D673BF7" w:rsidR="0014151F" w:rsidRDefault="0014151F" w:rsidP="00693678">
      <w:pPr>
        <w:ind w:leftChars="100" w:left="220"/>
      </w:pPr>
      <w:r>
        <w:rPr>
          <w:rFonts w:hint="eastAsia"/>
        </w:rPr>
        <w:t>Y</w:t>
      </w:r>
      <w:r>
        <w:t>outube Video()</w:t>
      </w:r>
    </w:p>
    <w:p w14:paraId="5C746632" w14:textId="42442788" w:rsidR="00F765A5" w:rsidRDefault="00F765A5" w:rsidP="00693678">
      <w:pPr>
        <w:ind w:leftChars="100" w:left="220"/>
        <w:rPr>
          <w:rFonts w:ascii="Segoe UI Historic" w:hAnsi="Segoe UI Historic" w:cs="Segoe UI Historic"/>
        </w:rPr>
      </w:pPr>
      <w:r>
        <w:rPr>
          <w:rFonts w:ascii="Segoe UI Historic" w:hAnsi="Segoe UI Historic" w:cs="Segoe UI Historic"/>
        </w:rPr>
        <w:t xml:space="preserve">4.1 </w:t>
      </w:r>
      <w:r w:rsidRPr="00F765A5">
        <w:rPr>
          <w:rFonts w:ascii="Segoe UI Historic" w:hAnsi="Segoe UI Historic" w:cs="Segoe UI Historic"/>
        </w:rPr>
        <w:t>Testing method</w:t>
      </w:r>
    </w:p>
    <w:p w14:paraId="4BAD5E74" w14:textId="79EDA5BB" w:rsidR="00F765A5" w:rsidRPr="0014151F" w:rsidRDefault="00F765A5" w:rsidP="00693678">
      <w:pPr>
        <w:ind w:leftChars="100" w:left="220"/>
      </w:pPr>
      <w:r>
        <w:rPr>
          <w:rFonts w:ascii="Segoe UI Historic" w:hAnsi="Segoe UI Historic" w:cs="Segoe UI Historic"/>
        </w:rPr>
        <w:t xml:space="preserve">According to the </w:t>
      </w:r>
      <w:r w:rsidR="00255806">
        <w:rPr>
          <w:rFonts w:ascii="Segoe UI Historic" w:hAnsi="Segoe UI Historic" w:cs="Segoe UI Historic"/>
        </w:rPr>
        <w:t xml:space="preserve">test strategy I have planned </w:t>
      </w:r>
    </w:p>
    <w:p w14:paraId="5D2F44D4" w14:textId="2F7373B5" w:rsidR="004D7D07" w:rsidRDefault="004D7D07" w:rsidP="00693678">
      <w:pPr>
        <w:ind w:leftChars="100" w:left="220"/>
      </w:pPr>
      <w:r>
        <w:rPr>
          <w:rFonts w:hint="eastAsia"/>
        </w:rPr>
        <w:t>W</w:t>
      </w:r>
      <w:r>
        <w:t>hite-box testing</w:t>
      </w:r>
    </w:p>
    <w:p w14:paraId="7DD02114" w14:textId="7B8F7F5A" w:rsidR="007C4B5A" w:rsidRDefault="007C4B5A" w:rsidP="00693678">
      <w:pPr>
        <w:ind w:leftChars="100" w:left="220"/>
      </w:pPr>
      <w:r>
        <w:rPr>
          <w:rFonts w:hint="eastAsia"/>
        </w:rPr>
        <w:t>B</w:t>
      </w:r>
      <w:r>
        <w:t xml:space="preserve">lack- box testing </w:t>
      </w:r>
    </w:p>
    <w:p w14:paraId="148A2F7B" w14:textId="10D9AA3B" w:rsidR="007C4B5A" w:rsidRDefault="007C4B5A" w:rsidP="00693678">
      <w:pPr>
        <w:ind w:leftChars="100" w:left="220"/>
      </w:pPr>
      <w:r>
        <w:rPr>
          <w:rFonts w:hint="eastAsia"/>
        </w:rPr>
        <w:t>S</w:t>
      </w:r>
      <w:r>
        <w:t>creenshot</w:t>
      </w:r>
    </w:p>
    <w:p w14:paraId="09645A8D" w14:textId="36B99B27" w:rsidR="00AA4598" w:rsidRDefault="00AA4598" w:rsidP="00693678">
      <w:pPr>
        <w:ind w:leftChars="100" w:left="220"/>
      </w:pPr>
      <w:r>
        <w:t>As I have use present tense</w:t>
      </w:r>
    </w:p>
    <w:p w14:paraId="7F011F8B" w14:textId="54240E9A" w:rsidR="00C53206" w:rsidRDefault="00C53206" w:rsidP="007B3B65">
      <w:pPr>
        <w:pStyle w:val="ad"/>
        <w:numPr>
          <w:ilvl w:val="0"/>
          <w:numId w:val="18"/>
        </w:numPr>
        <w:spacing w:after="0" w:line="240" w:lineRule="auto"/>
        <w:ind w:leftChars="264" w:left="941"/>
      </w:pPr>
      <w:r>
        <w:t>White box Just the maze working</w:t>
      </w:r>
    </w:p>
    <w:p w14:paraId="69240EDB" w14:textId="77777777" w:rsidR="00C53206" w:rsidRDefault="00C53206" w:rsidP="007B3B65">
      <w:pPr>
        <w:pStyle w:val="ad"/>
        <w:numPr>
          <w:ilvl w:val="0"/>
          <w:numId w:val="18"/>
        </w:numPr>
        <w:spacing w:after="0" w:line="240" w:lineRule="auto"/>
        <w:ind w:leftChars="264" w:left="941"/>
      </w:pPr>
      <w:r>
        <w:t>Black box test plan</w:t>
      </w:r>
    </w:p>
    <w:p w14:paraId="275ACF09" w14:textId="134B810A" w:rsidR="00C53206" w:rsidRDefault="00C53206" w:rsidP="00693678">
      <w:pPr>
        <w:pStyle w:val="ad"/>
        <w:ind w:leftChars="427" w:left="939"/>
      </w:pPr>
      <w:r>
        <w:t>The table</w:t>
      </w:r>
    </w:p>
    <w:p w14:paraId="52A20E3C" w14:textId="2E08F714" w:rsidR="00257591" w:rsidRDefault="00257591" w:rsidP="00693678">
      <w:pPr>
        <w:pStyle w:val="ad"/>
        <w:ind w:leftChars="427" w:left="939"/>
      </w:pPr>
    </w:p>
    <w:p w14:paraId="5E44E644" w14:textId="35889339" w:rsidR="00257591" w:rsidRDefault="00257591" w:rsidP="00693678">
      <w:pPr>
        <w:pStyle w:val="ad"/>
        <w:ind w:leftChars="427" w:left="939"/>
      </w:pPr>
      <w:r>
        <w:rPr>
          <w:rFonts w:hint="eastAsia"/>
        </w:rPr>
        <w:t>A</w:t>
      </w:r>
      <w:r>
        <w:t>s I showed in tge design</w:t>
      </w:r>
    </w:p>
    <w:tbl>
      <w:tblPr>
        <w:tblW w:w="0" w:type="auto"/>
        <w:tblInd w:w="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9"/>
        <w:gridCol w:w="1592"/>
        <w:gridCol w:w="1061"/>
        <w:gridCol w:w="1364"/>
        <w:gridCol w:w="1301"/>
        <w:gridCol w:w="1502"/>
      </w:tblGrid>
      <w:tr w:rsidR="00C53206" w14:paraId="139C574D" w14:textId="77777777" w:rsidTr="00693678">
        <w:tc>
          <w:tcPr>
            <w:tcW w:w="729" w:type="dxa"/>
            <w:tcBorders>
              <w:top w:val="single" w:sz="4" w:space="0" w:color="auto"/>
              <w:left w:val="single" w:sz="4" w:space="0" w:color="auto"/>
              <w:bottom w:val="single" w:sz="4" w:space="0" w:color="auto"/>
              <w:right w:val="single" w:sz="4" w:space="0" w:color="auto"/>
            </w:tcBorders>
            <w:hideMark/>
          </w:tcPr>
          <w:p w14:paraId="61C56030" w14:textId="77777777" w:rsidR="00C53206" w:rsidRDefault="00C53206">
            <w:pPr>
              <w:rPr>
                <w:b/>
                <w:bCs/>
              </w:rPr>
            </w:pPr>
            <w:r>
              <w:rPr>
                <w:b/>
                <w:bCs/>
              </w:rPr>
              <w:t>Test No</w:t>
            </w:r>
          </w:p>
        </w:tc>
        <w:tc>
          <w:tcPr>
            <w:tcW w:w="1592" w:type="dxa"/>
            <w:tcBorders>
              <w:top w:val="single" w:sz="4" w:space="0" w:color="auto"/>
              <w:left w:val="single" w:sz="4" w:space="0" w:color="auto"/>
              <w:bottom w:val="single" w:sz="4" w:space="0" w:color="auto"/>
              <w:right w:val="single" w:sz="4" w:space="0" w:color="auto"/>
            </w:tcBorders>
            <w:hideMark/>
          </w:tcPr>
          <w:p w14:paraId="6C07FC0F" w14:textId="77777777" w:rsidR="00C53206" w:rsidRDefault="00C53206">
            <w:pPr>
              <w:rPr>
                <w:b/>
                <w:bCs/>
              </w:rPr>
            </w:pPr>
            <w:r>
              <w:rPr>
                <w:b/>
                <w:bCs/>
              </w:rPr>
              <w:t>Test Description</w:t>
            </w:r>
          </w:p>
        </w:tc>
        <w:tc>
          <w:tcPr>
            <w:tcW w:w="1061" w:type="dxa"/>
            <w:tcBorders>
              <w:top w:val="single" w:sz="4" w:space="0" w:color="auto"/>
              <w:left w:val="single" w:sz="4" w:space="0" w:color="auto"/>
              <w:bottom w:val="single" w:sz="4" w:space="0" w:color="auto"/>
              <w:right w:val="single" w:sz="4" w:space="0" w:color="auto"/>
            </w:tcBorders>
            <w:hideMark/>
          </w:tcPr>
          <w:p w14:paraId="095DB780" w14:textId="77777777" w:rsidR="00C53206" w:rsidRDefault="00C53206">
            <w:pPr>
              <w:rPr>
                <w:b/>
                <w:bCs/>
              </w:rPr>
            </w:pPr>
            <w:r>
              <w:rPr>
                <w:b/>
                <w:bCs/>
              </w:rPr>
              <w:t>Test Data</w:t>
            </w:r>
          </w:p>
        </w:tc>
        <w:tc>
          <w:tcPr>
            <w:tcW w:w="1364" w:type="dxa"/>
            <w:tcBorders>
              <w:top w:val="single" w:sz="4" w:space="0" w:color="auto"/>
              <w:left w:val="single" w:sz="4" w:space="0" w:color="auto"/>
              <w:bottom w:val="single" w:sz="4" w:space="0" w:color="auto"/>
              <w:right w:val="single" w:sz="4" w:space="0" w:color="auto"/>
            </w:tcBorders>
            <w:hideMark/>
          </w:tcPr>
          <w:p w14:paraId="6B555A47" w14:textId="77777777" w:rsidR="00C53206" w:rsidRDefault="00C53206">
            <w:pPr>
              <w:rPr>
                <w:b/>
                <w:bCs/>
              </w:rPr>
            </w:pPr>
            <w:r>
              <w:rPr>
                <w:b/>
                <w:bCs/>
              </w:rPr>
              <w:t>Expected Outcome</w:t>
            </w:r>
          </w:p>
          <w:p w14:paraId="44753926" w14:textId="77777777" w:rsidR="00C53206" w:rsidRDefault="00C53206">
            <w:pPr>
              <w:rPr>
                <w:b/>
                <w:bCs/>
              </w:rPr>
            </w:pPr>
            <w:r>
              <w:rPr>
                <w:b/>
                <w:bCs/>
              </w:rPr>
              <w:t>(future tense</w:t>
            </w:r>
          </w:p>
        </w:tc>
        <w:tc>
          <w:tcPr>
            <w:tcW w:w="1301" w:type="dxa"/>
            <w:tcBorders>
              <w:top w:val="single" w:sz="4" w:space="0" w:color="auto"/>
              <w:left w:val="single" w:sz="4" w:space="0" w:color="auto"/>
              <w:bottom w:val="single" w:sz="4" w:space="0" w:color="auto"/>
              <w:right w:val="single" w:sz="4" w:space="0" w:color="auto"/>
            </w:tcBorders>
            <w:hideMark/>
          </w:tcPr>
          <w:p w14:paraId="601E3B3F" w14:textId="77777777" w:rsidR="00C53206" w:rsidRDefault="00C53206">
            <w:pPr>
              <w:rPr>
                <w:b/>
                <w:bCs/>
              </w:rPr>
            </w:pPr>
            <w:r>
              <w:rPr>
                <w:b/>
                <w:bCs/>
              </w:rPr>
              <w:t>Actual Outcome (past tense</w:t>
            </w:r>
          </w:p>
        </w:tc>
        <w:tc>
          <w:tcPr>
            <w:tcW w:w="1502" w:type="dxa"/>
            <w:tcBorders>
              <w:top w:val="single" w:sz="4" w:space="0" w:color="auto"/>
              <w:left w:val="single" w:sz="4" w:space="0" w:color="auto"/>
              <w:bottom w:val="single" w:sz="4" w:space="0" w:color="auto"/>
              <w:right w:val="single" w:sz="4" w:space="0" w:color="auto"/>
            </w:tcBorders>
            <w:hideMark/>
          </w:tcPr>
          <w:p w14:paraId="02D3D4EE" w14:textId="77777777" w:rsidR="00C53206" w:rsidRDefault="00C53206">
            <w:pPr>
              <w:rPr>
                <w:b/>
                <w:bCs/>
              </w:rPr>
            </w:pPr>
            <w:r>
              <w:rPr>
                <w:b/>
                <w:bCs/>
              </w:rPr>
              <w:t>Comments</w:t>
            </w:r>
          </w:p>
        </w:tc>
      </w:tr>
      <w:tr w:rsidR="007F18EE" w14:paraId="5F4B4EB8" w14:textId="77777777" w:rsidTr="00693678">
        <w:tc>
          <w:tcPr>
            <w:tcW w:w="729" w:type="dxa"/>
            <w:tcBorders>
              <w:top w:val="single" w:sz="4" w:space="0" w:color="auto"/>
              <w:left w:val="single" w:sz="4" w:space="0" w:color="auto"/>
              <w:bottom w:val="single" w:sz="4" w:space="0" w:color="auto"/>
              <w:right w:val="single" w:sz="4" w:space="0" w:color="auto"/>
            </w:tcBorders>
          </w:tcPr>
          <w:p w14:paraId="7B024025" w14:textId="71DEBFDD" w:rsidR="007F18EE" w:rsidRDefault="007F18EE" w:rsidP="007F18EE">
            <w:pPr>
              <w:rPr>
                <w:b/>
                <w:bCs/>
              </w:rPr>
            </w:pPr>
            <w:r>
              <w:rPr>
                <w:rFonts w:hint="eastAsia"/>
                <w:b/>
                <w:bCs/>
              </w:rPr>
              <w:t>1</w:t>
            </w:r>
          </w:p>
        </w:tc>
        <w:tc>
          <w:tcPr>
            <w:tcW w:w="1592" w:type="dxa"/>
            <w:tcBorders>
              <w:top w:val="single" w:sz="4" w:space="0" w:color="auto"/>
              <w:left w:val="single" w:sz="4" w:space="0" w:color="auto"/>
              <w:bottom w:val="single" w:sz="4" w:space="0" w:color="auto"/>
              <w:right w:val="single" w:sz="4" w:space="0" w:color="auto"/>
            </w:tcBorders>
            <w:vAlign w:val="center"/>
          </w:tcPr>
          <w:p w14:paraId="2063CD12" w14:textId="08BD3619" w:rsidR="007F18EE" w:rsidRDefault="007F18EE" w:rsidP="007F18EE">
            <w:pPr>
              <w:rPr>
                <w:b/>
                <w:bCs/>
              </w:rPr>
            </w:pPr>
            <w:r>
              <w:rPr>
                <w:rFonts w:ascii="Calibri" w:eastAsia="PMingLiU" w:hAnsi="Calibri" w:cs="Calibri"/>
                <w:color w:val="000000"/>
              </w:rPr>
              <w:t>Logo screen</w:t>
            </w:r>
          </w:p>
        </w:tc>
        <w:tc>
          <w:tcPr>
            <w:tcW w:w="1061" w:type="dxa"/>
            <w:tcBorders>
              <w:top w:val="single" w:sz="4" w:space="0" w:color="auto"/>
              <w:left w:val="single" w:sz="4" w:space="0" w:color="auto"/>
              <w:bottom w:val="single" w:sz="4" w:space="0" w:color="auto"/>
              <w:right w:val="single" w:sz="4" w:space="0" w:color="auto"/>
            </w:tcBorders>
          </w:tcPr>
          <w:p w14:paraId="2FBEE84F"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49E2DE17"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1F6EE576"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7C658FD1" w14:textId="77777777" w:rsidR="007F18EE" w:rsidRDefault="007F18EE" w:rsidP="007F18EE">
            <w:pPr>
              <w:rPr>
                <w:b/>
                <w:bCs/>
              </w:rPr>
            </w:pPr>
          </w:p>
        </w:tc>
      </w:tr>
      <w:tr w:rsidR="007F18EE" w14:paraId="162CBB71" w14:textId="77777777" w:rsidTr="00693678">
        <w:tc>
          <w:tcPr>
            <w:tcW w:w="729" w:type="dxa"/>
            <w:tcBorders>
              <w:top w:val="single" w:sz="4" w:space="0" w:color="auto"/>
              <w:left w:val="single" w:sz="4" w:space="0" w:color="auto"/>
              <w:bottom w:val="single" w:sz="4" w:space="0" w:color="auto"/>
              <w:right w:val="single" w:sz="4" w:space="0" w:color="auto"/>
            </w:tcBorders>
          </w:tcPr>
          <w:p w14:paraId="25855A78" w14:textId="047368C0" w:rsidR="007F18EE" w:rsidRDefault="007F18EE" w:rsidP="007F18EE">
            <w:pPr>
              <w:rPr>
                <w:b/>
                <w:bCs/>
              </w:rPr>
            </w:pPr>
            <w:r>
              <w:rPr>
                <w:rFonts w:hint="eastAsia"/>
                <w:b/>
                <w:bCs/>
              </w:rPr>
              <w:t>2</w:t>
            </w:r>
          </w:p>
        </w:tc>
        <w:tc>
          <w:tcPr>
            <w:tcW w:w="1592" w:type="dxa"/>
            <w:tcBorders>
              <w:top w:val="single" w:sz="4" w:space="0" w:color="auto"/>
              <w:left w:val="single" w:sz="4" w:space="0" w:color="auto"/>
              <w:bottom w:val="single" w:sz="4" w:space="0" w:color="auto"/>
              <w:right w:val="single" w:sz="4" w:space="0" w:color="auto"/>
            </w:tcBorders>
            <w:vAlign w:val="center"/>
          </w:tcPr>
          <w:p w14:paraId="07EC747B" w14:textId="5DD117C0" w:rsidR="007F18EE" w:rsidRDefault="007F18EE" w:rsidP="007F18EE">
            <w:pPr>
              <w:rPr>
                <w:b/>
                <w:bCs/>
              </w:rPr>
            </w:pPr>
            <w:r>
              <w:rPr>
                <w:rFonts w:ascii="Calibri" w:eastAsia="PMingLiU" w:hAnsi="Calibri" w:cs="Calibri"/>
                <w:color w:val="000000"/>
              </w:rPr>
              <w:t>Touch- loading screen</w:t>
            </w:r>
          </w:p>
        </w:tc>
        <w:tc>
          <w:tcPr>
            <w:tcW w:w="1061" w:type="dxa"/>
            <w:tcBorders>
              <w:top w:val="single" w:sz="4" w:space="0" w:color="auto"/>
              <w:left w:val="single" w:sz="4" w:space="0" w:color="auto"/>
              <w:bottom w:val="single" w:sz="4" w:space="0" w:color="auto"/>
              <w:right w:val="single" w:sz="4" w:space="0" w:color="auto"/>
            </w:tcBorders>
          </w:tcPr>
          <w:p w14:paraId="153D3FB8"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69C22FB0"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59AC5578"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4357B0F7" w14:textId="77777777" w:rsidR="007F18EE" w:rsidRDefault="007F18EE" w:rsidP="007F18EE">
            <w:pPr>
              <w:rPr>
                <w:b/>
                <w:bCs/>
              </w:rPr>
            </w:pPr>
          </w:p>
        </w:tc>
      </w:tr>
      <w:tr w:rsidR="007F18EE" w14:paraId="65FD4AF2" w14:textId="77777777" w:rsidTr="00693678">
        <w:tc>
          <w:tcPr>
            <w:tcW w:w="729" w:type="dxa"/>
            <w:tcBorders>
              <w:top w:val="single" w:sz="4" w:space="0" w:color="auto"/>
              <w:left w:val="single" w:sz="4" w:space="0" w:color="auto"/>
              <w:bottom w:val="single" w:sz="4" w:space="0" w:color="auto"/>
              <w:right w:val="single" w:sz="4" w:space="0" w:color="auto"/>
            </w:tcBorders>
          </w:tcPr>
          <w:p w14:paraId="2CA713F3" w14:textId="41310F0A" w:rsidR="007F18EE" w:rsidRDefault="007F18EE" w:rsidP="007F18EE">
            <w:pPr>
              <w:rPr>
                <w:b/>
                <w:bCs/>
              </w:rPr>
            </w:pPr>
            <w:r>
              <w:rPr>
                <w:rFonts w:hint="eastAsia"/>
                <w:b/>
                <w:bCs/>
              </w:rPr>
              <w:t>3</w:t>
            </w:r>
          </w:p>
        </w:tc>
        <w:tc>
          <w:tcPr>
            <w:tcW w:w="1592" w:type="dxa"/>
            <w:tcBorders>
              <w:top w:val="single" w:sz="4" w:space="0" w:color="auto"/>
              <w:left w:val="single" w:sz="4" w:space="0" w:color="auto"/>
              <w:bottom w:val="single" w:sz="4" w:space="0" w:color="auto"/>
              <w:right w:val="single" w:sz="4" w:space="0" w:color="auto"/>
            </w:tcBorders>
            <w:vAlign w:val="center"/>
          </w:tcPr>
          <w:p w14:paraId="20B523C7" w14:textId="39890335" w:rsidR="007F18EE" w:rsidRDefault="007F18EE" w:rsidP="007F18EE">
            <w:pPr>
              <w:rPr>
                <w:b/>
                <w:bCs/>
              </w:rPr>
            </w:pPr>
            <w:r>
              <w:rPr>
                <w:rFonts w:ascii="Calibri" w:eastAsia="PMingLiU" w:hAnsi="Calibri" w:cs="Calibri"/>
                <w:color w:val="000000"/>
              </w:rPr>
              <w:t>(with sound)</w:t>
            </w:r>
          </w:p>
        </w:tc>
        <w:tc>
          <w:tcPr>
            <w:tcW w:w="1061" w:type="dxa"/>
            <w:tcBorders>
              <w:top w:val="single" w:sz="4" w:space="0" w:color="auto"/>
              <w:left w:val="single" w:sz="4" w:space="0" w:color="auto"/>
              <w:bottom w:val="single" w:sz="4" w:space="0" w:color="auto"/>
              <w:right w:val="single" w:sz="4" w:space="0" w:color="auto"/>
            </w:tcBorders>
          </w:tcPr>
          <w:p w14:paraId="602A3C3E"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4F560425"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31E9CF51"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71C32207" w14:textId="77777777" w:rsidR="007F18EE" w:rsidRDefault="007F18EE" w:rsidP="007F18EE">
            <w:pPr>
              <w:rPr>
                <w:b/>
                <w:bCs/>
              </w:rPr>
            </w:pPr>
          </w:p>
        </w:tc>
      </w:tr>
      <w:tr w:rsidR="007F18EE" w14:paraId="696A557E" w14:textId="77777777" w:rsidTr="00693678">
        <w:tc>
          <w:tcPr>
            <w:tcW w:w="729" w:type="dxa"/>
            <w:tcBorders>
              <w:top w:val="single" w:sz="4" w:space="0" w:color="auto"/>
              <w:left w:val="single" w:sz="4" w:space="0" w:color="auto"/>
              <w:bottom w:val="single" w:sz="4" w:space="0" w:color="auto"/>
              <w:right w:val="single" w:sz="4" w:space="0" w:color="auto"/>
            </w:tcBorders>
          </w:tcPr>
          <w:p w14:paraId="094ADBF6"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17E5283D" w14:textId="584CD5A7" w:rsidR="007F18EE" w:rsidRDefault="007F18EE" w:rsidP="007F18EE">
            <w:pPr>
              <w:rPr>
                <w:b/>
                <w:bCs/>
              </w:rPr>
            </w:pPr>
            <w:r>
              <w:rPr>
                <w:rFonts w:ascii="Calibri" w:eastAsia="PMingLiU" w:hAnsi="Calibri" w:cs="Calibri"/>
                <w:color w:val="000000"/>
              </w:rPr>
              <w:t>Pop up appear</w:t>
            </w:r>
          </w:p>
        </w:tc>
        <w:tc>
          <w:tcPr>
            <w:tcW w:w="1061" w:type="dxa"/>
            <w:tcBorders>
              <w:top w:val="single" w:sz="4" w:space="0" w:color="auto"/>
              <w:left w:val="single" w:sz="4" w:space="0" w:color="auto"/>
              <w:bottom w:val="single" w:sz="4" w:space="0" w:color="auto"/>
              <w:right w:val="single" w:sz="4" w:space="0" w:color="auto"/>
            </w:tcBorders>
          </w:tcPr>
          <w:p w14:paraId="4D4564A8"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7A335938"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1EF2B188"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5F916F5E" w14:textId="77777777" w:rsidR="007F18EE" w:rsidRDefault="007F18EE" w:rsidP="007F18EE">
            <w:pPr>
              <w:rPr>
                <w:b/>
                <w:bCs/>
              </w:rPr>
            </w:pPr>
          </w:p>
        </w:tc>
      </w:tr>
      <w:tr w:rsidR="007F18EE" w14:paraId="09801739" w14:textId="77777777" w:rsidTr="00693678">
        <w:tc>
          <w:tcPr>
            <w:tcW w:w="729" w:type="dxa"/>
            <w:tcBorders>
              <w:top w:val="single" w:sz="4" w:space="0" w:color="auto"/>
              <w:left w:val="single" w:sz="4" w:space="0" w:color="auto"/>
              <w:bottom w:val="single" w:sz="4" w:space="0" w:color="auto"/>
              <w:right w:val="single" w:sz="4" w:space="0" w:color="auto"/>
            </w:tcBorders>
          </w:tcPr>
          <w:p w14:paraId="39F6770A"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3F417F7E" w14:textId="16AD59DD" w:rsidR="007F18EE" w:rsidRDefault="007F18EE" w:rsidP="007F18EE">
            <w:pPr>
              <w:rPr>
                <w:b/>
                <w:bCs/>
              </w:rPr>
            </w:pPr>
            <w:r>
              <w:rPr>
                <w:rFonts w:ascii="Calibri" w:eastAsia="PMingLiU" w:hAnsi="Calibri" w:cs="Calibri"/>
                <w:color w:val="000000"/>
              </w:rPr>
              <w:t>Main menu with 5 button</w:t>
            </w:r>
          </w:p>
        </w:tc>
        <w:tc>
          <w:tcPr>
            <w:tcW w:w="1061" w:type="dxa"/>
            <w:tcBorders>
              <w:top w:val="single" w:sz="4" w:space="0" w:color="auto"/>
              <w:left w:val="single" w:sz="4" w:space="0" w:color="auto"/>
              <w:bottom w:val="single" w:sz="4" w:space="0" w:color="auto"/>
              <w:right w:val="single" w:sz="4" w:space="0" w:color="auto"/>
            </w:tcBorders>
          </w:tcPr>
          <w:p w14:paraId="4EC4DBD7"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7132A37D"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3EB6F130"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0B4FA52B" w14:textId="77777777" w:rsidR="007F18EE" w:rsidRDefault="007F18EE" w:rsidP="007F18EE">
            <w:pPr>
              <w:rPr>
                <w:b/>
                <w:bCs/>
              </w:rPr>
            </w:pPr>
          </w:p>
        </w:tc>
      </w:tr>
      <w:tr w:rsidR="007F18EE" w14:paraId="32DAF778" w14:textId="77777777" w:rsidTr="00693678">
        <w:tc>
          <w:tcPr>
            <w:tcW w:w="729" w:type="dxa"/>
            <w:tcBorders>
              <w:top w:val="single" w:sz="4" w:space="0" w:color="auto"/>
              <w:left w:val="single" w:sz="4" w:space="0" w:color="auto"/>
              <w:bottom w:val="single" w:sz="4" w:space="0" w:color="auto"/>
              <w:right w:val="single" w:sz="4" w:space="0" w:color="auto"/>
            </w:tcBorders>
          </w:tcPr>
          <w:p w14:paraId="1BB1B62D"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0BA6A302" w14:textId="135D1FDF" w:rsidR="007F18EE" w:rsidRDefault="007F18EE" w:rsidP="007F18EE">
            <w:pPr>
              <w:rPr>
                <w:b/>
                <w:bCs/>
              </w:rPr>
            </w:pPr>
            <w:r>
              <w:rPr>
                <w:rFonts w:ascii="Calibri" w:eastAsia="PMingLiU" w:hAnsi="Calibri" w:cs="Calibri"/>
                <w:color w:val="000000"/>
              </w:rPr>
              <w:t>Animation</w:t>
            </w:r>
          </w:p>
        </w:tc>
        <w:tc>
          <w:tcPr>
            <w:tcW w:w="1061" w:type="dxa"/>
            <w:tcBorders>
              <w:top w:val="single" w:sz="4" w:space="0" w:color="auto"/>
              <w:left w:val="single" w:sz="4" w:space="0" w:color="auto"/>
              <w:bottom w:val="single" w:sz="4" w:space="0" w:color="auto"/>
              <w:right w:val="single" w:sz="4" w:space="0" w:color="auto"/>
            </w:tcBorders>
          </w:tcPr>
          <w:p w14:paraId="12C84238"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27A1248E"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6C0416A1"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73E4FD6B" w14:textId="77777777" w:rsidR="007F18EE" w:rsidRDefault="007F18EE" w:rsidP="007F18EE">
            <w:pPr>
              <w:rPr>
                <w:b/>
                <w:bCs/>
              </w:rPr>
            </w:pPr>
          </w:p>
        </w:tc>
      </w:tr>
      <w:tr w:rsidR="007F18EE" w14:paraId="4976D772" w14:textId="77777777" w:rsidTr="00693678">
        <w:tc>
          <w:tcPr>
            <w:tcW w:w="729" w:type="dxa"/>
            <w:tcBorders>
              <w:top w:val="single" w:sz="4" w:space="0" w:color="auto"/>
              <w:left w:val="single" w:sz="4" w:space="0" w:color="auto"/>
              <w:bottom w:val="single" w:sz="4" w:space="0" w:color="auto"/>
              <w:right w:val="single" w:sz="4" w:space="0" w:color="auto"/>
            </w:tcBorders>
          </w:tcPr>
          <w:p w14:paraId="429748BB"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40CE187B" w14:textId="769C6468" w:rsidR="007F18EE" w:rsidRDefault="007F18EE" w:rsidP="007F18EE">
            <w:pPr>
              <w:rPr>
                <w:b/>
                <w:bCs/>
              </w:rPr>
            </w:pPr>
            <w:r>
              <w:rPr>
                <w:rFonts w:ascii="Calibri" w:eastAsia="PMingLiU" w:hAnsi="Calibri" w:cs="Calibri"/>
                <w:color w:val="000000"/>
              </w:rPr>
              <w:t>Logi state</w:t>
            </w:r>
          </w:p>
        </w:tc>
        <w:tc>
          <w:tcPr>
            <w:tcW w:w="1061" w:type="dxa"/>
            <w:tcBorders>
              <w:top w:val="single" w:sz="4" w:space="0" w:color="auto"/>
              <w:left w:val="single" w:sz="4" w:space="0" w:color="auto"/>
              <w:bottom w:val="single" w:sz="4" w:space="0" w:color="auto"/>
              <w:right w:val="single" w:sz="4" w:space="0" w:color="auto"/>
            </w:tcBorders>
          </w:tcPr>
          <w:p w14:paraId="3D8E0BC3"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0D6612F5"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1FF1EFB0"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1F84ECA2" w14:textId="77777777" w:rsidR="007F18EE" w:rsidRDefault="007F18EE" w:rsidP="007F18EE">
            <w:pPr>
              <w:rPr>
                <w:b/>
                <w:bCs/>
              </w:rPr>
            </w:pPr>
          </w:p>
        </w:tc>
      </w:tr>
      <w:tr w:rsidR="007F18EE" w14:paraId="44C61DD0" w14:textId="77777777" w:rsidTr="00693678">
        <w:tc>
          <w:tcPr>
            <w:tcW w:w="729" w:type="dxa"/>
            <w:tcBorders>
              <w:top w:val="single" w:sz="4" w:space="0" w:color="auto"/>
              <w:left w:val="single" w:sz="4" w:space="0" w:color="auto"/>
              <w:bottom w:val="single" w:sz="4" w:space="0" w:color="auto"/>
              <w:right w:val="single" w:sz="4" w:space="0" w:color="auto"/>
            </w:tcBorders>
          </w:tcPr>
          <w:p w14:paraId="1D2F4976"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3A21F548" w14:textId="68C4E509" w:rsidR="007F18EE" w:rsidRDefault="007F18EE" w:rsidP="007F18EE">
            <w:pPr>
              <w:rPr>
                <w:b/>
                <w:bCs/>
              </w:rPr>
            </w:pPr>
            <w:r>
              <w:rPr>
                <w:rFonts w:ascii="Calibri" w:eastAsia="PMingLiU" w:hAnsi="Calibri" w:cs="Calibri"/>
                <w:color w:val="000000"/>
              </w:rPr>
              <w:t>In setting open successfully</w:t>
            </w:r>
          </w:p>
        </w:tc>
        <w:tc>
          <w:tcPr>
            <w:tcW w:w="1061" w:type="dxa"/>
            <w:tcBorders>
              <w:top w:val="single" w:sz="4" w:space="0" w:color="auto"/>
              <w:left w:val="single" w:sz="4" w:space="0" w:color="auto"/>
              <w:bottom w:val="single" w:sz="4" w:space="0" w:color="auto"/>
              <w:right w:val="single" w:sz="4" w:space="0" w:color="auto"/>
            </w:tcBorders>
          </w:tcPr>
          <w:p w14:paraId="43CB9496"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741018A1"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288DC609"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61F31053" w14:textId="77777777" w:rsidR="007F18EE" w:rsidRDefault="007F18EE" w:rsidP="007F18EE">
            <w:pPr>
              <w:rPr>
                <w:b/>
                <w:bCs/>
              </w:rPr>
            </w:pPr>
          </w:p>
        </w:tc>
      </w:tr>
      <w:tr w:rsidR="007F18EE" w14:paraId="66D7DA33" w14:textId="77777777" w:rsidTr="00693678">
        <w:tc>
          <w:tcPr>
            <w:tcW w:w="729" w:type="dxa"/>
            <w:tcBorders>
              <w:top w:val="single" w:sz="4" w:space="0" w:color="auto"/>
              <w:left w:val="single" w:sz="4" w:space="0" w:color="auto"/>
              <w:bottom w:val="single" w:sz="4" w:space="0" w:color="auto"/>
              <w:right w:val="single" w:sz="4" w:space="0" w:color="auto"/>
            </w:tcBorders>
          </w:tcPr>
          <w:p w14:paraId="1DE1F81B"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00F7D544" w14:textId="649382D4" w:rsidR="007F18EE" w:rsidRDefault="007F18EE" w:rsidP="007F18EE">
            <w:pPr>
              <w:rPr>
                <w:b/>
                <w:bCs/>
              </w:rPr>
            </w:pPr>
            <w:r>
              <w:rPr>
                <w:rFonts w:ascii="Calibri" w:eastAsia="PMingLiU" w:hAnsi="Calibri" w:cs="Calibri"/>
                <w:color w:val="000000"/>
              </w:rPr>
              <w:t>Login screen automatically pop up</w:t>
            </w:r>
          </w:p>
        </w:tc>
        <w:tc>
          <w:tcPr>
            <w:tcW w:w="1061" w:type="dxa"/>
            <w:tcBorders>
              <w:top w:val="single" w:sz="4" w:space="0" w:color="auto"/>
              <w:left w:val="single" w:sz="4" w:space="0" w:color="auto"/>
              <w:bottom w:val="single" w:sz="4" w:space="0" w:color="auto"/>
              <w:right w:val="single" w:sz="4" w:space="0" w:color="auto"/>
            </w:tcBorders>
          </w:tcPr>
          <w:p w14:paraId="3EBD40AF"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7D674F24"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7F540E03"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56AA85B2" w14:textId="77777777" w:rsidR="007F18EE" w:rsidRDefault="007F18EE" w:rsidP="007F18EE">
            <w:pPr>
              <w:rPr>
                <w:b/>
                <w:bCs/>
              </w:rPr>
            </w:pPr>
          </w:p>
        </w:tc>
      </w:tr>
      <w:tr w:rsidR="007F18EE" w14:paraId="2F3EF962" w14:textId="77777777" w:rsidTr="00693678">
        <w:tc>
          <w:tcPr>
            <w:tcW w:w="729" w:type="dxa"/>
            <w:tcBorders>
              <w:top w:val="single" w:sz="4" w:space="0" w:color="auto"/>
              <w:left w:val="single" w:sz="4" w:space="0" w:color="auto"/>
              <w:bottom w:val="single" w:sz="4" w:space="0" w:color="auto"/>
              <w:right w:val="single" w:sz="4" w:space="0" w:color="auto"/>
            </w:tcBorders>
          </w:tcPr>
          <w:p w14:paraId="515E2978"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2469D290" w14:textId="0A0EE2D3" w:rsidR="007F18EE" w:rsidRDefault="007F18EE" w:rsidP="007F18EE">
            <w:pPr>
              <w:rPr>
                <w:b/>
                <w:bCs/>
              </w:rPr>
            </w:pPr>
            <w:r>
              <w:rPr>
                <w:rFonts w:ascii="Calibri" w:eastAsia="PMingLiU" w:hAnsi="Calibri" w:cs="Calibri"/>
                <w:color w:val="000000"/>
              </w:rPr>
              <w:t>Blank username and password</w:t>
            </w:r>
          </w:p>
        </w:tc>
        <w:tc>
          <w:tcPr>
            <w:tcW w:w="1061" w:type="dxa"/>
            <w:tcBorders>
              <w:top w:val="single" w:sz="4" w:space="0" w:color="auto"/>
              <w:left w:val="single" w:sz="4" w:space="0" w:color="auto"/>
              <w:bottom w:val="single" w:sz="4" w:space="0" w:color="auto"/>
              <w:right w:val="single" w:sz="4" w:space="0" w:color="auto"/>
            </w:tcBorders>
          </w:tcPr>
          <w:p w14:paraId="0ABF9C5B"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73DE11D1"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295E7910"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2857114A" w14:textId="77777777" w:rsidR="007F18EE" w:rsidRDefault="007F18EE" w:rsidP="007F18EE">
            <w:pPr>
              <w:rPr>
                <w:b/>
                <w:bCs/>
              </w:rPr>
            </w:pPr>
          </w:p>
        </w:tc>
      </w:tr>
      <w:tr w:rsidR="007F18EE" w14:paraId="0744728F" w14:textId="77777777" w:rsidTr="00693678">
        <w:tc>
          <w:tcPr>
            <w:tcW w:w="729" w:type="dxa"/>
            <w:tcBorders>
              <w:top w:val="single" w:sz="4" w:space="0" w:color="auto"/>
              <w:left w:val="single" w:sz="4" w:space="0" w:color="auto"/>
              <w:bottom w:val="single" w:sz="4" w:space="0" w:color="auto"/>
              <w:right w:val="single" w:sz="4" w:space="0" w:color="auto"/>
            </w:tcBorders>
          </w:tcPr>
          <w:p w14:paraId="59A6CC9A"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6F041BFD" w14:textId="78206A07" w:rsidR="007F18EE" w:rsidRDefault="007F18EE" w:rsidP="007F18EE">
            <w:pPr>
              <w:rPr>
                <w:b/>
                <w:bCs/>
              </w:rPr>
            </w:pPr>
            <w:r>
              <w:rPr>
                <w:rFonts w:ascii="Calibri" w:eastAsia="PMingLiU" w:hAnsi="Calibri" w:cs="Calibri"/>
                <w:color w:val="000000"/>
              </w:rPr>
              <w:t>Password length must be longer than 8 char</w:t>
            </w:r>
          </w:p>
        </w:tc>
        <w:tc>
          <w:tcPr>
            <w:tcW w:w="1061" w:type="dxa"/>
            <w:tcBorders>
              <w:top w:val="single" w:sz="4" w:space="0" w:color="auto"/>
              <w:left w:val="single" w:sz="4" w:space="0" w:color="auto"/>
              <w:bottom w:val="single" w:sz="4" w:space="0" w:color="auto"/>
              <w:right w:val="single" w:sz="4" w:space="0" w:color="auto"/>
            </w:tcBorders>
          </w:tcPr>
          <w:p w14:paraId="0BB2B645"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62072432"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470475AB"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1123035B" w14:textId="77777777" w:rsidR="007F18EE" w:rsidRDefault="007F18EE" w:rsidP="007F18EE">
            <w:pPr>
              <w:rPr>
                <w:b/>
                <w:bCs/>
              </w:rPr>
            </w:pPr>
          </w:p>
        </w:tc>
      </w:tr>
      <w:tr w:rsidR="007F18EE" w14:paraId="5B752777" w14:textId="77777777" w:rsidTr="00693678">
        <w:tc>
          <w:tcPr>
            <w:tcW w:w="729" w:type="dxa"/>
            <w:tcBorders>
              <w:top w:val="single" w:sz="4" w:space="0" w:color="auto"/>
              <w:left w:val="single" w:sz="4" w:space="0" w:color="auto"/>
              <w:bottom w:val="single" w:sz="4" w:space="0" w:color="auto"/>
              <w:right w:val="single" w:sz="4" w:space="0" w:color="auto"/>
            </w:tcBorders>
          </w:tcPr>
          <w:p w14:paraId="6CADEEA3"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67A8E24B" w14:textId="0E908349" w:rsidR="007F18EE" w:rsidRDefault="007F18EE" w:rsidP="007F18EE">
            <w:pPr>
              <w:rPr>
                <w:b/>
                <w:bCs/>
              </w:rPr>
            </w:pPr>
            <w:r>
              <w:rPr>
                <w:rFonts w:ascii="Calibri" w:eastAsia="PMingLiU" w:hAnsi="Calibri" w:cs="Calibri"/>
                <w:color w:val="000000"/>
              </w:rPr>
              <w:t>Username must not be blank</w:t>
            </w:r>
          </w:p>
        </w:tc>
        <w:tc>
          <w:tcPr>
            <w:tcW w:w="1061" w:type="dxa"/>
            <w:tcBorders>
              <w:top w:val="single" w:sz="4" w:space="0" w:color="auto"/>
              <w:left w:val="single" w:sz="4" w:space="0" w:color="auto"/>
              <w:bottom w:val="single" w:sz="4" w:space="0" w:color="auto"/>
              <w:right w:val="single" w:sz="4" w:space="0" w:color="auto"/>
            </w:tcBorders>
          </w:tcPr>
          <w:p w14:paraId="54FE337B"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3709E687"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11DD91A7"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7C296784" w14:textId="77777777" w:rsidR="007F18EE" w:rsidRDefault="007F18EE" w:rsidP="007F18EE">
            <w:pPr>
              <w:rPr>
                <w:b/>
                <w:bCs/>
              </w:rPr>
            </w:pPr>
          </w:p>
        </w:tc>
      </w:tr>
      <w:tr w:rsidR="007F18EE" w14:paraId="03A199E9" w14:textId="77777777" w:rsidTr="00693678">
        <w:tc>
          <w:tcPr>
            <w:tcW w:w="729" w:type="dxa"/>
            <w:tcBorders>
              <w:top w:val="single" w:sz="4" w:space="0" w:color="auto"/>
              <w:left w:val="single" w:sz="4" w:space="0" w:color="auto"/>
              <w:bottom w:val="single" w:sz="4" w:space="0" w:color="auto"/>
              <w:right w:val="single" w:sz="4" w:space="0" w:color="auto"/>
            </w:tcBorders>
          </w:tcPr>
          <w:p w14:paraId="422A681E"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6FE90C5B" w14:textId="59093AFE" w:rsidR="007F18EE" w:rsidRDefault="007F18EE" w:rsidP="007F18EE">
            <w:pPr>
              <w:rPr>
                <w:b/>
                <w:bCs/>
              </w:rPr>
            </w:pPr>
            <w:r>
              <w:rPr>
                <w:rFonts w:ascii="Calibri" w:eastAsia="PMingLiU" w:hAnsi="Calibri" w:cs="Calibri"/>
                <w:color w:val="000000"/>
              </w:rPr>
              <w:t>Check login password match record</w:t>
            </w:r>
          </w:p>
        </w:tc>
        <w:tc>
          <w:tcPr>
            <w:tcW w:w="1061" w:type="dxa"/>
            <w:tcBorders>
              <w:top w:val="single" w:sz="4" w:space="0" w:color="auto"/>
              <w:left w:val="single" w:sz="4" w:space="0" w:color="auto"/>
              <w:bottom w:val="single" w:sz="4" w:space="0" w:color="auto"/>
              <w:right w:val="single" w:sz="4" w:space="0" w:color="auto"/>
            </w:tcBorders>
          </w:tcPr>
          <w:p w14:paraId="5A8BE782"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443D4828"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7E060FE1"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499C136A" w14:textId="77777777" w:rsidR="007F18EE" w:rsidRDefault="007F18EE" w:rsidP="007F18EE">
            <w:pPr>
              <w:rPr>
                <w:b/>
                <w:bCs/>
              </w:rPr>
            </w:pPr>
          </w:p>
        </w:tc>
      </w:tr>
      <w:tr w:rsidR="007F18EE" w14:paraId="5E7FAE27" w14:textId="77777777" w:rsidTr="00693678">
        <w:tc>
          <w:tcPr>
            <w:tcW w:w="729" w:type="dxa"/>
            <w:tcBorders>
              <w:top w:val="single" w:sz="4" w:space="0" w:color="auto"/>
              <w:left w:val="single" w:sz="4" w:space="0" w:color="auto"/>
              <w:bottom w:val="single" w:sz="4" w:space="0" w:color="auto"/>
              <w:right w:val="single" w:sz="4" w:space="0" w:color="auto"/>
            </w:tcBorders>
          </w:tcPr>
          <w:p w14:paraId="0363EE79"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2BC05CBE" w14:textId="52291A4F" w:rsidR="007F18EE" w:rsidRDefault="007F18EE" w:rsidP="007F18EE">
            <w:pPr>
              <w:rPr>
                <w:b/>
                <w:bCs/>
              </w:rPr>
            </w:pPr>
            <w:r>
              <w:rPr>
                <w:rFonts w:ascii="Calibri" w:eastAsia="PMingLiU" w:hAnsi="Calibri" w:cs="Calibri"/>
                <w:color w:val="000000"/>
              </w:rPr>
              <w:t>With wrong username and Password</w:t>
            </w:r>
          </w:p>
        </w:tc>
        <w:tc>
          <w:tcPr>
            <w:tcW w:w="1061" w:type="dxa"/>
            <w:tcBorders>
              <w:top w:val="single" w:sz="4" w:space="0" w:color="auto"/>
              <w:left w:val="single" w:sz="4" w:space="0" w:color="auto"/>
              <w:bottom w:val="single" w:sz="4" w:space="0" w:color="auto"/>
              <w:right w:val="single" w:sz="4" w:space="0" w:color="auto"/>
            </w:tcBorders>
          </w:tcPr>
          <w:p w14:paraId="0DB2B520"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1BDB46C6"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4636CB9B"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3F2DE38F" w14:textId="77777777" w:rsidR="007F18EE" w:rsidRDefault="007F18EE" w:rsidP="007F18EE">
            <w:pPr>
              <w:rPr>
                <w:b/>
                <w:bCs/>
              </w:rPr>
            </w:pPr>
          </w:p>
        </w:tc>
      </w:tr>
      <w:tr w:rsidR="007F18EE" w14:paraId="207FC45C" w14:textId="77777777" w:rsidTr="00693678">
        <w:tc>
          <w:tcPr>
            <w:tcW w:w="729" w:type="dxa"/>
            <w:tcBorders>
              <w:top w:val="single" w:sz="4" w:space="0" w:color="auto"/>
              <w:left w:val="single" w:sz="4" w:space="0" w:color="auto"/>
              <w:bottom w:val="single" w:sz="4" w:space="0" w:color="auto"/>
              <w:right w:val="single" w:sz="4" w:space="0" w:color="auto"/>
            </w:tcBorders>
          </w:tcPr>
          <w:p w14:paraId="15C87E52"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47A2D95E" w14:textId="0DE32218" w:rsidR="007F18EE" w:rsidRDefault="007F18EE" w:rsidP="007F18EE">
            <w:pPr>
              <w:rPr>
                <w:b/>
                <w:bCs/>
              </w:rPr>
            </w:pPr>
            <w:r>
              <w:rPr>
                <w:rFonts w:ascii="Calibri" w:eastAsia="PMingLiU" w:hAnsi="Calibri" w:cs="Calibri"/>
                <w:color w:val="000000"/>
              </w:rPr>
              <w:t>And correct password to login</w:t>
            </w:r>
          </w:p>
        </w:tc>
        <w:tc>
          <w:tcPr>
            <w:tcW w:w="1061" w:type="dxa"/>
            <w:tcBorders>
              <w:top w:val="single" w:sz="4" w:space="0" w:color="auto"/>
              <w:left w:val="single" w:sz="4" w:space="0" w:color="auto"/>
              <w:bottom w:val="single" w:sz="4" w:space="0" w:color="auto"/>
              <w:right w:val="single" w:sz="4" w:space="0" w:color="auto"/>
            </w:tcBorders>
          </w:tcPr>
          <w:p w14:paraId="4D79D339"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55A91702"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52E497BE"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269E4312" w14:textId="77777777" w:rsidR="007F18EE" w:rsidRDefault="007F18EE" w:rsidP="007F18EE">
            <w:pPr>
              <w:rPr>
                <w:b/>
                <w:bCs/>
              </w:rPr>
            </w:pPr>
          </w:p>
        </w:tc>
      </w:tr>
      <w:tr w:rsidR="007F18EE" w14:paraId="40D776B8" w14:textId="77777777" w:rsidTr="00693678">
        <w:tc>
          <w:tcPr>
            <w:tcW w:w="729" w:type="dxa"/>
            <w:tcBorders>
              <w:top w:val="single" w:sz="4" w:space="0" w:color="auto"/>
              <w:left w:val="single" w:sz="4" w:space="0" w:color="auto"/>
              <w:bottom w:val="single" w:sz="4" w:space="0" w:color="auto"/>
              <w:right w:val="single" w:sz="4" w:space="0" w:color="auto"/>
            </w:tcBorders>
          </w:tcPr>
          <w:p w14:paraId="5BCA35E6"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7782A75F" w14:textId="5D9F9A94" w:rsidR="007F18EE" w:rsidRDefault="007F18EE" w:rsidP="007F18EE">
            <w:pPr>
              <w:rPr>
                <w:b/>
                <w:bCs/>
              </w:rPr>
            </w:pPr>
            <w:r>
              <w:rPr>
                <w:rFonts w:ascii="Calibri" w:eastAsia="PMingLiU" w:hAnsi="Calibri" w:cs="Calibri"/>
                <w:color w:val="000000"/>
              </w:rPr>
              <w:t xml:space="preserve">Login success info showed </w:t>
            </w:r>
          </w:p>
        </w:tc>
        <w:tc>
          <w:tcPr>
            <w:tcW w:w="1061" w:type="dxa"/>
            <w:tcBorders>
              <w:top w:val="single" w:sz="4" w:space="0" w:color="auto"/>
              <w:left w:val="single" w:sz="4" w:space="0" w:color="auto"/>
              <w:bottom w:val="single" w:sz="4" w:space="0" w:color="auto"/>
              <w:right w:val="single" w:sz="4" w:space="0" w:color="auto"/>
            </w:tcBorders>
          </w:tcPr>
          <w:p w14:paraId="6A5BDA26"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60CCE0B5"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2ED57817"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4E6CD941" w14:textId="77777777" w:rsidR="007F18EE" w:rsidRDefault="007F18EE" w:rsidP="007F18EE">
            <w:pPr>
              <w:rPr>
                <w:b/>
                <w:bCs/>
              </w:rPr>
            </w:pPr>
          </w:p>
        </w:tc>
      </w:tr>
      <w:tr w:rsidR="007F18EE" w14:paraId="5802EF97" w14:textId="77777777" w:rsidTr="00693678">
        <w:tc>
          <w:tcPr>
            <w:tcW w:w="729" w:type="dxa"/>
            <w:tcBorders>
              <w:top w:val="single" w:sz="4" w:space="0" w:color="auto"/>
              <w:left w:val="single" w:sz="4" w:space="0" w:color="auto"/>
              <w:bottom w:val="single" w:sz="4" w:space="0" w:color="auto"/>
              <w:right w:val="single" w:sz="4" w:space="0" w:color="auto"/>
            </w:tcBorders>
          </w:tcPr>
          <w:p w14:paraId="110D035B"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3B467C25" w14:textId="4EFA11E1" w:rsidR="007F18EE" w:rsidRDefault="007F18EE" w:rsidP="007F18EE">
            <w:pPr>
              <w:rPr>
                <w:b/>
                <w:bCs/>
              </w:rPr>
            </w:pPr>
            <w:r>
              <w:rPr>
                <w:rFonts w:ascii="Calibri" w:eastAsia="PMingLiU" w:hAnsi="Calibri" w:cs="Calibri"/>
                <w:color w:val="000000"/>
              </w:rPr>
              <w:t>Login state update</w:t>
            </w:r>
          </w:p>
        </w:tc>
        <w:tc>
          <w:tcPr>
            <w:tcW w:w="1061" w:type="dxa"/>
            <w:tcBorders>
              <w:top w:val="single" w:sz="4" w:space="0" w:color="auto"/>
              <w:left w:val="single" w:sz="4" w:space="0" w:color="auto"/>
              <w:bottom w:val="single" w:sz="4" w:space="0" w:color="auto"/>
              <w:right w:val="single" w:sz="4" w:space="0" w:color="auto"/>
            </w:tcBorders>
          </w:tcPr>
          <w:p w14:paraId="1A15793A"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44D85B1F"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3B2C7ED1"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3509E780" w14:textId="77777777" w:rsidR="007F18EE" w:rsidRDefault="007F18EE" w:rsidP="007F18EE">
            <w:pPr>
              <w:rPr>
                <w:b/>
                <w:bCs/>
              </w:rPr>
            </w:pPr>
          </w:p>
        </w:tc>
      </w:tr>
      <w:tr w:rsidR="007F18EE" w14:paraId="27C3960A" w14:textId="77777777" w:rsidTr="00693678">
        <w:tc>
          <w:tcPr>
            <w:tcW w:w="729" w:type="dxa"/>
            <w:tcBorders>
              <w:top w:val="single" w:sz="4" w:space="0" w:color="auto"/>
              <w:left w:val="single" w:sz="4" w:space="0" w:color="auto"/>
              <w:bottom w:val="single" w:sz="4" w:space="0" w:color="auto"/>
              <w:right w:val="single" w:sz="4" w:space="0" w:color="auto"/>
            </w:tcBorders>
          </w:tcPr>
          <w:p w14:paraId="6CB63663"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25515440" w14:textId="6A8CD714" w:rsidR="007F18EE" w:rsidRDefault="007F18EE" w:rsidP="007F18EE">
            <w:pPr>
              <w:rPr>
                <w:b/>
                <w:bCs/>
              </w:rPr>
            </w:pPr>
            <w:r>
              <w:rPr>
                <w:rFonts w:ascii="Calibri" w:eastAsia="PMingLiU" w:hAnsi="Calibri" w:cs="Calibri"/>
                <w:color w:val="000000"/>
              </w:rPr>
              <w:t xml:space="preserve">Welcome back panel showed </w:t>
            </w:r>
          </w:p>
        </w:tc>
        <w:tc>
          <w:tcPr>
            <w:tcW w:w="1061" w:type="dxa"/>
            <w:tcBorders>
              <w:top w:val="single" w:sz="4" w:space="0" w:color="auto"/>
              <w:left w:val="single" w:sz="4" w:space="0" w:color="auto"/>
              <w:bottom w:val="single" w:sz="4" w:space="0" w:color="auto"/>
              <w:right w:val="single" w:sz="4" w:space="0" w:color="auto"/>
            </w:tcBorders>
          </w:tcPr>
          <w:p w14:paraId="3C19DE76"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47782C15"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68400BF3"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7C175FD0" w14:textId="77777777" w:rsidR="007F18EE" w:rsidRDefault="007F18EE" w:rsidP="007F18EE">
            <w:pPr>
              <w:rPr>
                <w:b/>
                <w:bCs/>
              </w:rPr>
            </w:pPr>
          </w:p>
        </w:tc>
      </w:tr>
      <w:tr w:rsidR="007F18EE" w14:paraId="087F8CA5" w14:textId="77777777" w:rsidTr="00693678">
        <w:tc>
          <w:tcPr>
            <w:tcW w:w="729" w:type="dxa"/>
            <w:tcBorders>
              <w:top w:val="single" w:sz="4" w:space="0" w:color="auto"/>
              <w:left w:val="single" w:sz="4" w:space="0" w:color="auto"/>
              <w:bottom w:val="single" w:sz="4" w:space="0" w:color="auto"/>
              <w:right w:val="single" w:sz="4" w:space="0" w:color="auto"/>
            </w:tcBorders>
          </w:tcPr>
          <w:p w14:paraId="7ECBD703"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6D048154" w14:textId="3823FB26" w:rsidR="007F18EE" w:rsidRDefault="007F18EE" w:rsidP="007F18EE">
            <w:pPr>
              <w:rPr>
                <w:b/>
                <w:bCs/>
              </w:rPr>
            </w:pPr>
            <w:r>
              <w:rPr>
                <w:rFonts w:ascii="Calibri" w:eastAsia="PMingLiU" w:hAnsi="Calibri" w:cs="Calibri"/>
                <w:color w:val="000000"/>
              </w:rPr>
              <w:t>Not me will sign out</w:t>
            </w:r>
          </w:p>
        </w:tc>
        <w:tc>
          <w:tcPr>
            <w:tcW w:w="1061" w:type="dxa"/>
            <w:tcBorders>
              <w:top w:val="single" w:sz="4" w:space="0" w:color="auto"/>
              <w:left w:val="single" w:sz="4" w:space="0" w:color="auto"/>
              <w:bottom w:val="single" w:sz="4" w:space="0" w:color="auto"/>
              <w:right w:val="single" w:sz="4" w:space="0" w:color="auto"/>
            </w:tcBorders>
          </w:tcPr>
          <w:p w14:paraId="60E25B71"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66DAD57D"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743D1BA3"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675A2663" w14:textId="77777777" w:rsidR="007F18EE" w:rsidRDefault="007F18EE" w:rsidP="007F18EE">
            <w:pPr>
              <w:rPr>
                <w:b/>
                <w:bCs/>
              </w:rPr>
            </w:pPr>
          </w:p>
        </w:tc>
      </w:tr>
      <w:tr w:rsidR="007F18EE" w14:paraId="20FB7FDD" w14:textId="77777777" w:rsidTr="00693678">
        <w:tc>
          <w:tcPr>
            <w:tcW w:w="729" w:type="dxa"/>
            <w:tcBorders>
              <w:top w:val="single" w:sz="4" w:space="0" w:color="auto"/>
              <w:left w:val="single" w:sz="4" w:space="0" w:color="auto"/>
              <w:bottom w:val="single" w:sz="4" w:space="0" w:color="auto"/>
              <w:right w:val="single" w:sz="4" w:space="0" w:color="auto"/>
            </w:tcBorders>
          </w:tcPr>
          <w:p w14:paraId="59127C29"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3532221D" w14:textId="5766B553" w:rsidR="007F18EE" w:rsidRDefault="007F18EE" w:rsidP="007F18EE">
            <w:pPr>
              <w:rPr>
                <w:b/>
                <w:bCs/>
              </w:rPr>
            </w:pPr>
            <w:r>
              <w:rPr>
                <w:rFonts w:ascii="Calibri" w:eastAsia="PMingLiU" w:hAnsi="Calibri" w:cs="Calibri"/>
                <w:color w:val="000000"/>
              </w:rPr>
              <w:t>Login state update</w:t>
            </w:r>
          </w:p>
        </w:tc>
        <w:tc>
          <w:tcPr>
            <w:tcW w:w="1061" w:type="dxa"/>
            <w:tcBorders>
              <w:top w:val="single" w:sz="4" w:space="0" w:color="auto"/>
              <w:left w:val="single" w:sz="4" w:space="0" w:color="auto"/>
              <w:bottom w:val="single" w:sz="4" w:space="0" w:color="auto"/>
              <w:right w:val="single" w:sz="4" w:space="0" w:color="auto"/>
            </w:tcBorders>
          </w:tcPr>
          <w:p w14:paraId="5F53779E"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2020D45F"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26801089"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1A073150" w14:textId="77777777" w:rsidR="007F18EE" w:rsidRDefault="007F18EE" w:rsidP="007F18EE">
            <w:pPr>
              <w:rPr>
                <w:b/>
                <w:bCs/>
              </w:rPr>
            </w:pPr>
          </w:p>
        </w:tc>
      </w:tr>
      <w:tr w:rsidR="007F18EE" w14:paraId="7BB360DF" w14:textId="77777777" w:rsidTr="00693678">
        <w:tc>
          <w:tcPr>
            <w:tcW w:w="729" w:type="dxa"/>
            <w:tcBorders>
              <w:top w:val="single" w:sz="4" w:space="0" w:color="auto"/>
              <w:left w:val="single" w:sz="4" w:space="0" w:color="auto"/>
              <w:bottom w:val="single" w:sz="4" w:space="0" w:color="auto"/>
              <w:right w:val="single" w:sz="4" w:space="0" w:color="auto"/>
            </w:tcBorders>
          </w:tcPr>
          <w:p w14:paraId="2037E037"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1AA165D7" w14:textId="1A4706CC" w:rsidR="007F18EE" w:rsidRDefault="007F18EE" w:rsidP="007F18EE">
            <w:pPr>
              <w:rPr>
                <w:b/>
                <w:bCs/>
              </w:rPr>
            </w:pPr>
            <w:r>
              <w:rPr>
                <w:rFonts w:ascii="Calibri" w:eastAsia="PMingLiU" w:hAnsi="Calibri" w:cs="Calibri"/>
                <w:color w:val="000000"/>
              </w:rPr>
              <w:t>Audio setting panel open successfully</w:t>
            </w:r>
          </w:p>
        </w:tc>
        <w:tc>
          <w:tcPr>
            <w:tcW w:w="1061" w:type="dxa"/>
            <w:tcBorders>
              <w:top w:val="single" w:sz="4" w:space="0" w:color="auto"/>
              <w:left w:val="single" w:sz="4" w:space="0" w:color="auto"/>
              <w:bottom w:val="single" w:sz="4" w:space="0" w:color="auto"/>
              <w:right w:val="single" w:sz="4" w:space="0" w:color="auto"/>
            </w:tcBorders>
          </w:tcPr>
          <w:p w14:paraId="3CCCA400"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11BC6500"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037B720B"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31D2B696" w14:textId="77777777" w:rsidR="007F18EE" w:rsidRDefault="007F18EE" w:rsidP="007F18EE">
            <w:pPr>
              <w:rPr>
                <w:b/>
                <w:bCs/>
              </w:rPr>
            </w:pPr>
          </w:p>
        </w:tc>
      </w:tr>
      <w:tr w:rsidR="007F18EE" w14:paraId="00B0C312" w14:textId="77777777" w:rsidTr="00693678">
        <w:tc>
          <w:tcPr>
            <w:tcW w:w="729" w:type="dxa"/>
            <w:tcBorders>
              <w:top w:val="single" w:sz="4" w:space="0" w:color="auto"/>
              <w:left w:val="single" w:sz="4" w:space="0" w:color="auto"/>
              <w:bottom w:val="single" w:sz="4" w:space="0" w:color="auto"/>
              <w:right w:val="single" w:sz="4" w:space="0" w:color="auto"/>
            </w:tcBorders>
          </w:tcPr>
          <w:p w14:paraId="1E92A934"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7B71FD23" w14:textId="31DC8B30" w:rsidR="007F18EE" w:rsidRDefault="007F18EE" w:rsidP="007F18EE">
            <w:pPr>
              <w:rPr>
                <w:b/>
                <w:bCs/>
              </w:rPr>
            </w:pPr>
            <w:r>
              <w:rPr>
                <w:rFonts w:ascii="Calibri" w:eastAsia="PMingLiU" w:hAnsi="Calibri" w:cs="Calibri"/>
                <w:color w:val="000000"/>
              </w:rPr>
              <w:t>Setting change</w:t>
            </w:r>
          </w:p>
        </w:tc>
        <w:tc>
          <w:tcPr>
            <w:tcW w:w="1061" w:type="dxa"/>
            <w:tcBorders>
              <w:top w:val="single" w:sz="4" w:space="0" w:color="auto"/>
              <w:left w:val="single" w:sz="4" w:space="0" w:color="auto"/>
              <w:bottom w:val="single" w:sz="4" w:space="0" w:color="auto"/>
              <w:right w:val="single" w:sz="4" w:space="0" w:color="auto"/>
            </w:tcBorders>
          </w:tcPr>
          <w:p w14:paraId="5F093255"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7EDCC237"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7613A1ED"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6A37FB4E" w14:textId="77777777" w:rsidR="007F18EE" w:rsidRDefault="007F18EE" w:rsidP="007F18EE">
            <w:pPr>
              <w:rPr>
                <w:b/>
                <w:bCs/>
              </w:rPr>
            </w:pPr>
          </w:p>
        </w:tc>
      </w:tr>
      <w:tr w:rsidR="007F18EE" w14:paraId="7BE0DFF2" w14:textId="77777777" w:rsidTr="00693678">
        <w:tc>
          <w:tcPr>
            <w:tcW w:w="729" w:type="dxa"/>
            <w:tcBorders>
              <w:top w:val="single" w:sz="4" w:space="0" w:color="auto"/>
              <w:left w:val="single" w:sz="4" w:space="0" w:color="auto"/>
              <w:bottom w:val="single" w:sz="4" w:space="0" w:color="auto"/>
              <w:right w:val="single" w:sz="4" w:space="0" w:color="auto"/>
            </w:tcBorders>
          </w:tcPr>
          <w:p w14:paraId="28F465FD"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42F9617E" w14:textId="74D48A6C" w:rsidR="007F18EE" w:rsidRDefault="007F18EE" w:rsidP="007F18EE">
            <w:pPr>
              <w:rPr>
                <w:b/>
                <w:bCs/>
              </w:rPr>
            </w:pPr>
            <w:r>
              <w:rPr>
                <w:rFonts w:ascii="Calibri" w:eastAsia="PMingLiU" w:hAnsi="Calibri" w:cs="Calibri"/>
                <w:color w:val="000000"/>
              </w:rPr>
              <w:t>Leaderboard panel open successfully</w:t>
            </w:r>
          </w:p>
        </w:tc>
        <w:tc>
          <w:tcPr>
            <w:tcW w:w="1061" w:type="dxa"/>
            <w:tcBorders>
              <w:top w:val="single" w:sz="4" w:space="0" w:color="auto"/>
              <w:left w:val="single" w:sz="4" w:space="0" w:color="auto"/>
              <w:bottom w:val="single" w:sz="4" w:space="0" w:color="auto"/>
              <w:right w:val="single" w:sz="4" w:space="0" w:color="auto"/>
            </w:tcBorders>
          </w:tcPr>
          <w:p w14:paraId="741DFCA8"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3D72A9B9"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72E5FF3D"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7C7DA99D" w14:textId="77777777" w:rsidR="007F18EE" w:rsidRDefault="007F18EE" w:rsidP="007F18EE">
            <w:pPr>
              <w:rPr>
                <w:b/>
                <w:bCs/>
              </w:rPr>
            </w:pPr>
          </w:p>
        </w:tc>
      </w:tr>
      <w:tr w:rsidR="007F18EE" w14:paraId="7A500BE1" w14:textId="77777777" w:rsidTr="00693678">
        <w:tc>
          <w:tcPr>
            <w:tcW w:w="729" w:type="dxa"/>
            <w:tcBorders>
              <w:top w:val="single" w:sz="4" w:space="0" w:color="auto"/>
              <w:left w:val="single" w:sz="4" w:space="0" w:color="auto"/>
              <w:bottom w:val="single" w:sz="4" w:space="0" w:color="auto"/>
              <w:right w:val="single" w:sz="4" w:space="0" w:color="auto"/>
            </w:tcBorders>
          </w:tcPr>
          <w:p w14:paraId="0727C4A8"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1BB01F4D" w14:textId="18CF5735" w:rsidR="007F18EE" w:rsidRDefault="007F18EE" w:rsidP="007F18EE">
            <w:pPr>
              <w:rPr>
                <w:b/>
                <w:bCs/>
              </w:rPr>
            </w:pPr>
            <w:r>
              <w:rPr>
                <w:rFonts w:ascii="Calibri" w:eastAsia="PMingLiU" w:hAnsi="Calibri" w:cs="Calibri"/>
                <w:color w:val="000000"/>
              </w:rPr>
              <w:t>Leaderboard pop up instruction</w:t>
            </w:r>
          </w:p>
        </w:tc>
        <w:tc>
          <w:tcPr>
            <w:tcW w:w="1061" w:type="dxa"/>
            <w:tcBorders>
              <w:top w:val="single" w:sz="4" w:space="0" w:color="auto"/>
              <w:left w:val="single" w:sz="4" w:space="0" w:color="auto"/>
              <w:bottom w:val="single" w:sz="4" w:space="0" w:color="auto"/>
              <w:right w:val="single" w:sz="4" w:space="0" w:color="auto"/>
            </w:tcBorders>
          </w:tcPr>
          <w:p w14:paraId="4EAD7E46"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70D23132"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4AB64F56"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4F0E7FF7" w14:textId="77777777" w:rsidR="007F18EE" w:rsidRDefault="007F18EE" w:rsidP="007F18EE">
            <w:pPr>
              <w:rPr>
                <w:b/>
                <w:bCs/>
              </w:rPr>
            </w:pPr>
          </w:p>
        </w:tc>
      </w:tr>
      <w:tr w:rsidR="007F18EE" w14:paraId="19CFD40D" w14:textId="77777777" w:rsidTr="00693678">
        <w:tc>
          <w:tcPr>
            <w:tcW w:w="729" w:type="dxa"/>
            <w:tcBorders>
              <w:top w:val="single" w:sz="4" w:space="0" w:color="auto"/>
              <w:left w:val="single" w:sz="4" w:space="0" w:color="auto"/>
              <w:bottom w:val="single" w:sz="4" w:space="0" w:color="auto"/>
              <w:right w:val="single" w:sz="4" w:space="0" w:color="auto"/>
            </w:tcBorders>
          </w:tcPr>
          <w:p w14:paraId="52F36132"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5DE49E84" w14:textId="65515D66" w:rsidR="007F18EE" w:rsidRDefault="007F18EE" w:rsidP="007F18EE">
            <w:pPr>
              <w:rPr>
                <w:b/>
                <w:bCs/>
              </w:rPr>
            </w:pPr>
            <w:r>
              <w:rPr>
                <w:rFonts w:ascii="Calibri" w:eastAsia="PMingLiU" w:hAnsi="Calibri" w:cs="Calibri"/>
                <w:color w:val="000000"/>
              </w:rPr>
              <w:t>Control setting panel and Sensitivity value change successfully</w:t>
            </w:r>
          </w:p>
        </w:tc>
        <w:tc>
          <w:tcPr>
            <w:tcW w:w="1061" w:type="dxa"/>
            <w:tcBorders>
              <w:top w:val="single" w:sz="4" w:space="0" w:color="auto"/>
              <w:left w:val="single" w:sz="4" w:space="0" w:color="auto"/>
              <w:bottom w:val="single" w:sz="4" w:space="0" w:color="auto"/>
              <w:right w:val="single" w:sz="4" w:space="0" w:color="auto"/>
            </w:tcBorders>
          </w:tcPr>
          <w:p w14:paraId="26A2289D"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35FCCFC6"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3EBBB65F"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42503360" w14:textId="77777777" w:rsidR="007F18EE" w:rsidRDefault="007F18EE" w:rsidP="007F18EE">
            <w:pPr>
              <w:rPr>
                <w:b/>
                <w:bCs/>
              </w:rPr>
            </w:pPr>
          </w:p>
        </w:tc>
      </w:tr>
      <w:tr w:rsidR="007F18EE" w14:paraId="33C0EC85" w14:textId="77777777" w:rsidTr="00693678">
        <w:tc>
          <w:tcPr>
            <w:tcW w:w="729" w:type="dxa"/>
            <w:tcBorders>
              <w:top w:val="single" w:sz="4" w:space="0" w:color="auto"/>
              <w:left w:val="single" w:sz="4" w:space="0" w:color="auto"/>
              <w:bottom w:val="single" w:sz="4" w:space="0" w:color="auto"/>
              <w:right w:val="single" w:sz="4" w:space="0" w:color="auto"/>
            </w:tcBorders>
          </w:tcPr>
          <w:p w14:paraId="31D29623"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76D6810C" w14:textId="7D790764" w:rsidR="007F18EE" w:rsidRDefault="007F18EE" w:rsidP="007F18EE">
            <w:pPr>
              <w:rPr>
                <w:b/>
                <w:bCs/>
              </w:rPr>
            </w:pPr>
            <w:r>
              <w:rPr>
                <w:rFonts w:ascii="Calibri" w:eastAsia="PMingLiU" w:hAnsi="Calibri" w:cs="Calibri"/>
                <w:color w:val="000000"/>
              </w:rPr>
              <w:t>Leaderboard data shown with sorted selected column</w:t>
            </w:r>
          </w:p>
        </w:tc>
        <w:tc>
          <w:tcPr>
            <w:tcW w:w="1061" w:type="dxa"/>
            <w:tcBorders>
              <w:top w:val="single" w:sz="4" w:space="0" w:color="auto"/>
              <w:left w:val="single" w:sz="4" w:space="0" w:color="auto"/>
              <w:bottom w:val="single" w:sz="4" w:space="0" w:color="auto"/>
              <w:right w:val="single" w:sz="4" w:space="0" w:color="auto"/>
            </w:tcBorders>
          </w:tcPr>
          <w:p w14:paraId="1E219C60"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0A78E1D3"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5A7C120D"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64CD519D" w14:textId="77777777" w:rsidR="007F18EE" w:rsidRDefault="007F18EE" w:rsidP="007F18EE">
            <w:pPr>
              <w:rPr>
                <w:b/>
                <w:bCs/>
              </w:rPr>
            </w:pPr>
          </w:p>
        </w:tc>
      </w:tr>
      <w:tr w:rsidR="007F18EE" w14:paraId="3047307B" w14:textId="77777777" w:rsidTr="00693678">
        <w:tc>
          <w:tcPr>
            <w:tcW w:w="729" w:type="dxa"/>
            <w:tcBorders>
              <w:top w:val="single" w:sz="4" w:space="0" w:color="auto"/>
              <w:left w:val="single" w:sz="4" w:space="0" w:color="auto"/>
              <w:bottom w:val="single" w:sz="4" w:space="0" w:color="auto"/>
              <w:right w:val="single" w:sz="4" w:space="0" w:color="auto"/>
            </w:tcBorders>
          </w:tcPr>
          <w:p w14:paraId="45E7306C"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5139892F" w14:textId="271D7267" w:rsidR="007F18EE" w:rsidRDefault="007F18EE" w:rsidP="007F18EE">
            <w:pPr>
              <w:rPr>
                <w:b/>
                <w:bCs/>
              </w:rPr>
            </w:pPr>
            <w:r>
              <w:rPr>
                <w:rFonts w:ascii="Calibri" w:eastAsia="PMingLiU" w:hAnsi="Calibri" w:cs="Calibri"/>
                <w:color w:val="000000"/>
              </w:rPr>
              <w:t>cross table and pivot open on external browser</w:t>
            </w:r>
          </w:p>
        </w:tc>
        <w:tc>
          <w:tcPr>
            <w:tcW w:w="1061" w:type="dxa"/>
            <w:tcBorders>
              <w:top w:val="single" w:sz="4" w:space="0" w:color="auto"/>
              <w:left w:val="single" w:sz="4" w:space="0" w:color="auto"/>
              <w:bottom w:val="single" w:sz="4" w:space="0" w:color="auto"/>
              <w:right w:val="single" w:sz="4" w:space="0" w:color="auto"/>
            </w:tcBorders>
          </w:tcPr>
          <w:p w14:paraId="2750A3C5"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5BA79248"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46A3CC91"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14EBAC8C" w14:textId="77777777" w:rsidR="007F18EE" w:rsidRDefault="007F18EE" w:rsidP="007F18EE">
            <w:pPr>
              <w:rPr>
                <w:b/>
                <w:bCs/>
              </w:rPr>
            </w:pPr>
          </w:p>
        </w:tc>
      </w:tr>
      <w:tr w:rsidR="007F18EE" w14:paraId="0CC11A7D" w14:textId="77777777" w:rsidTr="00693678">
        <w:tc>
          <w:tcPr>
            <w:tcW w:w="729" w:type="dxa"/>
            <w:tcBorders>
              <w:top w:val="single" w:sz="4" w:space="0" w:color="auto"/>
              <w:left w:val="single" w:sz="4" w:space="0" w:color="auto"/>
              <w:bottom w:val="single" w:sz="4" w:space="0" w:color="auto"/>
              <w:right w:val="single" w:sz="4" w:space="0" w:color="auto"/>
            </w:tcBorders>
          </w:tcPr>
          <w:p w14:paraId="41DC9428"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462C8FEF" w14:textId="2FBAA2A0" w:rsidR="007F18EE" w:rsidRDefault="007F18EE" w:rsidP="007F18EE">
            <w:pPr>
              <w:rPr>
                <w:b/>
                <w:bCs/>
              </w:rPr>
            </w:pPr>
            <w:r>
              <w:rPr>
                <w:rFonts w:ascii="Calibri" w:eastAsia="PMingLiU" w:hAnsi="Calibri" w:cs="Calibri"/>
                <w:color w:val="000000"/>
              </w:rPr>
              <w:t>slot selection panel show up</w:t>
            </w:r>
          </w:p>
        </w:tc>
        <w:tc>
          <w:tcPr>
            <w:tcW w:w="1061" w:type="dxa"/>
            <w:tcBorders>
              <w:top w:val="single" w:sz="4" w:space="0" w:color="auto"/>
              <w:left w:val="single" w:sz="4" w:space="0" w:color="auto"/>
              <w:bottom w:val="single" w:sz="4" w:space="0" w:color="auto"/>
              <w:right w:val="single" w:sz="4" w:space="0" w:color="auto"/>
            </w:tcBorders>
          </w:tcPr>
          <w:p w14:paraId="369A8FA7"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6285CC9D"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42077FCC"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34BE8A01" w14:textId="77777777" w:rsidR="007F18EE" w:rsidRDefault="007F18EE" w:rsidP="007F18EE">
            <w:pPr>
              <w:rPr>
                <w:b/>
                <w:bCs/>
              </w:rPr>
            </w:pPr>
          </w:p>
        </w:tc>
      </w:tr>
      <w:tr w:rsidR="007F18EE" w14:paraId="4DEEC2C0" w14:textId="77777777" w:rsidTr="00693678">
        <w:tc>
          <w:tcPr>
            <w:tcW w:w="729" w:type="dxa"/>
            <w:tcBorders>
              <w:top w:val="single" w:sz="4" w:space="0" w:color="auto"/>
              <w:left w:val="single" w:sz="4" w:space="0" w:color="auto"/>
              <w:bottom w:val="single" w:sz="4" w:space="0" w:color="auto"/>
              <w:right w:val="single" w:sz="4" w:space="0" w:color="auto"/>
            </w:tcBorders>
          </w:tcPr>
          <w:p w14:paraId="3A077498"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4B10B1F3" w14:textId="25FD995C" w:rsidR="007F18EE" w:rsidRDefault="007F18EE" w:rsidP="007F18EE">
            <w:pPr>
              <w:rPr>
                <w:b/>
                <w:bCs/>
              </w:rPr>
            </w:pPr>
            <w:r>
              <w:rPr>
                <w:rFonts w:ascii="Calibri" w:eastAsia="PMingLiU" w:hAnsi="Calibri" w:cs="Calibri"/>
                <w:color w:val="000000"/>
              </w:rPr>
              <w:t>pop up show the last access date (detail</w:t>
            </w:r>
          </w:p>
        </w:tc>
        <w:tc>
          <w:tcPr>
            <w:tcW w:w="1061" w:type="dxa"/>
            <w:tcBorders>
              <w:top w:val="single" w:sz="4" w:space="0" w:color="auto"/>
              <w:left w:val="single" w:sz="4" w:space="0" w:color="auto"/>
              <w:bottom w:val="single" w:sz="4" w:space="0" w:color="auto"/>
              <w:right w:val="single" w:sz="4" w:space="0" w:color="auto"/>
            </w:tcBorders>
          </w:tcPr>
          <w:p w14:paraId="5A87A319"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2088DE89"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3DCDE930"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1F77B1DA" w14:textId="77777777" w:rsidR="007F18EE" w:rsidRDefault="007F18EE" w:rsidP="007F18EE">
            <w:pPr>
              <w:rPr>
                <w:b/>
                <w:bCs/>
              </w:rPr>
            </w:pPr>
          </w:p>
        </w:tc>
      </w:tr>
      <w:tr w:rsidR="007F18EE" w14:paraId="5E6CBC32" w14:textId="77777777" w:rsidTr="00693678">
        <w:tc>
          <w:tcPr>
            <w:tcW w:w="729" w:type="dxa"/>
            <w:tcBorders>
              <w:top w:val="single" w:sz="4" w:space="0" w:color="auto"/>
              <w:left w:val="single" w:sz="4" w:space="0" w:color="auto"/>
              <w:bottom w:val="single" w:sz="4" w:space="0" w:color="auto"/>
              <w:right w:val="single" w:sz="4" w:space="0" w:color="auto"/>
            </w:tcBorders>
          </w:tcPr>
          <w:p w14:paraId="165A62D5"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248E5554" w14:textId="0CF131F8" w:rsidR="007F18EE" w:rsidRDefault="007F18EE" w:rsidP="007F18EE">
            <w:pPr>
              <w:rPr>
                <w:b/>
                <w:bCs/>
              </w:rPr>
            </w:pPr>
            <w:r>
              <w:rPr>
                <w:rFonts w:ascii="Calibri" w:eastAsia="PMingLiU" w:hAnsi="Calibri" w:cs="Calibri"/>
                <w:color w:val="000000"/>
              </w:rPr>
              <w:t>Slot Delete with cross button</w:t>
            </w:r>
          </w:p>
        </w:tc>
        <w:tc>
          <w:tcPr>
            <w:tcW w:w="1061" w:type="dxa"/>
            <w:tcBorders>
              <w:top w:val="single" w:sz="4" w:space="0" w:color="auto"/>
              <w:left w:val="single" w:sz="4" w:space="0" w:color="auto"/>
              <w:bottom w:val="single" w:sz="4" w:space="0" w:color="auto"/>
              <w:right w:val="single" w:sz="4" w:space="0" w:color="auto"/>
            </w:tcBorders>
          </w:tcPr>
          <w:p w14:paraId="036C4A17"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6C630E46"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2F277CEE"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18F086B6" w14:textId="77777777" w:rsidR="007F18EE" w:rsidRDefault="007F18EE" w:rsidP="007F18EE">
            <w:pPr>
              <w:rPr>
                <w:b/>
                <w:bCs/>
              </w:rPr>
            </w:pPr>
          </w:p>
        </w:tc>
      </w:tr>
      <w:tr w:rsidR="007F18EE" w14:paraId="6360482E" w14:textId="77777777" w:rsidTr="00693678">
        <w:tc>
          <w:tcPr>
            <w:tcW w:w="729" w:type="dxa"/>
            <w:tcBorders>
              <w:top w:val="single" w:sz="4" w:space="0" w:color="auto"/>
              <w:left w:val="single" w:sz="4" w:space="0" w:color="auto"/>
              <w:bottom w:val="single" w:sz="4" w:space="0" w:color="auto"/>
              <w:right w:val="single" w:sz="4" w:space="0" w:color="auto"/>
            </w:tcBorders>
          </w:tcPr>
          <w:p w14:paraId="666896BA"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556B456C" w14:textId="1C16BEE1" w:rsidR="007F18EE" w:rsidRDefault="007F18EE" w:rsidP="007F18EE">
            <w:pPr>
              <w:rPr>
                <w:b/>
                <w:bCs/>
              </w:rPr>
            </w:pPr>
            <w:r>
              <w:rPr>
                <w:rFonts w:ascii="Calibri" w:eastAsia="PMingLiU" w:hAnsi="Calibri" w:cs="Calibri"/>
                <w:color w:val="000000"/>
              </w:rPr>
              <w:t xml:space="preserve">When clicked load scene </w:t>
            </w:r>
          </w:p>
        </w:tc>
        <w:tc>
          <w:tcPr>
            <w:tcW w:w="1061" w:type="dxa"/>
            <w:tcBorders>
              <w:top w:val="single" w:sz="4" w:space="0" w:color="auto"/>
              <w:left w:val="single" w:sz="4" w:space="0" w:color="auto"/>
              <w:bottom w:val="single" w:sz="4" w:space="0" w:color="auto"/>
              <w:right w:val="single" w:sz="4" w:space="0" w:color="auto"/>
            </w:tcBorders>
          </w:tcPr>
          <w:p w14:paraId="0F5310A3"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00B1ECE0"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44D8EE91"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51451C6C" w14:textId="77777777" w:rsidR="007F18EE" w:rsidRDefault="007F18EE" w:rsidP="007F18EE">
            <w:pPr>
              <w:rPr>
                <w:b/>
                <w:bCs/>
              </w:rPr>
            </w:pPr>
          </w:p>
        </w:tc>
      </w:tr>
      <w:tr w:rsidR="007F18EE" w14:paraId="15D4B370" w14:textId="77777777" w:rsidTr="00693678">
        <w:tc>
          <w:tcPr>
            <w:tcW w:w="729" w:type="dxa"/>
            <w:tcBorders>
              <w:top w:val="single" w:sz="4" w:space="0" w:color="auto"/>
              <w:left w:val="single" w:sz="4" w:space="0" w:color="auto"/>
              <w:bottom w:val="single" w:sz="4" w:space="0" w:color="auto"/>
              <w:right w:val="single" w:sz="4" w:space="0" w:color="auto"/>
            </w:tcBorders>
          </w:tcPr>
          <w:p w14:paraId="0A52A45C"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1F7813D2" w14:textId="2FA571AA" w:rsidR="007F18EE" w:rsidRDefault="007F18EE" w:rsidP="007F18EE">
            <w:pPr>
              <w:rPr>
                <w:b/>
                <w:bCs/>
              </w:rPr>
            </w:pPr>
            <w:r>
              <w:rPr>
                <w:rFonts w:ascii="Calibri" w:eastAsia="PMingLiU" w:hAnsi="Calibri" w:cs="Calibri"/>
                <w:color w:val="000000"/>
              </w:rPr>
              <w:t>Animation of fT start</w:t>
            </w:r>
          </w:p>
        </w:tc>
        <w:tc>
          <w:tcPr>
            <w:tcW w:w="1061" w:type="dxa"/>
            <w:tcBorders>
              <w:top w:val="single" w:sz="4" w:space="0" w:color="auto"/>
              <w:left w:val="single" w:sz="4" w:space="0" w:color="auto"/>
              <w:bottom w:val="single" w:sz="4" w:space="0" w:color="auto"/>
              <w:right w:val="single" w:sz="4" w:space="0" w:color="auto"/>
            </w:tcBorders>
          </w:tcPr>
          <w:p w14:paraId="5C9D342E"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15E7C133"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76EB77FF"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426773DD" w14:textId="77777777" w:rsidR="007F18EE" w:rsidRDefault="007F18EE" w:rsidP="007F18EE">
            <w:pPr>
              <w:rPr>
                <w:b/>
                <w:bCs/>
              </w:rPr>
            </w:pPr>
          </w:p>
        </w:tc>
      </w:tr>
      <w:tr w:rsidR="007F18EE" w14:paraId="34133D33" w14:textId="77777777" w:rsidTr="00693678">
        <w:tc>
          <w:tcPr>
            <w:tcW w:w="729" w:type="dxa"/>
            <w:tcBorders>
              <w:top w:val="single" w:sz="4" w:space="0" w:color="auto"/>
              <w:left w:val="single" w:sz="4" w:space="0" w:color="auto"/>
              <w:bottom w:val="single" w:sz="4" w:space="0" w:color="auto"/>
              <w:right w:val="single" w:sz="4" w:space="0" w:color="auto"/>
            </w:tcBorders>
          </w:tcPr>
          <w:p w14:paraId="2C1AA4CA"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bottom"/>
          </w:tcPr>
          <w:p w14:paraId="1530A956" w14:textId="79065BE0" w:rsidR="007F18EE" w:rsidRDefault="007F18EE" w:rsidP="007F18EE">
            <w:pPr>
              <w:rPr>
                <w:b/>
                <w:bCs/>
              </w:rPr>
            </w:pPr>
            <w:r>
              <w:rPr>
                <w:rFonts w:ascii="Calibri" w:eastAsia="PMingLiU" w:hAnsi="Calibri" w:cs="Calibri"/>
                <w:color w:val="000000"/>
              </w:rPr>
              <w:t>After finish play,</w:t>
            </w:r>
          </w:p>
        </w:tc>
        <w:tc>
          <w:tcPr>
            <w:tcW w:w="1061" w:type="dxa"/>
            <w:tcBorders>
              <w:top w:val="single" w:sz="4" w:space="0" w:color="auto"/>
              <w:left w:val="single" w:sz="4" w:space="0" w:color="auto"/>
              <w:bottom w:val="single" w:sz="4" w:space="0" w:color="auto"/>
              <w:right w:val="single" w:sz="4" w:space="0" w:color="auto"/>
            </w:tcBorders>
          </w:tcPr>
          <w:p w14:paraId="06DCF474"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659AC00F"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7CC6E8F2"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75E38286" w14:textId="77777777" w:rsidR="007F18EE" w:rsidRDefault="007F18EE" w:rsidP="007F18EE">
            <w:pPr>
              <w:rPr>
                <w:b/>
                <w:bCs/>
              </w:rPr>
            </w:pPr>
          </w:p>
        </w:tc>
      </w:tr>
      <w:tr w:rsidR="007F18EE" w14:paraId="60579991" w14:textId="77777777" w:rsidTr="00693678">
        <w:tc>
          <w:tcPr>
            <w:tcW w:w="729" w:type="dxa"/>
            <w:tcBorders>
              <w:top w:val="single" w:sz="4" w:space="0" w:color="auto"/>
              <w:left w:val="single" w:sz="4" w:space="0" w:color="auto"/>
              <w:bottom w:val="single" w:sz="4" w:space="0" w:color="auto"/>
              <w:right w:val="single" w:sz="4" w:space="0" w:color="auto"/>
            </w:tcBorders>
          </w:tcPr>
          <w:p w14:paraId="007EBA40"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18BBE532" w14:textId="0F4A12F6" w:rsidR="007F18EE" w:rsidRDefault="007F18EE" w:rsidP="007F18EE">
            <w:pPr>
              <w:rPr>
                <w:b/>
                <w:bCs/>
              </w:rPr>
            </w:pPr>
          </w:p>
        </w:tc>
        <w:tc>
          <w:tcPr>
            <w:tcW w:w="1061" w:type="dxa"/>
            <w:tcBorders>
              <w:top w:val="single" w:sz="4" w:space="0" w:color="auto"/>
              <w:left w:val="single" w:sz="4" w:space="0" w:color="auto"/>
              <w:bottom w:val="single" w:sz="4" w:space="0" w:color="auto"/>
              <w:right w:val="single" w:sz="4" w:space="0" w:color="auto"/>
            </w:tcBorders>
          </w:tcPr>
          <w:p w14:paraId="7B546EA0"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7124F60F"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32007E55"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57FB5779" w14:textId="77777777" w:rsidR="007F18EE" w:rsidRDefault="007F18EE" w:rsidP="007F18EE">
            <w:pPr>
              <w:rPr>
                <w:b/>
                <w:bCs/>
              </w:rPr>
            </w:pPr>
          </w:p>
        </w:tc>
      </w:tr>
      <w:tr w:rsidR="007F18EE" w14:paraId="74EA1AD9" w14:textId="77777777" w:rsidTr="00693678">
        <w:tc>
          <w:tcPr>
            <w:tcW w:w="729" w:type="dxa"/>
            <w:tcBorders>
              <w:top w:val="single" w:sz="4" w:space="0" w:color="auto"/>
              <w:left w:val="single" w:sz="4" w:space="0" w:color="auto"/>
              <w:bottom w:val="single" w:sz="4" w:space="0" w:color="auto"/>
              <w:right w:val="single" w:sz="4" w:space="0" w:color="auto"/>
            </w:tcBorders>
          </w:tcPr>
          <w:p w14:paraId="33EC7E4C"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12B5F152" w14:textId="27C60E55" w:rsidR="007F18EE" w:rsidRDefault="007F18EE" w:rsidP="007F18EE">
            <w:pPr>
              <w:rPr>
                <w:b/>
                <w:bCs/>
              </w:rPr>
            </w:pPr>
          </w:p>
        </w:tc>
        <w:tc>
          <w:tcPr>
            <w:tcW w:w="1061" w:type="dxa"/>
            <w:tcBorders>
              <w:top w:val="single" w:sz="4" w:space="0" w:color="auto"/>
              <w:left w:val="single" w:sz="4" w:space="0" w:color="auto"/>
              <w:bottom w:val="single" w:sz="4" w:space="0" w:color="auto"/>
              <w:right w:val="single" w:sz="4" w:space="0" w:color="auto"/>
            </w:tcBorders>
          </w:tcPr>
          <w:p w14:paraId="68F783BE"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7A860FA0"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041253C8"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4E24CD70" w14:textId="77777777" w:rsidR="007F18EE" w:rsidRDefault="007F18EE" w:rsidP="007F18EE">
            <w:pPr>
              <w:rPr>
                <w:b/>
                <w:bCs/>
              </w:rPr>
            </w:pPr>
          </w:p>
        </w:tc>
      </w:tr>
      <w:tr w:rsidR="007F18EE" w14:paraId="1A09BF05" w14:textId="77777777" w:rsidTr="00693678">
        <w:tc>
          <w:tcPr>
            <w:tcW w:w="729" w:type="dxa"/>
            <w:tcBorders>
              <w:top w:val="single" w:sz="4" w:space="0" w:color="auto"/>
              <w:left w:val="single" w:sz="4" w:space="0" w:color="auto"/>
              <w:bottom w:val="single" w:sz="4" w:space="0" w:color="auto"/>
              <w:right w:val="single" w:sz="4" w:space="0" w:color="auto"/>
            </w:tcBorders>
          </w:tcPr>
          <w:p w14:paraId="2542B11F"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0A91B840" w14:textId="742097BC" w:rsidR="007F18EE" w:rsidRDefault="007F18EE" w:rsidP="007F18EE">
            <w:pPr>
              <w:rPr>
                <w:b/>
                <w:bCs/>
              </w:rPr>
            </w:pPr>
          </w:p>
        </w:tc>
        <w:tc>
          <w:tcPr>
            <w:tcW w:w="1061" w:type="dxa"/>
            <w:tcBorders>
              <w:top w:val="single" w:sz="4" w:space="0" w:color="auto"/>
              <w:left w:val="single" w:sz="4" w:space="0" w:color="auto"/>
              <w:bottom w:val="single" w:sz="4" w:space="0" w:color="auto"/>
              <w:right w:val="single" w:sz="4" w:space="0" w:color="auto"/>
            </w:tcBorders>
          </w:tcPr>
          <w:p w14:paraId="13561564"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687F6243"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79E9825F"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0E3B7525" w14:textId="77777777" w:rsidR="007F18EE" w:rsidRDefault="007F18EE" w:rsidP="007F18EE">
            <w:pPr>
              <w:rPr>
                <w:b/>
                <w:bCs/>
              </w:rPr>
            </w:pPr>
          </w:p>
        </w:tc>
      </w:tr>
      <w:tr w:rsidR="007F18EE" w14:paraId="1712AEF6" w14:textId="77777777" w:rsidTr="00693678">
        <w:tc>
          <w:tcPr>
            <w:tcW w:w="729" w:type="dxa"/>
            <w:tcBorders>
              <w:top w:val="single" w:sz="4" w:space="0" w:color="auto"/>
              <w:left w:val="single" w:sz="4" w:space="0" w:color="auto"/>
              <w:bottom w:val="single" w:sz="4" w:space="0" w:color="auto"/>
              <w:right w:val="single" w:sz="4" w:space="0" w:color="auto"/>
            </w:tcBorders>
          </w:tcPr>
          <w:p w14:paraId="4A257162"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197B9492" w14:textId="216A04BB" w:rsidR="007F18EE" w:rsidRDefault="007F18EE" w:rsidP="007F18EE">
            <w:pPr>
              <w:rPr>
                <w:b/>
                <w:bCs/>
              </w:rPr>
            </w:pPr>
          </w:p>
        </w:tc>
        <w:tc>
          <w:tcPr>
            <w:tcW w:w="1061" w:type="dxa"/>
            <w:tcBorders>
              <w:top w:val="single" w:sz="4" w:space="0" w:color="auto"/>
              <w:left w:val="single" w:sz="4" w:space="0" w:color="auto"/>
              <w:bottom w:val="single" w:sz="4" w:space="0" w:color="auto"/>
              <w:right w:val="single" w:sz="4" w:space="0" w:color="auto"/>
            </w:tcBorders>
          </w:tcPr>
          <w:p w14:paraId="34FF61F5"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445DC154"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5BCE9EBD"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20AC8FBB" w14:textId="77777777" w:rsidR="007F18EE" w:rsidRDefault="007F18EE" w:rsidP="007F18EE">
            <w:pPr>
              <w:rPr>
                <w:b/>
                <w:bCs/>
              </w:rPr>
            </w:pPr>
          </w:p>
        </w:tc>
      </w:tr>
      <w:tr w:rsidR="007F18EE" w14:paraId="53492898" w14:textId="77777777" w:rsidTr="00693678">
        <w:tc>
          <w:tcPr>
            <w:tcW w:w="729" w:type="dxa"/>
            <w:tcBorders>
              <w:top w:val="single" w:sz="4" w:space="0" w:color="auto"/>
              <w:left w:val="single" w:sz="4" w:space="0" w:color="auto"/>
              <w:bottom w:val="single" w:sz="4" w:space="0" w:color="auto"/>
              <w:right w:val="single" w:sz="4" w:space="0" w:color="auto"/>
            </w:tcBorders>
          </w:tcPr>
          <w:p w14:paraId="7F41B067"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16194F97" w14:textId="7B44301A" w:rsidR="007F18EE" w:rsidRDefault="007F18EE" w:rsidP="007F18EE">
            <w:pPr>
              <w:rPr>
                <w:b/>
                <w:bCs/>
              </w:rPr>
            </w:pPr>
          </w:p>
        </w:tc>
        <w:tc>
          <w:tcPr>
            <w:tcW w:w="1061" w:type="dxa"/>
            <w:tcBorders>
              <w:top w:val="single" w:sz="4" w:space="0" w:color="auto"/>
              <w:left w:val="single" w:sz="4" w:space="0" w:color="auto"/>
              <w:bottom w:val="single" w:sz="4" w:space="0" w:color="auto"/>
              <w:right w:val="single" w:sz="4" w:space="0" w:color="auto"/>
            </w:tcBorders>
          </w:tcPr>
          <w:p w14:paraId="640F042F"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2F205EFC"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07E8B035"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04BC9FC0" w14:textId="77777777" w:rsidR="007F18EE" w:rsidRDefault="007F18EE" w:rsidP="007F18EE">
            <w:pPr>
              <w:rPr>
                <w:b/>
                <w:bCs/>
              </w:rPr>
            </w:pPr>
          </w:p>
        </w:tc>
      </w:tr>
      <w:tr w:rsidR="007F18EE" w14:paraId="353A1821" w14:textId="77777777" w:rsidTr="00693678">
        <w:tc>
          <w:tcPr>
            <w:tcW w:w="729" w:type="dxa"/>
            <w:tcBorders>
              <w:top w:val="single" w:sz="4" w:space="0" w:color="auto"/>
              <w:left w:val="single" w:sz="4" w:space="0" w:color="auto"/>
              <w:bottom w:val="single" w:sz="4" w:space="0" w:color="auto"/>
              <w:right w:val="single" w:sz="4" w:space="0" w:color="auto"/>
            </w:tcBorders>
          </w:tcPr>
          <w:p w14:paraId="7CB41897"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2420480D" w14:textId="01F6622A" w:rsidR="007F18EE" w:rsidRDefault="007F18EE" w:rsidP="007F18EE">
            <w:pPr>
              <w:rPr>
                <w:b/>
                <w:bCs/>
              </w:rPr>
            </w:pPr>
          </w:p>
        </w:tc>
        <w:tc>
          <w:tcPr>
            <w:tcW w:w="1061" w:type="dxa"/>
            <w:tcBorders>
              <w:top w:val="single" w:sz="4" w:space="0" w:color="auto"/>
              <w:left w:val="single" w:sz="4" w:space="0" w:color="auto"/>
              <w:bottom w:val="single" w:sz="4" w:space="0" w:color="auto"/>
              <w:right w:val="single" w:sz="4" w:space="0" w:color="auto"/>
            </w:tcBorders>
          </w:tcPr>
          <w:p w14:paraId="0578E37B"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09BBA779"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7F1492DD"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5353142E" w14:textId="77777777" w:rsidR="007F18EE" w:rsidRDefault="007F18EE" w:rsidP="007F18EE">
            <w:pPr>
              <w:rPr>
                <w:b/>
                <w:bCs/>
              </w:rPr>
            </w:pPr>
          </w:p>
        </w:tc>
      </w:tr>
      <w:tr w:rsidR="007F18EE" w14:paraId="1C9E5A52" w14:textId="77777777" w:rsidTr="00693678">
        <w:tc>
          <w:tcPr>
            <w:tcW w:w="729" w:type="dxa"/>
            <w:tcBorders>
              <w:top w:val="single" w:sz="4" w:space="0" w:color="auto"/>
              <w:left w:val="single" w:sz="4" w:space="0" w:color="auto"/>
              <w:bottom w:val="single" w:sz="4" w:space="0" w:color="auto"/>
              <w:right w:val="single" w:sz="4" w:space="0" w:color="auto"/>
            </w:tcBorders>
          </w:tcPr>
          <w:p w14:paraId="6B9E6FD3"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3834DCE0" w14:textId="64209D87" w:rsidR="007F18EE" w:rsidRDefault="007F18EE" w:rsidP="007F18EE">
            <w:pPr>
              <w:rPr>
                <w:b/>
                <w:bCs/>
              </w:rPr>
            </w:pPr>
          </w:p>
        </w:tc>
        <w:tc>
          <w:tcPr>
            <w:tcW w:w="1061" w:type="dxa"/>
            <w:tcBorders>
              <w:top w:val="single" w:sz="4" w:space="0" w:color="auto"/>
              <w:left w:val="single" w:sz="4" w:space="0" w:color="auto"/>
              <w:bottom w:val="single" w:sz="4" w:space="0" w:color="auto"/>
              <w:right w:val="single" w:sz="4" w:space="0" w:color="auto"/>
            </w:tcBorders>
          </w:tcPr>
          <w:p w14:paraId="5F0A5484"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2A592F4F"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3A78BDFF"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451DA060" w14:textId="77777777" w:rsidR="007F18EE" w:rsidRDefault="007F18EE" w:rsidP="007F18EE">
            <w:pPr>
              <w:rPr>
                <w:b/>
                <w:bCs/>
              </w:rPr>
            </w:pPr>
          </w:p>
        </w:tc>
      </w:tr>
      <w:tr w:rsidR="007F18EE" w14:paraId="68EC3920" w14:textId="77777777" w:rsidTr="00693678">
        <w:tc>
          <w:tcPr>
            <w:tcW w:w="729" w:type="dxa"/>
            <w:tcBorders>
              <w:top w:val="single" w:sz="4" w:space="0" w:color="auto"/>
              <w:left w:val="single" w:sz="4" w:space="0" w:color="auto"/>
              <w:bottom w:val="single" w:sz="4" w:space="0" w:color="auto"/>
              <w:right w:val="single" w:sz="4" w:space="0" w:color="auto"/>
            </w:tcBorders>
          </w:tcPr>
          <w:p w14:paraId="4E9BB1FF"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46087228" w14:textId="52482DB2" w:rsidR="007F18EE" w:rsidRDefault="007F18EE" w:rsidP="007F18EE">
            <w:pPr>
              <w:rPr>
                <w:b/>
                <w:bCs/>
              </w:rPr>
            </w:pPr>
          </w:p>
        </w:tc>
        <w:tc>
          <w:tcPr>
            <w:tcW w:w="1061" w:type="dxa"/>
            <w:tcBorders>
              <w:top w:val="single" w:sz="4" w:space="0" w:color="auto"/>
              <w:left w:val="single" w:sz="4" w:space="0" w:color="auto"/>
              <w:bottom w:val="single" w:sz="4" w:space="0" w:color="auto"/>
              <w:right w:val="single" w:sz="4" w:space="0" w:color="auto"/>
            </w:tcBorders>
          </w:tcPr>
          <w:p w14:paraId="4D103F4C"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03592D7D"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0F32D6F3"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2C6CE725" w14:textId="77777777" w:rsidR="007F18EE" w:rsidRDefault="007F18EE" w:rsidP="007F18EE">
            <w:pPr>
              <w:rPr>
                <w:b/>
                <w:bCs/>
              </w:rPr>
            </w:pPr>
          </w:p>
        </w:tc>
      </w:tr>
      <w:tr w:rsidR="007F18EE" w14:paraId="118FE8F7" w14:textId="77777777" w:rsidTr="00693678">
        <w:tc>
          <w:tcPr>
            <w:tcW w:w="729" w:type="dxa"/>
            <w:tcBorders>
              <w:top w:val="single" w:sz="4" w:space="0" w:color="auto"/>
              <w:left w:val="single" w:sz="4" w:space="0" w:color="auto"/>
              <w:bottom w:val="single" w:sz="4" w:space="0" w:color="auto"/>
              <w:right w:val="single" w:sz="4" w:space="0" w:color="auto"/>
            </w:tcBorders>
          </w:tcPr>
          <w:p w14:paraId="742D4212"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074CADCB" w14:textId="360DD47D" w:rsidR="007F18EE" w:rsidRDefault="007F18EE" w:rsidP="007F18EE">
            <w:pPr>
              <w:rPr>
                <w:b/>
                <w:bCs/>
              </w:rPr>
            </w:pPr>
          </w:p>
        </w:tc>
        <w:tc>
          <w:tcPr>
            <w:tcW w:w="1061" w:type="dxa"/>
            <w:tcBorders>
              <w:top w:val="single" w:sz="4" w:space="0" w:color="auto"/>
              <w:left w:val="single" w:sz="4" w:space="0" w:color="auto"/>
              <w:bottom w:val="single" w:sz="4" w:space="0" w:color="auto"/>
              <w:right w:val="single" w:sz="4" w:space="0" w:color="auto"/>
            </w:tcBorders>
          </w:tcPr>
          <w:p w14:paraId="23B404F6"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4C2F1E65"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46ADD80A"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1645DF30" w14:textId="77777777" w:rsidR="007F18EE" w:rsidRDefault="007F18EE" w:rsidP="007F18EE">
            <w:pPr>
              <w:rPr>
                <w:b/>
                <w:bCs/>
              </w:rPr>
            </w:pPr>
          </w:p>
        </w:tc>
      </w:tr>
      <w:tr w:rsidR="007F18EE" w14:paraId="649AED0C" w14:textId="77777777" w:rsidTr="00693678">
        <w:tc>
          <w:tcPr>
            <w:tcW w:w="729" w:type="dxa"/>
            <w:tcBorders>
              <w:top w:val="single" w:sz="4" w:space="0" w:color="auto"/>
              <w:left w:val="single" w:sz="4" w:space="0" w:color="auto"/>
              <w:bottom w:val="single" w:sz="4" w:space="0" w:color="auto"/>
              <w:right w:val="single" w:sz="4" w:space="0" w:color="auto"/>
            </w:tcBorders>
          </w:tcPr>
          <w:p w14:paraId="43C37EEE"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3DE94E7F" w14:textId="4B9D9C8C" w:rsidR="007F18EE" w:rsidRDefault="007F18EE" w:rsidP="007F18EE">
            <w:pPr>
              <w:rPr>
                <w:b/>
                <w:bCs/>
              </w:rPr>
            </w:pPr>
          </w:p>
        </w:tc>
        <w:tc>
          <w:tcPr>
            <w:tcW w:w="1061" w:type="dxa"/>
            <w:tcBorders>
              <w:top w:val="single" w:sz="4" w:space="0" w:color="auto"/>
              <w:left w:val="single" w:sz="4" w:space="0" w:color="auto"/>
              <w:bottom w:val="single" w:sz="4" w:space="0" w:color="auto"/>
              <w:right w:val="single" w:sz="4" w:space="0" w:color="auto"/>
            </w:tcBorders>
          </w:tcPr>
          <w:p w14:paraId="3A753667"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3DB4E635"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5FF06275"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23FE0F3A" w14:textId="77777777" w:rsidR="007F18EE" w:rsidRDefault="007F18EE" w:rsidP="007F18EE">
            <w:pPr>
              <w:rPr>
                <w:b/>
                <w:bCs/>
              </w:rPr>
            </w:pPr>
          </w:p>
        </w:tc>
      </w:tr>
      <w:tr w:rsidR="007F18EE" w14:paraId="2A7FD3EA" w14:textId="77777777" w:rsidTr="00693678">
        <w:tc>
          <w:tcPr>
            <w:tcW w:w="729" w:type="dxa"/>
            <w:tcBorders>
              <w:top w:val="single" w:sz="4" w:space="0" w:color="auto"/>
              <w:left w:val="single" w:sz="4" w:space="0" w:color="auto"/>
              <w:bottom w:val="single" w:sz="4" w:space="0" w:color="auto"/>
              <w:right w:val="single" w:sz="4" w:space="0" w:color="auto"/>
            </w:tcBorders>
          </w:tcPr>
          <w:p w14:paraId="3BBAECD2"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0D1C1374" w14:textId="788B783A" w:rsidR="007F18EE" w:rsidRDefault="007F18EE" w:rsidP="007F18EE">
            <w:pPr>
              <w:rPr>
                <w:b/>
                <w:bCs/>
              </w:rPr>
            </w:pPr>
          </w:p>
        </w:tc>
        <w:tc>
          <w:tcPr>
            <w:tcW w:w="1061" w:type="dxa"/>
            <w:tcBorders>
              <w:top w:val="single" w:sz="4" w:space="0" w:color="auto"/>
              <w:left w:val="single" w:sz="4" w:space="0" w:color="auto"/>
              <w:bottom w:val="single" w:sz="4" w:space="0" w:color="auto"/>
              <w:right w:val="single" w:sz="4" w:space="0" w:color="auto"/>
            </w:tcBorders>
          </w:tcPr>
          <w:p w14:paraId="0922F07B"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1C706006"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1E2088A5"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6126D9D6" w14:textId="77777777" w:rsidR="007F18EE" w:rsidRDefault="007F18EE" w:rsidP="007F18EE">
            <w:pPr>
              <w:rPr>
                <w:b/>
                <w:bCs/>
              </w:rPr>
            </w:pPr>
          </w:p>
        </w:tc>
      </w:tr>
      <w:tr w:rsidR="007F18EE" w14:paraId="75E7A223" w14:textId="77777777" w:rsidTr="00693678">
        <w:tc>
          <w:tcPr>
            <w:tcW w:w="729" w:type="dxa"/>
            <w:tcBorders>
              <w:top w:val="single" w:sz="4" w:space="0" w:color="auto"/>
              <w:left w:val="single" w:sz="4" w:space="0" w:color="auto"/>
              <w:bottom w:val="single" w:sz="4" w:space="0" w:color="auto"/>
              <w:right w:val="single" w:sz="4" w:space="0" w:color="auto"/>
            </w:tcBorders>
          </w:tcPr>
          <w:p w14:paraId="1397B317"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3DBE2E7B" w14:textId="19905351" w:rsidR="007F18EE" w:rsidRDefault="007F18EE" w:rsidP="007F18EE">
            <w:pPr>
              <w:rPr>
                <w:b/>
                <w:bCs/>
              </w:rPr>
            </w:pPr>
          </w:p>
        </w:tc>
        <w:tc>
          <w:tcPr>
            <w:tcW w:w="1061" w:type="dxa"/>
            <w:tcBorders>
              <w:top w:val="single" w:sz="4" w:space="0" w:color="auto"/>
              <w:left w:val="single" w:sz="4" w:space="0" w:color="auto"/>
              <w:bottom w:val="single" w:sz="4" w:space="0" w:color="auto"/>
              <w:right w:val="single" w:sz="4" w:space="0" w:color="auto"/>
            </w:tcBorders>
          </w:tcPr>
          <w:p w14:paraId="4409F635"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4D371AB5"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56086838"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1B931DB6" w14:textId="77777777" w:rsidR="007F18EE" w:rsidRDefault="007F18EE" w:rsidP="007F18EE">
            <w:pPr>
              <w:rPr>
                <w:b/>
                <w:bCs/>
              </w:rPr>
            </w:pPr>
          </w:p>
        </w:tc>
      </w:tr>
      <w:tr w:rsidR="007F18EE" w14:paraId="468108D4" w14:textId="77777777" w:rsidTr="00693678">
        <w:tc>
          <w:tcPr>
            <w:tcW w:w="729" w:type="dxa"/>
            <w:tcBorders>
              <w:top w:val="single" w:sz="4" w:space="0" w:color="auto"/>
              <w:left w:val="single" w:sz="4" w:space="0" w:color="auto"/>
              <w:bottom w:val="single" w:sz="4" w:space="0" w:color="auto"/>
              <w:right w:val="single" w:sz="4" w:space="0" w:color="auto"/>
            </w:tcBorders>
          </w:tcPr>
          <w:p w14:paraId="54686F7B"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4589AEEE" w14:textId="50D902D9" w:rsidR="007F18EE" w:rsidRDefault="007F18EE" w:rsidP="007F18EE">
            <w:pPr>
              <w:rPr>
                <w:b/>
                <w:bCs/>
              </w:rPr>
            </w:pPr>
          </w:p>
        </w:tc>
        <w:tc>
          <w:tcPr>
            <w:tcW w:w="1061" w:type="dxa"/>
            <w:tcBorders>
              <w:top w:val="single" w:sz="4" w:space="0" w:color="auto"/>
              <w:left w:val="single" w:sz="4" w:space="0" w:color="auto"/>
              <w:bottom w:val="single" w:sz="4" w:space="0" w:color="auto"/>
              <w:right w:val="single" w:sz="4" w:space="0" w:color="auto"/>
            </w:tcBorders>
          </w:tcPr>
          <w:p w14:paraId="4E08B3DB"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3EE8B8C4"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010519BD"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3BB915AB" w14:textId="77777777" w:rsidR="007F18EE" w:rsidRDefault="007F18EE" w:rsidP="007F18EE">
            <w:pPr>
              <w:rPr>
                <w:b/>
                <w:bCs/>
              </w:rPr>
            </w:pPr>
          </w:p>
        </w:tc>
      </w:tr>
      <w:tr w:rsidR="007F18EE" w14:paraId="3086AB2B" w14:textId="77777777" w:rsidTr="00693678">
        <w:tc>
          <w:tcPr>
            <w:tcW w:w="729" w:type="dxa"/>
            <w:tcBorders>
              <w:top w:val="single" w:sz="4" w:space="0" w:color="auto"/>
              <w:left w:val="single" w:sz="4" w:space="0" w:color="auto"/>
              <w:bottom w:val="single" w:sz="4" w:space="0" w:color="auto"/>
              <w:right w:val="single" w:sz="4" w:space="0" w:color="auto"/>
            </w:tcBorders>
          </w:tcPr>
          <w:p w14:paraId="756EADD3"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320F674C" w14:textId="304F100E" w:rsidR="007F18EE" w:rsidRDefault="007F18EE" w:rsidP="007F18EE">
            <w:pPr>
              <w:rPr>
                <w:b/>
                <w:bCs/>
              </w:rPr>
            </w:pPr>
          </w:p>
        </w:tc>
        <w:tc>
          <w:tcPr>
            <w:tcW w:w="1061" w:type="dxa"/>
            <w:tcBorders>
              <w:top w:val="single" w:sz="4" w:space="0" w:color="auto"/>
              <w:left w:val="single" w:sz="4" w:space="0" w:color="auto"/>
              <w:bottom w:val="single" w:sz="4" w:space="0" w:color="auto"/>
              <w:right w:val="single" w:sz="4" w:space="0" w:color="auto"/>
            </w:tcBorders>
          </w:tcPr>
          <w:p w14:paraId="13FA9AF7"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1017ACBB"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774A41D8"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76CCF958" w14:textId="77777777" w:rsidR="007F18EE" w:rsidRDefault="007F18EE" w:rsidP="007F18EE">
            <w:pPr>
              <w:rPr>
                <w:b/>
                <w:bCs/>
              </w:rPr>
            </w:pPr>
          </w:p>
        </w:tc>
      </w:tr>
      <w:tr w:rsidR="007F18EE" w14:paraId="2E94C26D" w14:textId="77777777" w:rsidTr="00693678">
        <w:tc>
          <w:tcPr>
            <w:tcW w:w="729" w:type="dxa"/>
            <w:tcBorders>
              <w:top w:val="single" w:sz="4" w:space="0" w:color="auto"/>
              <w:left w:val="single" w:sz="4" w:space="0" w:color="auto"/>
              <w:bottom w:val="single" w:sz="4" w:space="0" w:color="auto"/>
              <w:right w:val="single" w:sz="4" w:space="0" w:color="auto"/>
            </w:tcBorders>
          </w:tcPr>
          <w:p w14:paraId="73EF1804"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367941EC" w14:textId="6427BF07" w:rsidR="007F18EE" w:rsidRDefault="007F18EE" w:rsidP="007F18EE">
            <w:pPr>
              <w:rPr>
                <w:b/>
                <w:bCs/>
              </w:rPr>
            </w:pPr>
          </w:p>
        </w:tc>
        <w:tc>
          <w:tcPr>
            <w:tcW w:w="1061" w:type="dxa"/>
            <w:tcBorders>
              <w:top w:val="single" w:sz="4" w:space="0" w:color="auto"/>
              <w:left w:val="single" w:sz="4" w:space="0" w:color="auto"/>
              <w:bottom w:val="single" w:sz="4" w:space="0" w:color="auto"/>
              <w:right w:val="single" w:sz="4" w:space="0" w:color="auto"/>
            </w:tcBorders>
          </w:tcPr>
          <w:p w14:paraId="64E2C6EF"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6AF6B49C"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157BB332"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459635A5" w14:textId="77777777" w:rsidR="007F18EE" w:rsidRDefault="007F18EE" w:rsidP="007F18EE">
            <w:pPr>
              <w:rPr>
                <w:b/>
                <w:bCs/>
              </w:rPr>
            </w:pPr>
          </w:p>
        </w:tc>
      </w:tr>
      <w:tr w:rsidR="007F18EE" w14:paraId="7319357B" w14:textId="77777777" w:rsidTr="00693678">
        <w:tc>
          <w:tcPr>
            <w:tcW w:w="729" w:type="dxa"/>
            <w:tcBorders>
              <w:top w:val="single" w:sz="4" w:space="0" w:color="auto"/>
              <w:left w:val="single" w:sz="4" w:space="0" w:color="auto"/>
              <w:bottom w:val="single" w:sz="4" w:space="0" w:color="auto"/>
              <w:right w:val="single" w:sz="4" w:space="0" w:color="auto"/>
            </w:tcBorders>
          </w:tcPr>
          <w:p w14:paraId="2FD1BB86"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1C13D3A1" w14:textId="63D8567E" w:rsidR="007F18EE" w:rsidRDefault="007F18EE" w:rsidP="007F18EE">
            <w:pPr>
              <w:rPr>
                <w:b/>
                <w:bCs/>
              </w:rPr>
            </w:pPr>
          </w:p>
        </w:tc>
        <w:tc>
          <w:tcPr>
            <w:tcW w:w="1061" w:type="dxa"/>
            <w:tcBorders>
              <w:top w:val="single" w:sz="4" w:space="0" w:color="auto"/>
              <w:left w:val="single" w:sz="4" w:space="0" w:color="auto"/>
              <w:bottom w:val="single" w:sz="4" w:space="0" w:color="auto"/>
              <w:right w:val="single" w:sz="4" w:space="0" w:color="auto"/>
            </w:tcBorders>
          </w:tcPr>
          <w:p w14:paraId="3FAA9A0F"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0EE511BC"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04E61C70"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0ADD9E93" w14:textId="77777777" w:rsidR="007F18EE" w:rsidRDefault="007F18EE" w:rsidP="007F18EE">
            <w:pPr>
              <w:rPr>
                <w:b/>
                <w:bCs/>
              </w:rPr>
            </w:pPr>
          </w:p>
        </w:tc>
      </w:tr>
      <w:tr w:rsidR="007F18EE" w14:paraId="7156FEFA" w14:textId="77777777" w:rsidTr="00693678">
        <w:tc>
          <w:tcPr>
            <w:tcW w:w="729" w:type="dxa"/>
            <w:tcBorders>
              <w:top w:val="single" w:sz="4" w:space="0" w:color="auto"/>
              <w:left w:val="single" w:sz="4" w:space="0" w:color="auto"/>
              <w:bottom w:val="single" w:sz="4" w:space="0" w:color="auto"/>
              <w:right w:val="single" w:sz="4" w:space="0" w:color="auto"/>
            </w:tcBorders>
          </w:tcPr>
          <w:p w14:paraId="6FE2539F"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58AEE47C" w14:textId="7D7B0FA3" w:rsidR="007F18EE" w:rsidRDefault="007F18EE" w:rsidP="007F18EE">
            <w:pPr>
              <w:rPr>
                <w:b/>
                <w:bCs/>
              </w:rPr>
            </w:pPr>
          </w:p>
        </w:tc>
        <w:tc>
          <w:tcPr>
            <w:tcW w:w="1061" w:type="dxa"/>
            <w:tcBorders>
              <w:top w:val="single" w:sz="4" w:space="0" w:color="auto"/>
              <w:left w:val="single" w:sz="4" w:space="0" w:color="auto"/>
              <w:bottom w:val="single" w:sz="4" w:space="0" w:color="auto"/>
              <w:right w:val="single" w:sz="4" w:space="0" w:color="auto"/>
            </w:tcBorders>
          </w:tcPr>
          <w:p w14:paraId="48804E46"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7D47BC7A"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4416877C"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2F5880EE" w14:textId="77777777" w:rsidR="007F18EE" w:rsidRDefault="007F18EE" w:rsidP="007F18EE">
            <w:pPr>
              <w:rPr>
                <w:b/>
                <w:bCs/>
              </w:rPr>
            </w:pPr>
          </w:p>
        </w:tc>
      </w:tr>
      <w:tr w:rsidR="007F18EE" w14:paraId="651BAD00" w14:textId="77777777" w:rsidTr="00693678">
        <w:tc>
          <w:tcPr>
            <w:tcW w:w="729" w:type="dxa"/>
            <w:tcBorders>
              <w:top w:val="single" w:sz="4" w:space="0" w:color="auto"/>
              <w:left w:val="single" w:sz="4" w:space="0" w:color="auto"/>
              <w:bottom w:val="single" w:sz="4" w:space="0" w:color="auto"/>
              <w:right w:val="single" w:sz="4" w:space="0" w:color="auto"/>
            </w:tcBorders>
          </w:tcPr>
          <w:p w14:paraId="72F49816"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2C7B7583" w14:textId="7513E7AF" w:rsidR="007F18EE" w:rsidRDefault="007F18EE" w:rsidP="007F18EE">
            <w:pPr>
              <w:rPr>
                <w:b/>
                <w:bCs/>
              </w:rPr>
            </w:pPr>
          </w:p>
        </w:tc>
        <w:tc>
          <w:tcPr>
            <w:tcW w:w="1061" w:type="dxa"/>
            <w:tcBorders>
              <w:top w:val="single" w:sz="4" w:space="0" w:color="auto"/>
              <w:left w:val="single" w:sz="4" w:space="0" w:color="auto"/>
              <w:bottom w:val="single" w:sz="4" w:space="0" w:color="auto"/>
              <w:right w:val="single" w:sz="4" w:space="0" w:color="auto"/>
            </w:tcBorders>
          </w:tcPr>
          <w:p w14:paraId="1757DD43"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20D00F6F"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68ECE2B9"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62C2C565" w14:textId="77777777" w:rsidR="007F18EE" w:rsidRDefault="007F18EE" w:rsidP="007F18EE">
            <w:pPr>
              <w:rPr>
                <w:b/>
                <w:bCs/>
              </w:rPr>
            </w:pPr>
          </w:p>
        </w:tc>
      </w:tr>
      <w:tr w:rsidR="007F18EE" w14:paraId="37F95791" w14:textId="77777777" w:rsidTr="00693678">
        <w:tc>
          <w:tcPr>
            <w:tcW w:w="729" w:type="dxa"/>
            <w:tcBorders>
              <w:top w:val="single" w:sz="4" w:space="0" w:color="auto"/>
              <w:left w:val="single" w:sz="4" w:space="0" w:color="auto"/>
              <w:bottom w:val="single" w:sz="4" w:space="0" w:color="auto"/>
              <w:right w:val="single" w:sz="4" w:space="0" w:color="auto"/>
            </w:tcBorders>
          </w:tcPr>
          <w:p w14:paraId="5E384CA2"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30E0CCF4" w14:textId="17AC0E00" w:rsidR="007F18EE" w:rsidRDefault="007F18EE" w:rsidP="007F18EE">
            <w:pPr>
              <w:rPr>
                <w:b/>
                <w:bCs/>
              </w:rPr>
            </w:pPr>
          </w:p>
        </w:tc>
        <w:tc>
          <w:tcPr>
            <w:tcW w:w="1061" w:type="dxa"/>
            <w:tcBorders>
              <w:top w:val="single" w:sz="4" w:space="0" w:color="auto"/>
              <w:left w:val="single" w:sz="4" w:space="0" w:color="auto"/>
              <w:bottom w:val="single" w:sz="4" w:space="0" w:color="auto"/>
              <w:right w:val="single" w:sz="4" w:space="0" w:color="auto"/>
            </w:tcBorders>
          </w:tcPr>
          <w:p w14:paraId="3B2367E9"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5856231F"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7B8E2F0E"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18B02147" w14:textId="77777777" w:rsidR="007F18EE" w:rsidRDefault="007F18EE" w:rsidP="007F18EE">
            <w:pPr>
              <w:rPr>
                <w:b/>
                <w:bCs/>
              </w:rPr>
            </w:pPr>
          </w:p>
        </w:tc>
      </w:tr>
      <w:tr w:rsidR="007F18EE" w14:paraId="6F6A4149" w14:textId="77777777" w:rsidTr="00693678">
        <w:tc>
          <w:tcPr>
            <w:tcW w:w="729" w:type="dxa"/>
            <w:tcBorders>
              <w:top w:val="single" w:sz="4" w:space="0" w:color="auto"/>
              <w:left w:val="single" w:sz="4" w:space="0" w:color="auto"/>
              <w:bottom w:val="single" w:sz="4" w:space="0" w:color="auto"/>
              <w:right w:val="single" w:sz="4" w:space="0" w:color="auto"/>
            </w:tcBorders>
          </w:tcPr>
          <w:p w14:paraId="7F37F233"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20537D93" w14:textId="3EA1DF5B" w:rsidR="007F18EE" w:rsidRDefault="007F18EE" w:rsidP="007F18EE">
            <w:pPr>
              <w:rPr>
                <w:b/>
                <w:bCs/>
              </w:rPr>
            </w:pPr>
          </w:p>
        </w:tc>
        <w:tc>
          <w:tcPr>
            <w:tcW w:w="1061" w:type="dxa"/>
            <w:tcBorders>
              <w:top w:val="single" w:sz="4" w:space="0" w:color="auto"/>
              <w:left w:val="single" w:sz="4" w:space="0" w:color="auto"/>
              <w:bottom w:val="single" w:sz="4" w:space="0" w:color="auto"/>
              <w:right w:val="single" w:sz="4" w:space="0" w:color="auto"/>
            </w:tcBorders>
          </w:tcPr>
          <w:p w14:paraId="3E052B5F"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675DB37A"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10BB329A"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78910B45" w14:textId="77777777" w:rsidR="007F18EE" w:rsidRDefault="007F18EE" w:rsidP="007F18EE">
            <w:pPr>
              <w:rPr>
                <w:b/>
                <w:bCs/>
              </w:rPr>
            </w:pPr>
          </w:p>
        </w:tc>
      </w:tr>
      <w:tr w:rsidR="007F18EE" w14:paraId="1C6B997C" w14:textId="77777777" w:rsidTr="00693678">
        <w:tc>
          <w:tcPr>
            <w:tcW w:w="729" w:type="dxa"/>
            <w:tcBorders>
              <w:top w:val="single" w:sz="4" w:space="0" w:color="auto"/>
              <w:left w:val="single" w:sz="4" w:space="0" w:color="auto"/>
              <w:bottom w:val="single" w:sz="4" w:space="0" w:color="auto"/>
              <w:right w:val="single" w:sz="4" w:space="0" w:color="auto"/>
            </w:tcBorders>
          </w:tcPr>
          <w:p w14:paraId="2EBCCCCE" w14:textId="77777777" w:rsidR="007F18EE" w:rsidRDefault="007F18EE" w:rsidP="007F18EE">
            <w:pPr>
              <w:rPr>
                <w:b/>
                <w:bCs/>
              </w:rPr>
            </w:pPr>
          </w:p>
        </w:tc>
        <w:tc>
          <w:tcPr>
            <w:tcW w:w="1592" w:type="dxa"/>
            <w:tcBorders>
              <w:top w:val="single" w:sz="4" w:space="0" w:color="auto"/>
              <w:left w:val="single" w:sz="4" w:space="0" w:color="auto"/>
              <w:bottom w:val="single" w:sz="4" w:space="0" w:color="auto"/>
              <w:right w:val="single" w:sz="4" w:space="0" w:color="auto"/>
            </w:tcBorders>
            <w:vAlign w:val="center"/>
          </w:tcPr>
          <w:p w14:paraId="1C09D607" w14:textId="6302793A" w:rsidR="007F18EE" w:rsidRDefault="007F18EE" w:rsidP="007F18EE">
            <w:pPr>
              <w:rPr>
                <w:b/>
                <w:bCs/>
              </w:rPr>
            </w:pPr>
          </w:p>
        </w:tc>
        <w:tc>
          <w:tcPr>
            <w:tcW w:w="1061" w:type="dxa"/>
            <w:tcBorders>
              <w:top w:val="single" w:sz="4" w:space="0" w:color="auto"/>
              <w:left w:val="single" w:sz="4" w:space="0" w:color="auto"/>
              <w:bottom w:val="single" w:sz="4" w:space="0" w:color="auto"/>
              <w:right w:val="single" w:sz="4" w:space="0" w:color="auto"/>
            </w:tcBorders>
          </w:tcPr>
          <w:p w14:paraId="40648031" w14:textId="77777777" w:rsidR="007F18EE" w:rsidRDefault="007F18EE" w:rsidP="007F18EE">
            <w:pPr>
              <w:rPr>
                <w:b/>
                <w:bCs/>
              </w:rPr>
            </w:pPr>
          </w:p>
        </w:tc>
        <w:tc>
          <w:tcPr>
            <w:tcW w:w="1364" w:type="dxa"/>
            <w:tcBorders>
              <w:top w:val="single" w:sz="4" w:space="0" w:color="auto"/>
              <w:left w:val="single" w:sz="4" w:space="0" w:color="auto"/>
              <w:bottom w:val="single" w:sz="4" w:space="0" w:color="auto"/>
              <w:right w:val="single" w:sz="4" w:space="0" w:color="auto"/>
            </w:tcBorders>
          </w:tcPr>
          <w:p w14:paraId="6A96B3BC" w14:textId="77777777" w:rsidR="007F18EE" w:rsidRDefault="007F18EE" w:rsidP="007F18EE">
            <w:pPr>
              <w:rPr>
                <w:b/>
                <w:bCs/>
              </w:rPr>
            </w:pPr>
          </w:p>
        </w:tc>
        <w:tc>
          <w:tcPr>
            <w:tcW w:w="1301" w:type="dxa"/>
            <w:tcBorders>
              <w:top w:val="single" w:sz="4" w:space="0" w:color="auto"/>
              <w:left w:val="single" w:sz="4" w:space="0" w:color="auto"/>
              <w:bottom w:val="single" w:sz="4" w:space="0" w:color="auto"/>
              <w:right w:val="single" w:sz="4" w:space="0" w:color="auto"/>
            </w:tcBorders>
          </w:tcPr>
          <w:p w14:paraId="327A2EA1" w14:textId="77777777" w:rsidR="007F18EE" w:rsidRDefault="007F18EE" w:rsidP="007F18EE">
            <w:pPr>
              <w:rPr>
                <w:b/>
                <w:bCs/>
              </w:rPr>
            </w:pPr>
          </w:p>
        </w:tc>
        <w:tc>
          <w:tcPr>
            <w:tcW w:w="1502" w:type="dxa"/>
            <w:tcBorders>
              <w:top w:val="single" w:sz="4" w:space="0" w:color="auto"/>
              <w:left w:val="single" w:sz="4" w:space="0" w:color="auto"/>
              <w:bottom w:val="single" w:sz="4" w:space="0" w:color="auto"/>
              <w:right w:val="single" w:sz="4" w:space="0" w:color="auto"/>
            </w:tcBorders>
          </w:tcPr>
          <w:p w14:paraId="145BAF95" w14:textId="77777777" w:rsidR="007F18EE" w:rsidRDefault="007F18EE" w:rsidP="007F18EE">
            <w:pPr>
              <w:rPr>
                <w:b/>
                <w:bCs/>
              </w:rPr>
            </w:pPr>
          </w:p>
        </w:tc>
      </w:tr>
    </w:tbl>
    <w:p w14:paraId="6FCDD839" w14:textId="77777777" w:rsidR="00C53206" w:rsidRDefault="00C53206" w:rsidP="00693678">
      <w:pPr>
        <w:pStyle w:val="ad"/>
        <w:ind w:leftChars="427" w:left="939"/>
      </w:pPr>
      <w:r>
        <w:t>Corrective action</w:t>
      </w:r>
    </w:p>
    <w:p w14:paraId="46ECFCD7" w14:textId="77777777" w:rsidR="00C53206" w:rsidRDefault="00C53206" w:rsidP="007B3B65">
      <w:pPr>
        <w:pStyle w:val="ad"/>
        <w:numPr>
          <w:ilvl w:val="0"/>
          <w:numId w:val="18"/>
        </w:numPr>
        <w:spacing w:after="0" w:line="240" w:lineRule="auto"/>
        <w:ind w:leftChars="264" w:left="941"/>
      </w:pPr>
      <w:r>
        <w:t>Black box test evidence</w:t>
      </w:r>
    </w:p>
    <w:p w14:paraId="0CACA0F2" w14:textId="77777777" w:rsidR="00C53206" w:rsidRDefault="00C53206" w:rsidP="007B3B65">
      <w:pPr>
        <w:pStyle w:val="ad"/>
        <w:numPr>
          <w:ilvl w:val="0"/>
          <w:numId w:val="18"/>
        </w:numPr>
        <w:spacing w:after="0" w:line="240" w:lineRule="auto"/>
        <w:ind w:leftChars="264" w:left="941"/>
      </w:pPr>
      <w:r>
        <w:t>Proper user-User acceptance testing</w:t>
      </w:r>
    </w:p>
    <w:p w14:paraId="55A71969" w14:textId="77777777" w:rsidR="00C53206" w:rsidRDefault="00C53206" w:rsidP="007B3B65">
      <w:pPr>
        <w:pStyle w:val="ad"/>
        <w:numPr>
          <w:ilvl w:val="0"/>
          <w:numId w:val="18"/>
        </w:numPr>
        <w:spacing w:after="0" w:line="240" w:lineRule="auto"/>
        <w:ind w:leftChars="264" w:left="941"/>
      </w:pPr>
      <w:r>
        <w:t>Video</w:t>
      </w:r>
    </w:p>
    <w:p w14:paraId="0686C583" w14:textId="569D4C74" w:rsidR="00C53206" w:rsidRDefault="00C53206" w:rsidP="00693678">
      <w:pPr>
        <w:pStyle w:val="ad"/>
        <w:ind w:leftChars="427" w:left="939"/>
      </w:pPr>
      <w:r>
        <w:t>Timestamp// sound// video link for youtube</w:t>
      </w:r>
    </w:p>
    <w:p w14:paraId="4D8E76BC" w14:textId="16FBE3CE" w:rsidR="00C53206" w:rsidRDefault="00C53206" w:rsidP="007B3B65">
      <w:pPr>
        <w:pStyle w:val="ad"/>
        <w:numPr>
          <w:ilvl w:val="0"/>
          <w:numId w:val="18"/>
        </w:numPr>
        <w:spacing w:after="0" w:line="240" w:lineRule="auto"/>
        <w:ind w:leftChars="264" w:left="941"/>
      </w:pPr>
      <w:r>
        <w:t xml:space="preserve">15 test audience </w:t>
      </w:r>
    </w:p>
    <w:p w14:paraId="585F1440" w14:textId="6EE4D115" w:rsidR="00053091" w:rsidRDefault="00053091" w:rsidP="00693678">
      <w:pPr>
        <w:spacing w:after="0" w:line="240" w:lineRule="auto"/>
        <w:ind w:leftChars="264" w:left="581"/>
      </w:pPr>
      <w:r>
        <w:rPr>
          <w:rFonts w:hint="eastAsia"/>
        </w:rPr>
        <w:t>M</w:t>
      </w:r>
      <w:r>
        <w:t xml:space="preserve">y game </w:t>
      </w:r>
      <w:r w:rsidR="00D34E93">
        <w:t xml:space="preserve">should only played by over 14 as it contains blood effect and </w:t>
      </w:r>
      <w:r w:rsidR="00B00E11">
        <w:t xml:space="preserve">requires logical skills to control the game </w:t>
      </w:r>
    </w:p>
    <w:p w14:paraId="6A6C2621" w14:textId="357DE445" w:rsidR="00E46EFA" w:rsidRDefault="00E46EFA" w:rsidP="00693678">
      <w:pPr>
        <w:pStyle w:val="10"/>
        <w:ind w:leftChars="100" w:left="220"/>
      </w:pPr>
      <w:bookmarkStart w:id="681" w:name="_Toc129599076"/>
      <w:r>
        <w:rPr>
          <w:rFonts w:hint="eastAsia"/>
        </w:rPr>
        <w:t>5</w:t>
      </w:r>
      <w:r>
        <w:t>. Feedback and Evaluation</w:t>
      </w:r>
      <w:bookmarkEnd w:id="681"/>
    </w:p>
    <w:p w14:paraId="0D9329CB" w14:textId="77777777" w:rsidR="00D2588E" w:rsidRPr="00D2588E" w:rsidRDefault="00D2588E" w:rsidP="00D2588E">
      <w:pPr>
        <w:pStyle w:val="2"/>
        <w:rPr>
          <w:ins w:id="682" w:author="從 117.0 的變更" w:date="2023-03-17T14:13:00Z"/>
          <w:rFonts w:hint="eastAsia"/>
        </w:rPr>
      </w:pPr>
      <w:ins w:id="683" w:author="從 117.0 的變更" w:date="2023-03-17T14:13:00Z">
        <w:r>
          <w:t>5.1 User Feedback</w:t>
        </w:r>
      </w:ins>
    </w:p>
    <w:p w14:paraId="48777783" w14:textId="61B71A06" w:rsidR="00D546BF" w:rsidRDefault="00D2588E" w:rsidP="00D2588E">
      <w:pPr>
        <w:pStyle w:val="3"/>
        <w:pPrChange w:id="684" w:author="從 117.0 的變更" w:date="2023-03-17T14:13:00Z">
          <w:pPr>
            <w:pStyle w:val="2"/>
            <w:ind w:leftChars="100" w:left="220"/>
          </w:pPr>
        </w:pPrChange>
      </w:pPr>
      <w:ins w:id="685" w:author="從 117.0 的變更" w:date="2023-03-17T14:13:00Z">
        <w:r>
          <w:t xml:space="preserve">5.1.1 </w:t>
        </w:r>
      </w:ins>
      <w:r w:rsidR="00D546BF">
        <w:rPr>
          <w:rFonts w:hint="eastAsia"/>
        </w:rPr>
        <w:t>P</w:t>
      </w:r>
      <w:r w:rsidR="00D546BF">
        <w:t>ositive comment I have got is:</w:t>
      </w:r>
    </w:p>
    <w:p w14:paraId="67FE2C48" w14:textId="58F9A941" w:rsidR="006C34E5" w:rsidRDefault="00DA4BDB" w:rsidP="00693678">
      <w:pPr>
        <w:ind w:leftChars="100" w:left="220"/>
      </w:pPr>
      <w:r>
        <w:t>“</w:t>
      </w:r>
      <w:r w:rsidR="00D44037">
        <w:t>The maze is easy to navigate”</w:t>
      </w:r>
    </w:p>
    <w:p w14:paraId="7CDF1806" w14:textId="0EFADFE4" w:rsidR="008E5B67" w:rsidRDefault="008E5B67" w:rsidP="00693678">
      <w:pPr>
        <w:ind w:leftChars="100" w:left="220"/>
      </w:pPr>
      <w:r>
        <w:t>“simple to understand</w:t>
      </w:r>
      <w:r w:rsidR="005E4F33">
        <w:t xml:space="preserve"> and joystick easy to use</w:t>
      </w:r>
      <w:r>
        <w:t>”</w:t>
      </w:r>
    </w:p>
    <w:p w14:paraId="66E3D945" w14:textId="63C1A264" w:rsidR="00F41085" w:rsidRDefault="00F41085" w:rsidP="00693678">
      <w:pPr>
        <w:ind w:leftChars="100" w:left="220"/>
      </w:pPr>
      <w:r>
        <w:t xml:space="preserve">“The map wasn’t </w:t>
      </w:r>
      <w:r w:rsidR="00782BC2">
        <w:t xml:space="preserve">very </w:t>
      </w:r>
      <w:r>
        <w:t>hard to navigate with difficulty level of 6”</w:t>
      </w:r>
    </w:p>
    <w:p w14:paraId="2E2F289C" w14:textId="2F385235" w:rsidR="000E2DA7" w:rsidRDefault="000E2DA7" w:rsidP="00693678">
      <w:pPr>
        <w:ind w:leftChars="100" w:left="220"/>
      </w:pPr>
      <w:r>
        <w:t>“Pretty cool game especially if you like the game Maze Runner”</w:t>
      </w:r>
    </w:p>
    <w:p w14:paraId="1EB69266" w14:textId="27A6442D" w:rsidR="00B22A56" w:rsidRDefault="00B22A56" w:rsidP="00693678">
      <w:pPr>
        <w:ind w:leftChars="100" w:left="220"/>
      </w:pPr>
      <w:r>
        <w:t>“The game is quite straight-forward”</w:t>
      </w:r>
    </w:p>
    <w:p w14:paraId="6A6E65FB" w14:textId="183AA7F8" w:rsidR="00F418B5" w:rsidRPr="000E2DA7" w:rsidRDefault="00F418B5" w:rsidP="00693678">
      <w:pPr>
        <w:ind w:leftChars="100" w:left="220"/>
      </w:pPr>
      <w:r>
        <w:t>“This game is excellent”</w:t>
      </w:r>
    </w:p>
    <w:p w14:paraId="4CDC4615" w14:textId="3EBB1B26" w:rsidR="00CD2B87" w:rsidRDefault="00CD2B87" w:rsidP="00693678">
      <w:pPr>
        <w:ind w:leftChars="100" w:left="220"/>
      </w:pPr>
      <w:r>
        <w:t>“I liked the mini-map”</w:t>
      </w:r>
    </w:p>
    <w:p w14:paraId="2B0D60F0" w14:textId="62FED05E" w:rsidR="002E1A33" w:rsidRDefault="002E1A33" w:rsidP="00693678">
      <w:pPr>
        <w:ind w:leftChars="100" w:left="220"/>
      </w:pPr>
      <w:r>
        <w:t>“Easy to navigate the maze”</w:t>
      </w:r>
    </w:p>
    <w:p w14:paraId="648CA1A1" w14:textId="587DF7D9" w:rsidR="00DF5374" w:rsidRDefault="00DF5374" w:rsidP="00693678">
      <w:pPr>
        <w:ind w:leftChars="100" w:left="220"/>
      </w:pPr>
      <w:r>
        <w:t>“randomised gate opening was very good”</w:t>
      </w:r>
    </w:p>
    <w:p w14:paraId="02A05F35" w14:textId="712EE767" w:rsidR="00AA0B51" w:rsidRDefault="00AA0B51" w:rsidP="00693678">
      <w:pPr>
        <w:ind w:leftChars="100" w:left="220"/>
      </w:pPr>
      <w:r>
        <w:t>“The graphics and animation is cool”</w:t>
      </w:r>
    </w:p>
    <w:p w14:paraId="2C827E18" w14:textId="486E4ABF" w:rsidR="00925B64" w:rsidRDefault="00D2588E" w:rsidP="00D2588E">
      <w:pPr>
        <w:pStyle w:val="3"/>
        <w:pPrChange w:id="686" w:author="從 117.0 的變更" w:date="2023-03-17T14:13:00Z">
          <w:pPr>
            <w:pStyle w:val="2"/>
            <w:ind w:leftChars="100" w:left="220"/>
          </w:pPr>
        </w:pPrChange>
      </w:pPr>
      <w:ins w:id="687" w:author="從 117.0 的變更" w:date="2023-03-17T14:13:00Z">
        <w:r>
          <w:t xml:space="preserve">5.1.2 </w:t>
        </w:r>
      </w:ins>
      <w:r w:rsidR="00925B64">
        <w:rPr>
          <w:rFonts w:hint="eastAsia"/>
        </w:rPr>
        <w:t>T</w:t>
      </w:r>
      <w:r w:rsidR="00925B64">
        <w:t>he negative comment:</w:t>
      </w:r>
    </w:p>
    <w:p w14:paraId="4B58D761" w14:textId="4AF3F358" w:rsidR="005E4F33" w:rsidRPr="005E4F33" w:rsidRDefault="005E4F33" w:rsidP="00693678">
      <w:pPr>
        <w:ind w:leftChars="100" w:left="220"/>
      </w:pPr>
      <w:r>
        <w:t>“Did see through the wall and lagged a bit”</w:t>
      </w:r>
    </w:p>
    <w:p w14:paraId="43CC263B" w14:textId="56FACA8F" w:rsidR="00D74E6B" w:rsidRDefault="00D74E6B" w:rsidP="00693678">
      <w:pPr>
        <w:ind w:leftChars="100" w:left="220"/>
      </w:pPr>
      <w:r>
        <w:t>“</w:t>
      </w:r>
      <w:r w:rsidR="001D55B8">
        <w:t xml:space="preserve">The XBOX controller </w:t>
      </w:r>
      <w:r w:rsidR="001E410B">
        <w:t>is not human</w:t>
      </w:r>
      <w:r>
        <w:t>”</w:t>
      </w:r>
    </w:p>
    <w:p w14:paraId="6E39B553" w14:textId="69299743" w:rsidR="00E01D54" w:rsidRPr="00E01D54" w:rsidRDefault="00E01D54" w:rsidP="00693678">
      <w:pPr>
        <w:ind w:leftChars="100" w:left="220"/>
      </w:pPr>
      <w:r>
        <w:t>“registration in game doesn’t work”</w:t>
      </w:r>
    </w:p>
    <w:p w14:paraId="10C18610" w14:textId="6AF85F86" w:rsidR="00925B64" w:rsidRDefault="00925B64" w:rsidP="00693678">
      <w:pPr>
        <w:ind w:leftChars="100" w:left="220"/>
      </w:pPr>
      <w:r>
        <w:t>“The wall were difficult to open”</w:t>
      </w:r>
    </w:p>
    <w:p w14:paraId="55759855" w14:textId="7CED1B2C" w:rsidR="00B22A56" w:rsidRDefault="00B22A56" w:rsidP="00693678">
      <w:pPr>
        <w:ind w:leftChars="100" w:left="220"/>
      </w:pPr>
      <w:r>
        <w:t>“No introduction to explain how the game works”</w:t>
      </w:r>
    </w:p>
    <w:p w14:paraId="388C8324" w14:textId="5D974DF0" w:rsidR="00A61754" w:rsidRDefault="00DF27AA" w:rsidP="00693678">
      <w:pPr>
        <w:ind w:leftChars="100" w:left="220"/>
      </w:pPr>
      <w:r>
        <w:t>“The password of the gate is difficult to understand”</w:t>
      </w:r>
    </w:p>
    <w:p w14:paraId="1095DEA3" w14:textId="7DD111A9" w:rsidR="008A189C" w:rsidRDefault="008A189C" w:rsidP="00693678">
      <w:pPr>
        <w:ind w:leftChars="100" w:left="220"/>
      </w:pPr>
      <w:r>
        <w:t>“Not too much Maze Runner content inside the game”</w:t>
      </w:r>
    </w:p>
    <w:p w14:paraId="4A3650CF" w14:textId="77777777" w:rsidR="00D2588E" w:rsidRDefault="00D2588E" w:rsidP="00D2588E">
      <w:pPr>
        <w:pStyle w:val="2"/>
        <w:rPr>
          <w:ins w:id="688" w:author="從 117.0 的變更" w:date="2023-03-17T14:13:00Z"/>
        </w:rPr>
      </w:pPr>
      <w:ins w:id="689" w:author="從 117.0 的變更" w:date="2023-03-17T14:13:00Z">
        <w:r>
          <w:t xml:space="preserve">5.2 </w:t>
        </w:r>
        <w:r>
          <w:rPr>
            <w:rFonts w:hint="eastAsia"/>
          </w:rPr>
          <w:t>O</w:t>
        </w:r>
        <w:r>
          <w:t>bjective Feedback</w:t>
        </w:r>
      </w:ins>
    </w:p>
    <w:p w14:paraId="091A57FC" w14:textId="20C703B8" w:rsidR="00B1210B" w:rsidRDefault="00D2588E" w:rsidP="00D2588E">
      <w:pPr>
        <w:pStyle w:val="3"/>
        <w:pPrChange w:id="690" w:author="從 117.0 的變更" w:date="2023-03-17T14:13:00Z">
          <w:pPr>
            <w:pStyle w:val="2"/>
            <w:ind w:leftChars="100" w:left="220"/>
          </w:pPr>
        </w:pPrChange>
      </w:pPr>
      <w:ins w:id="691" w:author="從 117.0 的變更" w:date="2023-03-17T14:13:00Z">
        <w:r>
          <w:t xml:space="preserve">5.2.1 </w:t>
        </w:r>
      </w:ins>
      <w:r w:rsidR="00B1210B">
        <w:t>Bugs that player has encountered is</w:t>
      </w:r>
    </w:p>
    <w:p w14:paraId="01A505B9" w14:textId="366FBCAA" w:rsidR="00A61754" w:rsidRDefault="00A61754" w:rsidP="00693678">
      <w:pPr>
        <w:ind w:leftChars="100" w:left="220"/>
      </w:pPr>
      <w:r>
        <w:t>“log</w:t>
      </w:r>
      <w:r w:rsidR="00D31575">
        <w:t>in doesn’t work</w:t>
      </w:r>
      <w:r>
        <w:t>”</w:t>
      </w:r>
    </w:p>
    <w:p w14:paraId="77A595F7" w14:textId="5DC234F3" w:rsidR="0088148E" w:rsidRDefault="0088148E" w:rsidP="00693678">
      <w:pPr>
        <w:ind w:leftChars="100" w:left="220"/>
      </w:pPr>
      <w:r>
        <w:t>“When crouching the game crashed”</w:t>
      </w:r>
    </w:p>
    <w:p w14:paraId="00A0F102" w14:textId="31C9BAE4" w:rsidR="00D31575" w:rsidRDefault="00D31575" w:rsidP="00693678">
      <w:pPr>
        <w:ind w:leftChars="100" w:left="220"/>
      </w:pPr>
      <w:r>
        <w:t xml:space="preserve">“after starting of the game there </w:t>
      </w:r>
      <w:r w:rsidR="005D741B">
        <w:t>was a loading screen bug</w:t>
      </w:r>
      <w:r>
        <w:t>”</w:t>
      </w:r>
    </w:p>
    <w:p w14:paraId="652475A7" w14:textId="50DEA5B4" w:rsidR="00B1210B" w:rsidRDefault="00352F9C" w:rsidP="00693678">
      <w:pPr>
        <w:ind w:leftChars="100" w:left="220"/>
      </w:pPr>
      <w:r>
        <w:t>“glitches when creating a new account”</w:t>
      </w:r>
    </w:p>
    <w:p w14:paraId="0887D2C5" w14:textId="4541BF92" w:rsidR="00211BC0" w:rsidRDefault="00211BC0" w:rsidP="00693678">
      <w:pPr>
        <w:ind w:leftChars="100" w:left="220"/>
      </w:pPr>
      <w:r>
        <w:t>“Crashes</w:t>
      </w:r>
      <w:r w:rsidR="008461F4">
        <w:t xml:space="preserve"> after game animation</w:t>
      </w:r>
      <w:r>
        <w:t>”</w:t>
      </w:r>
    </w:p>
    <w:p w14:paraId="065F2F31" w14:textId="05A92B81" w:rsidR="002E1A33" w:rsidRDefault="002E1A33" w:rsidP="00693678">
      <w:pPr>
        <w:ind w:leftChars="100" w:left="220"/>
      </w:pPr>
      <w:r>
        <w:t>“Could have a better User Interface ”</w:t>
      </w:r>
    </w:p>
    <w:p w14:paraId="6369443C" w14:textId="3A5E4AAF" w:rsidR="008461F4" w:rsidRDefault="008461F4" w:rsidP="00693678">
      <w:pPr>
        <w:ind w:leftChars="100" w:left="220"/>
      </w:pPr>
      <w:r>
        <w:t>“couldn’t exit the login/register page”</w:t>
      </w:r>
    </w:p>
    <w:p w14:paraId="4E63FCE8" w14:textId="778CB599" w:rsidR="008461F4" w:rsidRPr="008461F4" w:rsidRDefault="008461F4" w:rsidP="00693678">
      <w:pPr>
        <w:ind w:leftChars="100" w:left="220"/>
      </w:pPr>
      <w:r>
        <w:t>“invisible wall</w:t>
      </w:r>
      <w:r w:rsidR="00AD4B64">
        <w:t xml:space="preserve"> has been identified</w:t>
      </w:r>
      <w:r>
        <w:t>”</w:t>
      </w:r>
    </w:p>
    <w:p w14:paraId="1466DCD9" w14:textId="7F3B452E" w:rsidR="00977A48" w:rsidRDefault="00977A48" w:rsidP="00693678">
      <w:pPr>
        <w:ind w:leftChars="100" w:left="220"/>
      </w:pPr>
      <w:r>
        <w:t>“when the game is load, the weapon icon is a white square”</w:t>
      </w:r>
    </w:p>
    <w:p w14:paraId="33984E42" w14:textId="0DE6809D" w:rsidR="00CD2B87" w:rsidRDefault="00CD2B87" w:rsidP="00693678">
      <w:pPr>
        <w:ind w:leftChars="100" w:left="220"/>
      </w:pPr>
      <w:r>
        <w:t>“The animation of the player in 3</w:t>
      </w:r>
      <w:r w:rsidRPr="00CD2B87">
        <w:rPr>
          <w:vertAlign w:val="superscript"/>
        </w:rPr>
        <w:t>rd</w:t>
      </w:r>
      <w:r>
        <w:t xml:space="preserve"> </w:t>
      </w:r>
      <w:ins w:id="692" w:author="從 117.0 的變更" w:date="2023-03-17T14:13:00Z">
        <w:r w:rsidR="00D2588E">
          <w:t>person perspective</w:t>
        </w:r>
      </w:ins>
      <w:r>
        <w:t>”</w:t>
      </w:r>
    </w:p>
    <w:p w14:paraId="5EE0C78C" w14:textId="77777777" w:rsidR="00D2588E" w:rsidRDefault="00D2588E" w:rsidP="00D2588E">
      <w:pPr>
        <w:pStyle w:val="2"/>
        <w:rPr>
          <w:ins w:id="693" w:author="從 117.0 的變更" w:date="2023-03-17T14:13:00Z"/>
        </w:rPr>
      </w:pPr>
      <w:ins w:id="694" w:author="從 117.0 的變更" w:date="2023-03-17T14:13:00Z">
        <w:r>
          <w:t xml:space="preserve">5.3 </w:t>
        </w:r>
        <w:r>
          <w:rPr>
            <w:rFonts w:hint="eastAsia"/>
          </w:rPr>
          <w:t>I</w:t>
        </w:r>
        <w:r>
          <w:t>mprovement and extension</w:t>
        </w:r>
      </w:ins>
    </w:p>
    <w:p w14:paraId="3AE37332" w14:textId="70542EC2" w:rsidR="00B1210B" w:rsidRDefault="00D2588E" w:rsidP="00D2588E">
      <w:pPr>
        <w:pStyle w:val="3"/>
        <w:pPrChange w:id="695" w:author="從 117.0 的變更" w:date="2023-03-17T14:13:00Z">
          <w:pPr>
            <w:pStyle w:val="2"/>
            <w:ind w:leftChars="100" w:left="220"/>
          </w:pPr>
        </w:pPrChange>
      </w:pPr>
      <w:ins w:id="696" w:author="從 117.0 的變更" w:date="2023-03-17T14:13:00Z">
        <w:r>
          <w:t xml:space="preserve">5.3.1 </w:t>
        </w:r>
      </w:ins>
      <w:r w:rsidR="00B1210B">
        <w:rPr>
          <w:rFonts w:hint="eastAsia"/>
        </w:rPr>
        <w:t>T</w:t>
      </w:r>
      <w:r w:rsidR="00B1210B">
        <w:t>he improvement comments that player has given is:</w:t>
      </w:r>
    </w:p>
    <w:p w14:paraId="1FE60E43" w14:textId="7844130F" w:rsidR="00AE3937" w:rsidRDefault="00AE3937" w:rsidP="00693678">
      <w:pPr>
        <w:ind w:leftChars="100" w:left="220"/>
      </w:pPr>
      <w:r>
        <w:t>“Make the game first person exclusively as the animation is not complete”</w:t>
      </w:r>
    </w:p>
    <w:p w14:paraId="669C26A6" w14:textId="3E81B068" w:rsidR="002D7E09" w:rsidRPr="00AE3937" w:rsidRDefault="002D7E09" w:rsidP="00693678">
      <w:pPr>
        <w:ind w:leftChars="100" w:left="220"/>
      </w:pPr>
      <w:r>
        <w:t>“The texture of the maze could be improved”</w:t>
      </w:r>
    </w:p>
    <w:p w14:paraId="3C486B46" w14:textId="4F3F79B8" w:rsidR="00782BC2" w:rsidRDefault="00782BC2" w:rsidP="00693678">
      <w:pPr>
        <w:ind w:leftChars="100" w:left="220"/>
      </w:pPr>
      <w:r>
        <w:t>“Tutoria</w:t>
      </w:r>
      <w:r w:rsidR="00211BC0">
        <w:t>l stage is better to be added in to explain the mechanics and controls</w:t>
      </w:r>
      <w:r>
        <w:t>”</w:t>
      </w:r>
    </w:p>
    <w:p w14:paraId="512D5518" w14:textId="6F06E6B4" w:rsidR="00D92D7F" w:rsidRDefault="00D92D7F" w:rsidP="00693678">
      <w:pPr>
        <w:ind w:leftChars="100" w:left="220"/>
      </w:pPr>
      <w:r>
        <w:t>“Setting Panel could be added in pause screen”</w:t>
      </w:r>
    </w:p>
    <w:p w14:paraId="76CD8797" w14:textId="204D7F58" w:rsidR="00847D62" w:rsidRDefault="00847D62" w:rsidP="00693678">
      <w:pPr>
        <w:ind w:leftChars="100" w:left="220"/>
      </w:pPr>
      <w:r>
        <w:t>“Monster could be despawn after death/ time based despawn”</w:t>
      </w:r>
    </w:p>
    <w:p w14:paraId="581B0D30" w14:textId="6892ADB4" w:rsidR="000C20D7" w:rsidRDefault="000C20D7" w:rsidP="00693678">
      <w:pPr>
        <w:ind w:leftChars="100" w:left="220"/>
      </w:pPr>
      <w:r>
        <w:t xml:space="preserve">“A </w:t>
      </w:r>
      <w:ins w:id="697" w:author="從 117.0 的變更" w:date="2023-03-17T14:13:00Z">
        <w:r w:rsidR="00D2588E">
          <w:t>stamina zbar</w:t>
        </w:r>
      </w:ins>
      <w:del w:id="698" w:author="從 117.0 的變更" w:date="2023-03-17T14:13:00Z">
        <w:r>
          <w:delText>staminar bar</w:delText>
        </w:r>
      </w:del>
      <w:r>
        <w:t xml:space="preserve"> for character to sprinting</w:t>
      </w:r>
      <w:r w:rsidR="00A475EC">
        <w:t xml:space="preserve"> and make crouch as default (lower speed)</w:t>
      </w:r>
      <w:r>
        <w:t>”</w:t>
      </w:r>
    </w:p>
    <w:p w14:paraId="162CB2EA" w14:textId="16A49E08" w:rsidR="000C20D7" w:rsidRPr="000C20D7" w:rsidRDefault="000C20D7" w:rsidP="00693678">
      <w:pPr>
        <w:ind w:leftChars="100" w:left="220"/>
      </w:pPr>
      <w:r>
        <w:t>“Make a crosshair in the game for aiming”</w:t>
      </w:r>
    </w:p>
    <w:p w14:paraId="67BF0312" w14:textId="058EB842" w:rsidR="003959A7" w:rsidRDefault="003959A7" w:rsidP="00693678">
      <w:pPr>
        <w:ind w:leftChars="100" w:left="220"/>
      </w:pPr>
      <w:r>
        <w:t>“</w:t>
      </w:r>
      <w:r w:rsidR="000B4438">
        <w:t>Enlarge</w:t>
      </w:r>
      <w:r>
        <w:t xml:space="preserve"> </w:t>
      </w:r>
      <w:r w:rsidR="000B4438">
        <w:t xml:space="preserve">the </w:t>
      </w:r>
      <w:r>
        <w:t>player</w:t>
      </w:r>
      <w:r w:rsidR="000B4438">
        <w:t xml:space="preserve"> position in the minimap and change the colour </w:t>
      </w:r>
      <w:r w:rsidR="00D92D7F">
        <w:t>to be more visible</w:t>
      </w:r>
      <w:r>
        <w:t>”</w:t>
      </w:r>
    </w:p>
    <w:p w14:paraId="126DB5A4" w14:textId="35859322" w:rsidR="00AD4B64" w:rsidRDefault="00AD4B64" w:rsidP="00693678">
      <w:pPr>
        <w:ind w:leftChars="100" w:left="220"/>
      </w:pPr>
      <w:r>
        <w:t>“Make more stage</w:t>
      </w:r>
      <w:r w:rsidR="006944B8">
        <w:t xml:space="preserve"> and levels instead of </w:t>
      </w:r>
      <w:r w:rsidR="003959A7">
        <w:t xml:space="preserve">making every maze </w:t>
      </w:r>
      <w:r w:rsidR="006944B8">
        <w:t>based on 1 map</w:t>
      </w:r>
      <w:r>
        <w:t>”</w:t>
      </w:r>
    </w:p>
    <w:p w14:paraId="7FD080D5" w14:textId="1B567C11" w:rsidR="002F6ACD" w:rsidRDefault="002F6ACD" w:rsidP="00693678">
      <w:pPr>
        <w:ind w:leftChars="100" w:left="220"/>
      </w:pPr>
      <w:r>
        <w:t xml:space="preserve">“The opening </w:t>
      </w:r>
      <w:r w:rsidR="00470FE3">
        <w:t>of the wall could be improved</w:t>
      </w:r>
      <w:r>
        <w:t>”</w:t>
      </w:r>
    </w:p>
    <w:p w14:paraId="5FE25E3B" w14:textId="2313813D" w:rsidR="00470FE3" w:rsidRDefault="00470FE3" w:rsidP="00693678">
      <w:pPr>
        <w:ind w:leftChars="100" w:left="220"/>
      </w:pPr>
      <w:r>
        <w:t xml:space="preserve">“Could be </w:t>
      </w:r>
      <w:r w:rsidR="00CD2B87">
        <w:t>getting a more difficult monsters</w:t>
      </w:r>
      <w:r>
        <w:t>”</w:t>
      </w:r>
    </w:p>
    <w:p w14:paraId="3E51D4C8" w14:textId="22242398" w:rsidR="005D741B" w:rsidRDefault="005D741B" w:rsidP="00693678">
      <w:pPr>
        <w:ind w:leftChars="100" w:left="220"/>
      </w:pPr>
      <w:r>
        <w:t>“To have a fully functional login</w:t>
      </w:r>
      <w:r w:rsidR="00CD52EF">
        <w:t xml:space="preserve"> and register so user can see the leaderboard</w:t>
      </w:r>
      <w:r>
        <w:t>”</w:t>
      </w:r>
    </w:p>
    <w:p w14:paraId="5F763F08" w14:textId="59A14A8F" w:rsidR="00CD52EF" w:rsidRDefault="001647F8" w:rsidP="00693678">
      <w:pPr>
        <w:ind w:leftChars="100" w:left="220"/>
      </w:pPr>
      <w:r>
        <w:t>“The animation movement could be added to make the game looks more reasonable”</w:t>
      </w:r>
    </w:p>
    <w:p w14:paraId="1BB62452" w14:textId="49C7F273" w:rsidR="004B34FC" w:rsidRDefault="004B34FC" w:rsidP="00693678">
      <w:pPr>
        <w:ind w:leftChars="100" w:left="220"/>
      </w:pPr>
      <w:r>
        <w:t xml:space="preserve">“Make the movement and turning smoother as there is </w:t>
      </w:r>
      <w:r w:rsidR="00727211">
        <w:t>some lag</w:t>
      </w:r>
      <w:r>
        <w:t>”</w:t>
      </w:r>
    </w:p>
    <w:p w14:paraId="16AD1220" w14:textId="7E762830" w:rsidR="00727211" w:rsidRDefault="00727211" w:rsidP="00693678">
      <w:pPr>
        <w:ind w:leftChars="100" w:left="220"/>
      </w:pPr>
      <w:r>
        <w:t>“Login pop-up could be disable as it is quite annoying”</w:t>
      </w:r>
    </w:p>
    <w:p w14:paraId="15F0B872" w14:textId="4B0DC946" w:rsidR="0088148E" w:rsidRDefault="0088148E" w:rsidP="00693678">
      <w:pPr>
        <w:ind w:leftChars="100" w:left="220"/>
      </w:pPr>
      <w:r>
        <w:t xml:space="preserve">“a compass would be useful for </w:t>
      </w:r>
      <w:r w:rsidR="008E5B67">
        <w:t>locating direction</w:t>
      </w:r>
      <w:r>
        <w:t>”</w:t>
      </w:r>
    </w:p>
    <w:p w14:paraId="5E1EBB83" w14:textId="77777777" w:rsidR="00D2588E" w:rsidRDefault="0079558D" w:rsidP="00D2588E">
      <w:pPr>
        <w:ind w:leftChars="100" w:left="220"/>
        <w:rPr>
          <w:ins w:id="699" w:author="從 117.0 的變更" w:date="2023-03-17T14:13:00Z"/>
        </w:rPr>
      </w:pPr>
      <w:r>
        <w:t>“Could have more feature in the maze like housing and farming zone in the maze.”</w:t>
      </w:r>
    </w:p>
    <w:p w14:paraId="5C0C8AB9" w14:textId="77777777" w:rsidR="00D2588E" w:rsidRDefault="00D2588E" w:rsidP="004134CA">
      <w:pPr>
        <w:pStyle w:val="3"/>
        <w:rPr>
          <w:ins w:id="700" w:author="從 117.0 的變更" w:date="2023-03-17T14:13:00Z"/>
          <w:rFonts w:hint="eastAsia"/>
        </w:rPr>
      </w:pPr>
      <w:ins w:id="701" w:author="從 117.0 的變更" w:date="2023-03-17T14:13:00Z">
        <w:r>
          <w:t xml:space="preserve">5.3.2 </w:t>
        </w:r>
        <w:r>
          <w:rPr>
            <w:rFonts w:hint="eastAsia"/>
          </w:rPr>
          <w:t>I</w:t>
        </w:r>
        <w:r>
          <w:t>mprovement I could made</w:t>
        </w:r>
      </w:ins>
    </w:p>
    <w:p w14:paraId="6AEF7119" w14:textId="6832B7E4" w:rsidR="0079558D" w:rsidRPr="00727211" w:rsidRDefault="0079558D" w:rsidP="00D2588E">
      <w:pPr>
        <w:pPrChange w:id="702" w:author="從 117.0 的變更" w:date="2023-03-17T14:13:00Z">
          <w:pPr>
            <w:ind w:leftChars="100" w:left="220"/>
          </w:pPr>
        </w:pPrChange>
      </w:pPr>
    </w:p>
    <w:sectPr w:rsidR="0079558D" w:rsidRPr="00727211" w:rsidSect="00566765">
      <w:headerReference w:type="default" r:id="rId46"/>
      <w:footerReference w:type="default" r:id="rId47"/>
      <w:pgSz w:w="12240" w:h="15840" w:code="1"/>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E7815" w14:textId="77777777" w:rsidR="00FD1C63" w:rsidRDefault="00FD1C63" w:rsidP="00AA7E4D">
      <w:pPr>
        <w:spacing w:after="0" w:line="240" w:lineRule="auto"/>
      </w:pPr>
      <w:r>
        <w:separator/>
      </w:r>
    </w:p>
  </w:endnote>
  <w:endnote w:type="continuationSeparator" w:id="0">
    <w:p w14:paraId="57FA3A5F" w14:textId="77777777" w:rsidR="00FD1C63" w:rsidRDefault="00FD1C63" w:rsidP="00AA7E4D">
      <w:pPr>
        <w:spacing w:after="0" w:line="240" w:lineRule="auto"/>
      </w:pPr>
      <w:r>
        <w:continuationSeparator/>
      </w:r>
    </w:p>
  </w:endnote>
  <w:endnote w:type="continuationNotice" w:id="1">
    <w:p w14:paraId="0FA7148F" w14:textId="77777777" w:rsidR="00FD1C63" w:rsidRDefault="00FD1C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PMingLiU">
    <w:altName w:val="Microsoft JhengHei"/>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8892"/>
      <w:gridCol w:w="468"/>
    </w:tblGrid>
    <w:tr w:rsidR="001C72F6" w14:paraId="4F57283A" w14:textId="77777777">
      <w:trPr>
        <w:jc w:val="right"/>
      </w:trPr>
      <w:tc>
        <w:tcPr>
          <w:tcW w:w="4795" w:type="dxa"/>
          <w:vAlign w:val="center"/>
        </w:tcPr>
        <w:p w14:paraId="2E239E30" w14:textId="7CC59A1D" w:rsidR="001C72F6" w:rsidRDefault="001C72F6">
          <w:pPr>
            <w:pStyle w:val="a5"/>
            <w:jc w:val="right"/>
            <w:rPr>
              <w:caps/>
              <w:color w:val="000000" w:themeColor="text1"/>
            </w:rPr>
          </w:pPr>
        </w:p>
      </w:tc>
      <w:tc>
        <w:tcPr>
          <w:tcW w:w="250" w:type="pct"/>
          <w:shd w:val="clear" w:color="auto" w:fill="ED7D31" w:themeFill="accent2"/>
          <w:vAlign w:val="center"/>
        </w:tcPr>
        <w:p w14:paraId="27785B66" w14:textId="77777777" w:rsidR="001C72F6" w:rsidRDefault="001C72F6">
          <w:pPr>
            <w:pStyle w:val="a7"/>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lang w:val="zh-TW"/>
            </w:rPr>
            <w:t>2</w:t>
          </w:r>
          <w:r>
            <w:rPr>
              <w:color w:val="FFFFFF" w:themeColor="background1"/>
            </w:rPr>
            <w:fldChar w:fldCharType="end"/>
          </w:r>
        </w:p>
      </w:tc>
    </w:tr>
  </w:tbl>
  <w:p w14:paraId="7EA41B4A" w14:textId="36888358" w:rsidR="00AA7E4D" w:rsidRDefault="00AA7E4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37F260" w14:textId="77777777" w:rsidR="00FD1C63" w:rsidRDefault="00FD1C63" w:rsidP="00AA7E4D">
      <w:pPr>
        <w:spacing w:after="0" w:line="240" w:lineRule="auto"/>
      </w:pPr>
      <w:r>
        <w:separator/>
      </w:r>
    </w:p>
  </w:footnote>
  <w:footnote w:type="continuationSeparator" w:id="0">
    <w:p w14:paraId="11C5B514" w14:textId="77777777" w:rsidR="00FD1C63" w:rsidRDefault="00FD1C63" w:rsidP="00AA7E4D">
      <w:pPr>
        <w:spacing w:after="0" w:line="240" w:lineRule="auto"/>
      </w:pPr>
      <w:r>
        <w:continuationSeparator/>
      </w:r>
    </w:p>
  </w:footnote>
  <w:footnote w:type="continuationNotice" w:id="1">
    <w:p w14:paraId="3C75370E" w14:textId="77777777" w:rsidR="00FD1C63" w:rsidRDefault="00FD1C6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F4FDDE" w14:textId="7505867D" w:rsidR="00AA7E4D" w:rsidRDefault="00D9233F">
    <w:pPr>
      <w:pStyle w:val="a5"/>
    </w:pPr>
    <w:r>
      <w:t xml:space="preserve">Ching </w:t>
    </w:r>
    <w:r w:rsidR="001C72F6">
      <w:t>Hey Lau</w:t>
    </w:r>
    <w:r w:rsidR="001C72F6">
      <w:ptab w:relativeTo="margin" w:alignment="center" w:leader="none"/>
    </w:r>
    <w:r w:rsidR="001C72F6">
      <w:t>Candidate number:</w:t>
    </w:r>
    <w:r w:rsidR="00084B7D">
      <w:t xml:space="preserve"> </w:t>
    </w:r>
    <w:r w:rsidR="001C72F6">
      <w:ptab w:relativeTo="margin" w:alignment="right" w:leader="none"/>
    </w:r>
    <w:r w:rsidR="001C72F6">
      <w:t>Cent</w:t>
    </w:r>
    <w:r>
      <w:t>re</w:t>
    </w:r>
    <w:r w:rsidR="001C72F6">
      <w:t xml:space="preserve"> number: 16301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E3D29"/>
    <w:multiLevelType w:val="hybridMultilevel"/>
    <w:tmpl w:val="FBF0D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95239"/>
    <w:multiLevelType w:val="hybridMultilevel"/>
    <w:tmpl w:val="482AE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F86A3B"/>
    <w:multiLevelType w:val="hybridMultilevel"/>
    <w:tmpl w:val="5790C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1C1F99"/>
    <w:multiLevelType w:val="hybridMultilevel"/>
    <w:tmpl w:val="D2D857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673E41"/>
    <w:multiLevelType w:val="hybridMultilevel"/>
    <w:tmpl w:val="FEF47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2864AD"/>
    <w:multiLevelType w:val="hybridMultilevel"/>
    <w:tmpl w:val="7842201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65859FF"/>
    <w:multiLevelType w:val="hybridMultilevel"/>
    <w:tmpl w:val="C060BBCA"/>
    <w:lvl w:ilvl="0" w:tplc="FFFFFFFF">
      <w:start w:val="1"/>
      <w:numFmt w:val="lowerLetter"/>
      <w:lvlText w:val="%1)"/>
      <w:lvlJc w:val="left"/>
      <w:pPr>
        <w:ind w:left="480" w:hanging="480"/>
      </w:pPr>
      <w:rPr>
        <w:rFonts w:hint="default"/>
      </w:rPr>
    </w:lvl>
    <w:lvl w:ilvl="1" w:tplc="FFFFFFFF" w:tentative="1">
      <w:start w:val="1"/>
      <w:numFmt w:val="ideographTraditional"/>
      <w:lvlText w:val="%2、"/>
      <w:lvlJc w:val="left"/>
      <w:pPr>
        <w:ind w:left="960" w:hanging="480"/>
      </w:pPr>
    </w:lvl>
    <w:lvl w:ilvl="2" w:tplc="F474B906">
      <w:start w:val="1"/>
      <w:numFmt w:val="lowerLetter"/>
      <w:lvlText w:val="%3)"/>
      <w:lvlJc w:val="left"/>
      <w:pPr>
        <w:ind w:left="960" w:hanging="48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 w15:restartNumberingAfterBreak="0">
    <w:nsid w:val="16EE5A30"/>
    <w:multiLevelType w:val="hybridMultilevel"/>
    <w:tmpl w:val="6284B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605AD6"/>
    <w:multiLevelType w:val="hybridMultilevel"/>
    <w:tmpl w:val="348EAE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2E0068"/>
    <w:multiLevelType w:val="hybridMultilevel"/>
    <w:tmpl w:val="EE5E1E9A"/>
    <w:lvl w:ilvl="0" w:tplc="FFFFFFFF">
      <w:start w:val="1"/>
      <w:numFmt w:val="lowerLetter"/>
      <w:lvlText w:val="%1)"/>
      <w:lvlJc w:val="left"/>
      <w:pPr>
        <w:ind w:left="700" w:hanging="480"/>
      </w:pPr>
      <w:rPr>
        <w:rFonts w:hint="default"/>
      </w:rPr>
    </w:lvl>
    <w:lvl w:ilvl="1" w:tplc="FFFFFFFF" w:tentative="1">
      <w:start w:val="1"/>
      <w:numFmt w:val="ideographTraditional"/>
      <w:lvlText w:val="%2、"/>
      <w:lvlJc w:val="left"/>
      <w:pPr>
        <w:ind w:left="1180" w:hanging="480"/>
      </w:pPr>
    </w:lvl>
    <w:lvl w:ilvl="2" w:tplc="F474B906">
      <w:start w:val="1"/>
      <w:numFmt w:val="lowerLetter"/>
      <w:lvlText w:val="%3)"/>
      <w:lvlJc w:val="left"/>
      <w:pPr>
        <w:ind w:left="960" w:hanging="480"/>
      </w:pPr>
      <w:rPr>
        <w:rFonts w:hint="default"/>
      </w:rPr>
    </w:lvl>
    <w:lvl w:ilvl="3" w:tplc="FFFFFFFF">
      <w:start w:val="1"/>
      <w:numFmt w:val="decimal"/>
      <w:lvlText w:val="%4."/>
      <w:lvlJc w:val="left"/>
      <w:pPr>
        <w:ind w:left="2140" w:hanging="480"/>
      </w:pPr>
    </w:lvl>
    <w:lvl w:ilvl="4" w:tplc="FFFFFFFF" w:tentative="1">
      <w:start w:val="1"/>
      <w:numFmt w:val="ideographTraditional"/>
      <w:lvlText w:val="%5、"/>
      <w:lvlJc w:val="left"/>
      <w:pPr>
        <w:ind w:left="2620" w:hanging="480"/>
      </w:pPr>
    </w:lvl>
    <w:lvl w:ilvl="5" w:tplc="FFFFFFFF" w:tentative="1">
      <w:start w:val="1"/>
      <w:numFmt w:val="lowerRoman"/>
      <w:lvlText w:val="%6."/>
      <w:lvlJc w:val="right"/>
      <w:pPr>
        <w:ind w:left="3100" w:hanging="480"/>
      </w:pPr>
    </w:lvl>
    <w:lvl w:ilvl="6" w:tplc="FFFFFFFF" w:tentative="1">
      <w:start w:val="1"/>
      <w:numFmt w:val="decimal"/>
      <w:lvlText w:val="%7."/>
      <w:lvlJc w:val="left"/>
      <w:pPr>
        <w:ind w:left="3580" w:hanging="480"/>
      </w:pPr>
    </w:lvl>
    <w:lvl w:ilvl="7" w:tplc="FFFFFFFF" w:tentative="1">
      <w:start w:val="1"/>
      <w:numFmt w:val="ideographTraditional"/>
      <w:lvlText w:val="%8、"/>
      <w:lvlJc w:val="left"/>
      <w:pPr>
        <w:ind w:left="4060" w:hanging="480"/>
      </w:pPr>
    </w:lvl>
    <w:lvl w:ilvl="8" w:tplc="FFFFFFFF" w:tentative="1">
      <w:start w:val="1"/>
      <w:numFmt w:val="lowerRoman"/>
      <w:lvlText w:val="%9."/>
      <w:lvlJc w:val="right"/>
      <w:pPr>
        <w:ind w:left="4540" w:hanging="480"/>
      </w:pPr>
    </w:lvl>
  </w:abstractNum>
  <w:abstractNum w:abstractNumId="10" w15:restartNumberingAfterBreak="0">
    <w:nsid w:val="1A74122E"/>
    <w:multiLevelType w:val="hybridMultilevel"/>
    <w:tmpl w:val="966061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0A094D"/>
    <w:multiLevelType w:val="hybridMultilevel"/>
    <w:tmpl w:val="F3466C3A"/>
    <w:lvl w:ilvl="0" w:tplc="F474B906">
      <w:start w:val="1"/>
      <w:numFmt w:val="lowerLetter"/>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229D0812"/>
    <w:multiLevelType w:val="hybridMultilevel"/>
    <w:tmpl w:val="2730E73E"/>
    <w:lvl w:ilvl="0" w:tplc="E0F475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2623BD"/>
    <w:multiLevelType w:val="hybridMultilevel"/>
    <w:tmpl w:val="A288A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834CD5"/>
    <w:multiLevelType w:val="hybridMultilevel"/>
    <w:tmpl w:val="C96839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70006E"/>
    <w:multiLevelType w:val="multilevel"/>
    <w:tmpl w:val="0409001D"/>
    <w:styleLink w:val="1"/>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DA33D2E"/>
    <w:multiLevelType w:val="hybridMultilevel"/>
    <w:tmpl w:val="5F12B43C"/>
    <w:lvl w:ilvl="0" w:tplc="FFFFFFFF">
      <w:start w:val="1"/>
      <w:numFmt w:val="lowerLetter"/>
      <w:lvlText w:val="%1)"/>
      <w:lvlJc w:val="left"/>
      <w:pPr>
        <w:ind w:left="480" w:hanging="480"/>
      </w:pPr>
      <w:rPr>
        <w:rFonts w:hint="default"/>
      </w:rPr>
    </w:lvl>
    <w:lvl w:ilvl="1" w:tplc="FFFFFFFF" w:tentative="1">
      <w:start w:val="1"/>
      <w:numFmt w:val="ideographTraditional"/>
      <w:lvlText w:val="%2、"/>
      <w:lvlJc w:val="left"/>
      <w:pPr>
        <w:ind w:left="960" w:hanging="480"/>
      </w:pPr>
    </w:lvl>
    <w:lvl w:ilvl="2" w:tplc="F474B906">
      <w:start w:val="1"/>
      <w:numFmt w:val="lowerLetter"/>
      <w:lvlText w:val="%3)"/>
      <w:lvlJc w:val="left"/>
      <w:pPr>
        <w:ind w:left="960" w:hanging="48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7" w15:restartNumberingAfterBreak="0">
    <w:nsid w:val="51480F84"/>
    <w:multiLevelType w:val="hybridMultilevel"/>
    <w:tmpl w:val="25849338"/>
    <w:lvl w:ilvl="0" w:tplc="CE8C82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9548AE"/>
    <w:multiLevelType w:val="hybridMultilevel"/>
    <w:tmpl w:val="08F02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291597"/>
    <w:multiLevelType w:val="hybridMultilevel"/>
    <w:tmpl w:val="D2F81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D075B4"/>
    <w:multiLevelType w:val="hybridMultilevel"/>
    <w:tmpl w:val="AE0EF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F46C2C"/>
    <w:multiLevelType w:val="hybridMultilevel"/>
    <w:tmpl w:val="7F1E21BE"/>
    <w:lvl w:ilvl="0" w:tplc="FFFFFFFF">
      <w:start w:val="1"/>
      <w:numFmt w:val="lowerLetter"/>
      <w:lvlText w:val="%1)"/>
      <w:lvlJc w:val="left"/>
      <w:pPr>
        <w:ind w:left="480" w:hanging="480"/>
      </w:pPr>
      <w:rPr>
        <w:rFonts w:hint="default"/>
      </w:rPr>
    </w:lvl>
    <w:lvl w:ilvl="1" w:tplc="FFFFFFFF" w:tentative="1">
      <w:start w:val="1"/>
      <w:numFmt w:val="ideographTraditional"/>
      <w:lvlText w:val="%2、"/>
      <w:lvlJc w:val="left"/>
      <w:pPr>
        <w:ind w:left="960" w:hanging="480"/>
      </w:pPr>
    </w:lvl>
    <w:lvl w:ilvl="2" w:tplc="F474B906">
      <w:start w:val="1"/>
      <w:numFmt w:val="lowerLetter"/>
      <w:lvlText w:val="%3)"/>
      <w:lvlJc w:val="left"/>
      <w:pPr>
        <w:ind w:left="960" w:hanging="48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2" w15:restartNumberingAfterBreak="0">
    <w:nsid w:val="7568715E"/>
    <w:multiLevelType w:val="hybridMultilevel"/>
    <w:tmpl w:val="FCC6E3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4607239">
    <w:abstractNumId w:val="17"/>
  </w:num>
  <w:num w:numId="2" w16cid:durableId="806699691">
    <w:abstractNumId w:val="15"/>
  </w:num>
  <w:num w:numId="3" w16cid:durableId="1983852754">
    <w:abstractNumId w:val="10"/>
  </w:num>
  <w:num w:numId="4" w16cid:durableId="1192449669">
    <w:abstractNumId w:val="22"/>
  </w:num>
  <w:num w:numId="5" w16cid:durableId="1045065312">
    <w:abstractNumId w:val="7"/>
  </w:num>
  <w:num w:numId="6" w16cid:durableId="583223955">
    <w:abstractNumId w:val="13"/>
  </w:num>
  <w:num w:numId="7" w16cid:durableId="268322803">
    <w:abstractNumId w:val="1"/>
  </w:num>
  <w:num w:numId="8" w16cid:durableId="1768116886">
    <w:abstractNumId w:val="3"/>
  </w:num>
  <w:num w:numId="9" w16cid:durableId="1606500292">
    <w:abstractNumId w:val="2"/>
  </w:num>
  <w:num w:numId="10" w16cid:durableId="1987052165">
    <w:abstractNumId w:val="18"/>
  </w:num>
  <w:num w:numId="11" w16cid:durableId="455299537">
    <w:abstractNumId w:val="4"/>
  </w:num>
  <w:num w:numId="12" w16cid:durableId="1984000619">
    <w:abstractNumId w:val="14"/>
  </w:num>
  <w:num w:numId="13" w16cid:durableId="684985997">
    <w:abstractNumId w:val="19"/>
  </w:num>
  <w:num w:numId="14" w16cid:durableId="1566990928">
    <w:abstractNumId w:val="20"/>
  </w:num>
  <w:num w:numId="15" w16cid:durableId="292294853">
    <w:abstractNumId w:val="0"/>
  </w:num>
  <w:num w:numId="16" w16cid:durableId="1760561305">
    <w:abstractNumId w:val="8"/>
  </w:num>
  <w:num w:numId="17" w16cid:durableId="634021613">
    <w:abstractNumId w:val="12"/>
  </w:num>
  <w:num w:numId="18" w16cid:durableId="120609517">
    <w:abstractNumId w:val="5"/>
  </w:num>
  <w:num w:numId="19" w16cid:durableId="79376831">
    <w:abstractNumId w:val="11"/>
  </w:num>
  <w:num w:numId="20" w16cid:durableId="668142830">
    <w:abstractNumId w:val="21"/>
  </w:num>
  <w:num w:numId="21" w16cid:durableId="1456800194">
    <w:abstractNumId w:val="16"/>
  </w:num>
  <w:num w:numId="22" w16cid:durableId="1700085102">
    <w:abstractNumId w:val="6"/>
  </w:num>
  <w:num w:numId="23" w16cid:durableId="1020011041">
    <w:abstractNumId w:val="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bordersDoNotSurroundHeader/>
  <w:bordersDoNotSurroundFooter/>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568"/>
    <w:rsid w:val="0000055E"/>
    <w:rsid w:val="00001036"/>
    <w:rsid w:val="00001B3A"/>
    <w:rsid w:val="00002C41"/>
    <w:rsid w:val="00003387"/>
    <w:rsid w:val="000037F5"/>
    <w:rsid w:val="0000501F"/>
    <w:rsid w:val="00005930"/>
    <w:rsid w:val="00007C79"/>
    <w:rsid w:val="00012239"/>
    <w:rsid w:val="00012FCA"/>
    <w:rsid w:val="00013C6F"/>
    <w:rsid w:val="00014729"/>
    <w:rsid w:val="00016D41"/>
    <w:rsid w:val="0002066D"/>
    <w:rsid w:val="000215F1"/>
    <w:rsid w:val="000226F4"/>
    <w:rsid w:val="00025198"/>
    <w:rsid w:val="000256EA"/>
    <w:rsid w:val="00025FB3"/>
    <w:rsid w:val="0002725B"/>
    <w:rsid w:val="00027E51"/>
    <w:rsid w:val="00031664"/>
    <w:rsid w:val="00031903"/>
    <w:rsid w:val="00032279"/>
    <w:rsid w:val="00032399"/>
    <w:rsid w:val="00032B1F"/>
    <w:rsid w:val="00032C0A"/>
    <w:rsid w:val="00032E8E"/>
    <w:rsid w:val="00034CA3"/>
    <w:rsid w:val="00034FC6"/>
    <w:rsid w:val="00035D46"/>
    <w:rsid w:val="0004075F"/>
    <w:rsid w:val="000414D4"/>
    <w:rsid w:val="00041C80"/>
    <w:rsid w:val="00043727"/>
    <w:rsid w:val="00045321"/>
    <w:rsid w:val="000458E4"/>
    <w:rsid w:val="00045A42"/>
    <w:rsid w:val="00047787"/>
    <w:rsid w:val="00047846"/>
    <w:rsid w:val="00051D9D"/>
    <w:rsid w:val="00051DF1"/>
    <w:rsid w:val="0005299F"/>
    <w:rsid w:val="00052E8D"/>
    <w:rsid w:val="00053091"/>
    <w:rsid w:val="00053470"/>
    <w:rsid w:val="000548BC"/>
    <w:rsid w:val="00054E24"/>
    <w:rsid w:val="0005584F"/>
    <w:rsid w:val="00057C9F"/>
    <w:rsid w:val="000618B6"/>
    <w:rsid w:val="000620AE"/>
    <w:rsid w:val="00063D63"/>
    <w:rsid w:val="00063E8B"/>
    <w:rsid w:val="000646D2"/>
    <w:rsid w:val="00066DD6"/>
    <w:rsid w:val="00070882"/>
    <w:rsid w:val="0007144D"/>
    <w:rsid w:val="000721E0"/>
    <w:rsid w:val="00072DAA"/>
    <w:rsid w:val="00075DC8"/>
    <w:rsid w:val="00076088"/>
    <w:rsid w:val="000766B4"/>
    <w:rsid w:val="000810AE"/>
    <w:rsid w:val="00081BF1"/>
    <w:rsid w:val="000820E6"/>
    <w:rsid w:val="00082121"/>
    <w:rsid w:val="00083E05"/>
    <w:rsid w:val="000846BC"/>
    <w:rsid w:val="00084B7D"/>
    <w:rsid w:val="00086B80"/>
    <w:rsid w:val="00087182"/>
    <w:rsid w:val="00087C24"/>
    <w:rsid w:val="00087F97"/>
    <w:rsid w:val="0009029F"/>
    <w:rsid w:val="00090978"/>
    <w:rsid w:val="00090FD5"/>
    <w:rsid w:val="0009132B"/>
    <w:rsid w:val="00091515"/>
    <w:rsid w:val="00093AEC"/>
    <w:rsid w:val="000941D1"/>
    <w:rsid w:val="000951F6"/>
    <w:rsid w:val="00095FBD"/>
    <w:rsid w:val="000A1C0C"/>
    <w:rsid w:val="000A2771"/>
    <w:rsid w:val="000A3D23"/>
    <w:rsid w:val="000A429D"/>
    <w:rsid w:val="000A5EFA"/>
    <w:rsid w:val="000B1890"/>
    <w:rsid w:val="000B1D66"/>
    <w:rsid w:val="000B2EAC"/>
    <w:rsid w:val="000B4438"/>
    <w:rsid w:val="000B4607"/>
    <w:rsid w:val="000B56E1"/>
    <w:rsid w:val="000B6F63"/>
    <w:rsid w:val="000B7840"/>
    <w:rsid w:val="000C01A6"/>
    <w:rsid w:val="000C12A4"/>
    <w:rsid w:val="000C1CFD"/>
    <w:rsid w:val="000C2095"/>
    <w:rsid w:val="000C20D7"/>
    <w:rsid w:val="000C25D9"/>
    <w:rsid w:val="000C2F58"/>
    <w:rsid w:val="000C48E3"/>
    <w:rsid w:val="000C4DA5"/>
    <w:rsid w:val="000D4D55"/>
    <w:rsid w:val="000D5AC0"/>
    <w:rsid w:val="000D62DA"/>
    <w:rsid w:val="000D6436"/>
    <w:rsid w:val="000D6E44"/>
    <w:rsid w:val="000D6E85"/>
    <w:rsid w:val="000D71C0"/>
    <w:rsid w:val="000D77A8"/>
    <w:rsid w:val="000E162A"/>
    <w:rsid w:val="000E1929"/>
    <w:rsid w:val="000E218C"/>
    <w:rsid w:val="000E2DA7"/>
    <w:rsid w:val="000E3C23"/>
    <w:rsid w:val="000E4BD7"/>
    <w:rsid w:val="000E4D8A"/>
    <w:rsid w:val="000E6893"/>
    <w:rsid w:val="000E6CF5"/>
    <w:rsid w:val="000F05D8"/>
    <w:rsid w:val="000F0CD8"/>
    <w:rsid w:val="000F28A0"/>
    <w:rsid w:val="000F3085"/>
    <w:rsid w:val="000F4F25"/>
    <w:rsid w:val="00101DCC"/>
    <w:rsid w:val="00105D3F"/>
    <w:rsid w:val="00106067"/>
    <w:rsid w:val="00106F00"/>
    <w:rsid w:val="00111317"/>
    <w:rsid w:val="0011195C"/>
    <w:rsid w:val="00111ED6"/>
    <w:rsid w:val="001123E2"/>
    <w:rsid w:val="001128C4"/>
    <w:rsid w:val="00112BA4"/>
    <w:rsid w:val="00113403"/>
    <w:rsid w:val="00113E01"/>
    <w:rsid w:val="00114A45"/>
    <w:rsid w:val="00115042"/>
    <w:rsid w:val="0011509B"/>
    <w:rsid w:val="001176C2"/>
    <w:rsid w:val="001215CF"/>
    <w:rsid w:val="0012188B"/>
    <w:rsid w:val="001227C1"/>
    <w:rsid w:val="00122D77"/>
    <w:rsid w:val="0012351B"/>
    <w:rsid w:val="00123EB4"/>
    <w:rsid w:val="00126DFC"/>
    <w:rsid w:val="001302DF"/>
    <w:rsid w:val="001307F3"/>
    <w:rsid w:val="00132A03"/>
    <w:rsid w:val="0013429E"/>
    <w:rsid w:val="001343A7"/>
    <w:rsid w:val="0013524C"/>
    <w:rsid w:val="00135775"/>
    <w:rsid w:val="00135BD7"/>
    <w:rsid w:val="0013613C"/>
    <w:rsid w:val="001372F1"/>
    <w:rsid w:val="0013759F"/>
    <w:rsid w:val="001404F3"/>
    <w:rsid w:val="0014098F"/>
    <w:rsid w:val="00140D75"/>
    <w:rsid w:val="00140FD7"/>
    <w:rsid w:val="00141335"/>
    <w:rsid w:val="0014151F"/>
    <w:rsid w:val="0014176E"/>
    <w:rsid w:val="00141B17"/>
    <w:rsid w:val="00141EBF"/>
    <w:rsid w:val="00143424"/>
    <w:rsid w:val="0014359E"/>
    <w:rsid w:val="00143F69"/>
    <w:rsid w:val="00144564"/>
    <w:rsid w:val="00144A12"/>
    <w:rsid w:val="00144F0E"/>
    <w:rsid w:val="001473C9"/>
    <w:rsid w:val="001478CF"/>
    <w:rsid w:val="00151C2E"/>
    <w:rsid w:val="00152418"/>
    <w:rsid w:val="001530C5"/>
    <w:rsid w:val="00153EAB"/>
    <w:rsid w:val="00154051"/>
    <w:rsid w:val="001547F3"/>
    <w:rsid w:val="00156184"/>
    <w:rsid w:val="00156513"/>
    <w:rsid w:val="00156AF4"/>
    <w:rsid w:val="00156F3A"/>
    <w:rsid w:val="001576A0"/>
    <w:rsid w:val="00162962"/>
    <w:rsid w:val="00162A8C"/>
    <w:rsid w:val="00162AE7"/>
    <w:rsid w:val="001647F8"/>
    <w:rsid w:val="00165620"/>
    <w:rsid w:val="00165A0F"/>
    <w:rsid w:val="00166023"/>
    <w:rsid w:val="00166AF6"/>
    <w:rsid w:val="00167652"/>
    <w:rsid w:val="001700E9"/>
    <w:rsid w:val="00170A6E"/>
    <w:rsid w:val="00172027"/>
    <w:rsid w:val="00172439"/>
    <w:rsid w:val="001750AA"/>
    <w:rsid w:val="0017525F"/>
    <w:rsid w:val="00177014"/>
    <w:rsid w:val="00177458"/>
    <w:rsid w:val="0017781D"/>
    <w:rsid w:val="0017794B"/>
    <w:rsid w:val="001805D2"/>
    <w:rsid w:val="0018182E"/>
    <w:rsid w:val="0018348D"/>
    <w:rsid w:val="00183EB4"/>
    <w:rsid w:val="00186672"/>
    <w:rsid w:val="001869A6"/>
    <w:rsid w:val="00187005"/>
    <w:rsid w:val="00190859"/>
    <w:rsid w:val="001919A8"/>
    <w:rsid w:val="001921CC"/>
    <w:rsid w:val="00192916"/>
    <w:rsid w:val="00196F1B"/>
    <w:rsid w:val="0019721F"/>
    <w:rsid w:val="00197E88"/>
    <w:rsid w:val="001A098B"/>
    <w:rsid w:val="001A0D4A"/>
    <w:rsid w:val="001A1879"/>
    <w:rsid w:val="001A2FCA"/>
    <w:rsid w:val="001A3718"/>
    <w:rsid w:val="001A47C0"/>
    <w:rsid w:val="001A73C7"/>
    <w:rsid w:val="001A7C22"/>
    <w:rsid w:val="001B06B1"/>
    <w:rsid w:val="001B3045"/>
    <w:rsid w:val="001B347D"/>
    <w:rsid w:val="001B5338"/>
    <w:rsid w:val="001B5C87"/>
    <w:rsid w:val="001B6FD9"/>
    <w:rsid w:val="001B75E3"/>
    <w:rsid w:val="001C07B1"/>
    <w:rsid w:val="001C08DA"/>
    <w:rsid w:val="001C09D4"/>
    <w:rsid w:val="001C2F62"/>
    <w:rsid w:val="001C33E5"/>
    <w:rsid w:val="001C3C10"/>
    <w:rsid w:val="001C49FC"/>
    <w:rsid w:val="001C6347"/>
    <w:rsid w:val="001C72F6"/>
    <w:rsid w:val="001C7713"/>
    <w:rsid w:val="001D1C3A"/>
    <w:rsid w:val="001D22A2"/>
    <w:rsid w:val="001D2F3B"/>
    <w:rsid w:val="001D2FD8"/>
    <w:rsid w:val="001D5191"/>
    <w:rsid w:val="001D55B8"/>
    <w:rsid w:val="001E01F5"/>
    <w:rsid w:val="001E12CD"/>
    <w:rsid w:val="001E2B4E"/>
    <w:rsid w:val="001E336C"/>
    <w:rsid w:val="001E410B"/>
    <w:rsid w:val="001E4381"/>
    <w:rsid w:val="001E5DC8"/>
    <w:rsid w:val="001E632C"/>
    <w:rsid w:val="001F208F"/>
    <w:rsid w:val="001F643D"/>
    <w:rsid w:val="001F79CC"/>
    <w:rsid w:val="001F7C4F"/>
    <w:rsid w:val="002020BB"/>
    <w:rsid w:val="0020323C"/>
    <w:rsid w:val="00203FCE"/>
    <w:rsid w:val="00204784"/>
    <w:rsid w:val="00205396"/>
    <w:rsid w:val="00205F27"/>
    <w:rsid w:val="00206E17"/>
    <w:rsid w:val="00207053"/>
    <w:rsid w:val="00207D87"/>
    <w:rsid w:val="00207EEE"/>
    <w:rsid w:val="002110CC"/>
    <w:rsid w:val="00211BC0"/>
    <w:rsid w:val="00211C21"/>
    <w:rsid w:val="00212E48"/>
    <w:rsid w:val="00213694"/>
    <w:rsid w:val="00213F99"/>
    <w:rsid w:val="00215125"/>
    <w:rsid w:val="00215C29"/>
    <w:rsid w:val="0021624F"/>
    <w:rsid w:val="0021724F"/>
    <w:rsid w:val="002208E4"/>
    <w:rsid w:val="00220E24"/>
    <w:rsid w:val="002245DD"/>
    <w:rsid w:val="00224AC2"/>
    <w:rsid w:val="00227D83"/>
    <w:rsid w:val="002305B2"/>
    <w:rsid w:val="002310A0"/>
    <w:rsid w:val="0023289F"/>
    <w:rsid w:val="00234E47"/>
    <w:rsid w:val="00235384"/>
    <w:rsid w:val="002374BB"/>
    <w:rsid w:val="00240E89"/>
    <w:rsid w:val="002437D3"/>
    <w:rsid w:val="00246968"/>
    <w:rsid w:val="002505DA"/>
    <w:rsid w:val="00250E87"/>
    <w:rsid w:val="00251875"/>
    <w:rsid w:val="00251926"/>
    <w:rsid w:val="002522FF"/>
    <w:rsid w:val="00252E18"/>
    <w:rsid w:val="00253FA2"/>
    <w:rsid w:val="0025488C"/>
    <w:rsid w:val="00255806"/>
    <w:rsid w:val="00257591"/>
    <w:rsid w:val="002575E6"/>
    <w:rsid w:val="00260824"/>
    <w:rsid w:val="00261AC0"/>
    <w:rsid w:val="00261CF6"/>
    <w:rsid w:val="00262489"/>
    <w:rsid w:val="002638E1"/>
    <w:rsid w:val="00263F53"/>
    <w:rsid w:val="00265F4C"/>
    <w:rsid w:val="00266D1B"/>
    <w:rsid w:val="002670D5"/>
    <w:rsid w:val="0027117F"/>
    <w:rsid w:val="00271695"/>
    <w:rsid w:val="00271B9B"/>
    <w:rsid w:val="00271D87"/>
    <w:rsid w:val="00272AD6"/>
    <w:rsid w:val="002730AC"/>
    <w:rsid w:val="0027428D"/>
    <w:rsid w:val="00274BCE"/>
    <w:rsid w:val="00274E23"/>
    <w:rsid w:val="00274F42"/>
    <w:rsid w:val="00276BF2"/>
    <w:rsid w:val="002772EF"/>
    <w:rsid w:val="00280AB6"/>
    <w:rsid w:val="002817C7"/>
    <w:rsid w:val="0028273D"/>
    <w:rsid w:val="00282BB3"/>
    <w:rsid w:val="00283E56"/>
    <w:rsid w:val="00284CA9"/>
    <w:rsid w:val="00284DCB"/>
    <w:rsid w:val="002851AC"/>
    <w:rsid w:val="002859F3"/>
    <w:rsid w:val="002901F8"/>
    <w:rsid w:val="002905FB"/>
    <w:rsid w:val="0029066C"/>
    <w:rsid w:val="002915A7"/>
    <w:rsid w:val="002949ED"/>
    <w:rsid w:val="002950E6"/>
    <w:rsid w:val="0029574F"/>
    <w:rsid w:val="00295B6C"/>
    <w:rsid w:val="002961DC"/>
    <w:rsid w:val="00296E04"/>
    <w:rsid w:val="002A2088"/>
    <w:rsid w:val="002A3465"/>
    <w:rsid w:val="002A388D"/>
    <w:rsid w:val="002A5702"/>
    <w:rsid w:val="002A6A22"/>
    <w:rsid w:val="002B00CC"/>
    <w:rsid w:val="002B0984"/>
    <w:rsid w:val="002B0D90"/>
    <w:rsid w:val="002B202C"/>
    <w:rsid w:val="002B23C7"/>
    <w:rsid w:val="002B30B8"/>
    <w:rsid w:val="002B4934"/>
    <w:rsid w:val="002B49C8"/>
    <w:rsid w:val="002B612A"/>
    <w:rsid w:val="002C03A1"/>
    <w:rsid w:val="002C1BAB"/>
    <w:rsid w:val="002C4381"/>
    <w:rsid w:val="002C47A2"/>
    <w:rsid w:val="002C4C15"/>
    <w:rsid w:val="002C546F"/>
    <w:rsid w:val="002C5935"/>
    <w:rsid w:val="002C5AC2"/>
    <w:rsid w:val="002C67ED"/>
    <w:rsid w:val="002C72EA"/>
    <w:rsid w:val="002D201C"/>
    <w:rsid w:val="002D265E"/>
    <w:rsid w:val="002D2D7E"/>
    <w:rsid w:val="002D2F34"/>
    <w:rsid w:val="002D52D2"/>
    <w:rsid w:val="002D5A7C"/>
    <w:rsid w:val="002D5BE3"/>
    <w:rsid w:val="002D6392"/>
    <w:rsid w:val="002D644A"/>
    <w:rsid w:val="002D6FD4"/>
    <w:rsid w:val="002D7090"/>
    <w:rsid w:val="002D7E09"/>
    <w:rsid w:val="002E0987"/>
    <w:rsid w:val="002E1201"/>
    <w:rsid w:val="002E1A33"/>
    <w:rsid w:val="002E21C2"/>
    <w:rsid w:val="002E26B8"/>
    <w:rsid w:val="002E2A85"/>
    <w:rsid w:val="002E3640"/>
    <w:rsid w:val="002E549F"/>
    <w:rsid w:val="002E5ECC"/>
    <w:rsid w:val="002E61F4"/>
    <w:rsid w:val="002E6320"/>
    <w:rsid w:val="002F05DC"/>
    <w:rsid w:val="002F1160"/>
    <w:rsid w:val="002F2DB0"/>
    <w:rsid w:val="002F2F84"/>
    <w:rsid w:val="002F3513"/>
    <w:rsid w:val="002F3652"/>
    <w:rsid w:val="002F6375"/>
    <w:rsid w:val="002F6ACD"/>
    <w:rsid w:val="002F7BC8"/>
    <w:rsid w:val="0030049A"/>
    <w:rsid w:val="00300633"/>
    <w:rsid w:val="00300B6E"/>
    <w:rsid w:val="0030158F"/>
    <w:rsid w:val="00302ECF"/>
    <w:rsid w:val="00303192"/>
    <w:rsid w:val="003042E5"/>
    <w:rsid w:val="00304535"/>
    <w:rsid w:val="0030468D"/>
    <w:rsid w:val="003056BE"/>
    <w:rsid w:val="00312B54"/>
    <w:rsid w:val="00313EF1"/>
    <w:rsid w:val="0031417D"/>
    <w:rsid w:val="003144B6"/>
    <w:rsid w:val="0031493E"/>
    <w:rsid w:val="00315216"/>
    <w:rsid w:val="0031711D"/>
    <w:rsid w:val="00317620"/>
    <w:rsid w:val="00317C7C"/>
    <w:rsid w:val="00320429"/>
    <w:rsid w:val="00321D18"/>
    <w:rsid w:val="00322CF2"/>
    <w:rsid w:val="0032401C"/>
    <w:rsid w:val="0032509B"/>
    <w:rsid w:val="003250EA"/>
    <w:rsid w:val="00325450"/>
    <w:rsid w:val="00326BAE"/>
    <w:rsid w:val="0032703E"/>
    <w:rsid w:val="00330443"/>
    <w:rsid w:val="00331465"/>
    <w:rsid w:val="00332C91"/>
    <w:rsid w:val="003347F3"/>
    <w:rsid w:val="00334973"/>
    <w:rsid w:val="0033572F"/>
    <w:rsid w:val="0033577D"/>
    <w:rsid w:val="00335885"/>
    <w:rsid w:val="003359AE"/>
    <w:rsid w:val="00335FD2"/>
    <w:rsid w:val="00336EE1"/>
    <w:rsid w:val="00337B92"/>
    <w:rsid w:val="003439F5"/>
    <w:rsid w:val="00343D83"/>
    <w:rsid w:val="00345D8B"/>
    <w:rsid w:val="00346722"/>
    <w:rsid w:val="00351407"/>
    <w:rsid w:val="003517F0"/>
    <w:rsid w:val="00352F9C"/>
    <w:rsid w:val="00353969"/>
    <w:rsid w:val="00353F60"/>
    <w:rsid w:val="003546FF"/>
    <w:rsid w:val="00354B0E"/>
    <w:rsid w:val="00354C39"/>
    <w:rsid w:val="00354E58"/>
    <w:rsid w:val="00355BF1"/>
    <w:rsid w:val="003561DE"/>
    <w:rsid w:val="00357587"/>
    <w:rsid w:val="00357992"/>
    <w:rsid w:val="003620E5"/>
    <w:rsid w:val="0036283E"/>
    <w:rsid w:val="00363E14"/>
    <w:rsid w:val="00365143"/>
    <w:rsid w:val="00365281"/>
    <w:rsid w:val="00365F1D"/>
    <w:rsid w:val="003709DC"/>
    <w:rsid w:val="00372938"/>
    <w:rsid w:val="00374A7C"/>
    <w:rsid w:val="00374FDC"/>
    <w:rsid w:val="003769F3"/>
    <w:rsid w:val="00377454"/>
    <w:rsid w:val="003774C9"/>
    <w:rsid w:val="00377E92"/>
    <w:rsid w:val="00381DC6"/>
    <w:rsid w:val="003822CC"/>
    <w:rsid w:val="00386093"/>
    <w:rsid w:val="003909E3"/>
    <w:rsid w:val="00391344"/>
    <w:rsid w:val="00391B3F"/>
    <w:rsid w:val="00392859"/>
    <w:rsid w:val="00393985"/>
    <w:rsid w:val="00394B9B"/>
    <w:rsid w:val="003959A7"/>
    <w:rsid w:val="00395FF4"/>
    <w:rsid w:val="00396548"/>
    <w:rsid w:val="003A09C9"/>
    <w:rsid w:val="003A19FD"/>
    <w:rsid w:val="003A209E"/>
    <w:rsid w:val="003A236A"/>
    <w:rsid w:val="003A3147"/>
    <w:rsid w:val="003A3A17"/>
    <w:rsid w:val="003A4884"/>
    <w:rsid w:val="003A52CD"/>
    <w:rsid w:val="003A5726"/>
    <w:rsid w:val="003A5AD4"/>
    <w:rsid w:val="003A604E"/>
    <w:rsid w:val="003B0D9E"/>
    <w:rsid w:val="003B102F"/>
    <w:rsid w:val="003B1876"/>
    <w:rsid w:val="003B1AB2"/>
    <w:rsid w:val="003B2405"/>
    <w:rsid w:val="003B2919"/>
    <w:rsid w:val="003B3986"/>
    <w:rsid w:val="003B3DE8"/>
    <w:rsid w:val="003B4F25"/>
    <w:rsid w:val="003B584C"/>
    <w:rsid w:val="003B5F18"/>
    <w:rsid w:val="003B6142"/>
    <w:rsid w:val="003B6DB1"/>
    <w:rsid w:val="003B6EEC"/>
    <w:rsid w:val="003B6F05"/>
    <w:rsid w:val="003C1B43"/>
    <w:rsid w:val="003C1BA5"/>
    <w:rsid w:val="003C281A"/>
    <w:rsid w:val="003C3E19"/>
    <w:rsid w:val="003C607B"/>
    <w:rsid w:val="003C6708"/>
    <w:rsid w:val="003C6A85"/>
    <w:rsid w:val="003C7A02"/>
    <w:rsid w:val="003C7EC3"/>
    <w:rsid w:val="003D0E84"/>
    <w:rsid w:val="003D0EFD"/>
    <w:rsid w:val="003D1672"/>
    <w:rsid w:val="003D193E"/>
    <w:rsid w:val="003D2551"/>
    <w:rsid w:val="003D3EDA"/>
    <w:rsid w:val="003D4761"/>
    <w:rsid w:val="003D6098"/>
    <w:rsid w:val="003D6395"/>
    <w:rsid w:val="003D7BA3"/>
    <w:rsid w:val="003E1E8C"/>
    <w:rsid w:val="003E1F69"/>
    <w:rsid w:val="003E214B"/>
    <w:rsid w:val="003E2477"/>
    <w:rsid w:val="003E3581"/>
    <w:rsid w:val="003E4B09"/>
    <w:rsid w:val="003E64B2"/>
    <w:rsid w:val="003E67AA"/>
    <w:rsid w:val="003F1795"/>
    <w:rsid w:val="003F47C7"/>
    <w:rsid w:val="003F4B0A"/>
    <w:rsid w:val="003F4C50"/>
    <w:rsid w:val="003F547A"/>
    <w:rsid w:val="003F6520"/>
    <w:rsid w:val="00400583"/>
    <w:rsid w:val="00400EA0"/>
    <w:rsid w:val="00400FFD"/>
    <w:rsid w:val="00401A84"/>
    <w:rsid w:val="00401B99"/>
    <w:rsid w:val="0040232E"/>
    <w:rsid w:val="00404502"/>
    <w:rsid w:val="0040485D"/>
    <w:rsid w:val="00407C8D"/>
    <w:rsid w:val="0041219B"/>
    <w:rsid w:val="004123F3"/>
    <w:rsid w:val="004134CA"/>
    <w:rsid w:val="00415126"/>
    <w:rsid w:val="00417A43"/>
    <w:rsid w:val="00420D88"/>
    <w:rsid w:val="00421054"/>
    <w:rsid w:val="00422EEE"/>
    <w:rsid w:val="00423FB7"/>
    <w:rsid w:val="004248CC"/>
    <w:rsid w:val="0042535A"/>
    <w:rsid w:val="00425738"/>
    <w:rsid w:val="004261A2"/>
    <w:rsid w:val="00430917"/>
    <w:rsid w:val="00430E82"/>
    <w:rsid w:val="0043367A"/>
    <w:rsid w:val="004349DE"/>
    <w:rsid w:val="00440E26"/>
    <w:rsid w:val="00441553"/>
    <w:rsid w:val="004422E7"/>
    <w:rsid w:val="00443724"/>
    <w:rsid w:val="004445C2"/>
    <w:rsid w:val="00445F9B"/>
    <w:rsid w:val="0044691A"/>
    <w:rsid w:val="00447134"/>
    <w:rsid w:val="00450C7D"/>
    <w:rsid w:val="00451A42"/>
    <w:rsid w:val="0045271C"/>
    <w:rsid w:val="00453FBB"/>
    <w:rsid w:val="00455053"/>
    <w:rsid w:val="00456649"/>
    <w:rsid w:val="00456698"/>
    <w:rsid w:val="004578B2"/>
    <w:rsid w:val="0046149B"/>
    <w:rsid w:val="0046183C"/>
    <w:rsid w:val="00462425"/>
    <w:rsid w:val="0046399A"/>
    <w:rsid w:val="004646FE"/>
    <w:rsid w:val="0046646F"/>
    <w:rsid w:val="00467C67"/>
    <w:rsid w:val="00470FE3"/>
    <w:rsid w:val="00472C3E"/>
    <w:rsid w:val="00473386"/>
    <w:rsid w:val="00473A8C"/>
    <w:rsid w:val="00473CDD"/>
    <w:rsid w:val="00473F18"/>
    <w:rsid w:val="0047508B"/>
    <w:rsid w:val="0047559A"/>
    <w:rsid w:val="00475EA2"/>
    <w:rsid w:val="00476AA3"/>
    <w:rsid w:val="0047789F"/>
    <w:rsid w:val="004816C8"/>
    <w:rsid w:val="00486317"/>
    <w:rsid w:val="00487495"/>
    <w:rsid w:val="00490513"/>
    <w:rsid w:val="0049161E"/>
    <w:rsid w:val="00491878"/>
    <w:rsid w:val="00495C5F"/>
    <w:rsid w:val="004A067D"/>
    <w:rsid w:val="004A1A89"/>
    <w:rsid w:val="004A1A92"/>
    <w:rsid w:val="004A2E95"/>
    <w:rsid w:val="004A33D0"/>
    <w:rsid w:val="004A3AA3"/>
    <w:rsid w:val="004A4EA3"/>
    <w:rsid w:val="004A56E8"/>
    <w:rsid w:val="004A6DFD"/>
    <w:rsid w:val="004B0D84"/>
    <w:rsid w:val="004B16BF"/>
    <w:rsid w:val="004B228E"/>
    <w:rsid w:val="004B25F1"/>
    <w:rsid w:val="004B34FC"/>
    <w:rsid w:val="004B4113"/>
    <w:rsid w:val="004B5469"/>
    <w:rsid w:val="004B7D12"/>
    <w:rsid w:val="004C04FF"/>
    <w:rsid w:val="004C08BE"/>
    <w:rsid w:val="004C2968"/>
    <w:rsid w:val="004C5F45"/>
    <w:rsid w:val="004D0148"/>
    <w:rsid w:val="004D048C"/>
    <w:rsid w:val="004D1AAE"/>
    <w:rsid w:val="004D2177"/>
    <w:rsid w:val="004D2804"/>
    <w:rsid w:val="004D2B0B"/>
    <w:rsid w:val="004D2E04"/>
    <w:rsid w:val="004D2E05"/>
    <w:rsid w:val="004D3B77"/>
    <w:rsid w:val="004D3C0C"/>
    <w:rsid w:val="004D4CF3"/>
    <w:rsid w:val="004D4DA4"/>
    <w:rsid w:val="004D5F0D"/>
    <w:rsid w:val="004D6268"/>
    <w:rsid w:val="004D6E32"/>
    <w:rsid w:val="004D74E9"/>
    <w:rsid w:val="004D78CE"/>
    <w:rsid w:val="004D7D07"/>
    <w:rsid w:val="004E05C8"/>
    <w:rsid w:val="004E0940"/>
    <w:rsid w:val="004E0E85"/>
    <w:rsid w:val="004E1C93"/>
    <w:rsid w:val="004E3A4B"/>
    <w:rsid w:val="004E3D4C"/>
    <w:rsid w:val="004E4791"/>
    <w:rsid w:val="004E4866"/>
    <w:rsid w:val="004E4C9A"/>
    <w:rsid w:val="004E53D2"/>
    <w:rsid w:val="004E5AD1"/>
    <w:rsid w:val="004E5F92"/>
    <w:rsid w:val="004E62A9"/>
    <w:rsid w:val="004E710B"/>
    <w:rsid w:val="004F1584"/>
    <w:rsid w:val="004F2B91"/>
    <w:rsid w:val="004F3022"/>
    <w:rsid w:val="004F763C"/>
    <w:rsid w:val="005013F0"/>
    <w:rsid w:val="00501522"/>
    <w:rsid w:val="00502131"/>
    <w:rsid w:val="00504E34"/>
    <w:rsid w:val="0050516B"/>
    <w:rsid w:val="0050780F"/>
    <w:rsid w:val="0051065B"/>
    <w:rsid w:val="00510A31"/>
    <w:rsid w:val="00511131"/>
    <w:rsid w:val="00511EF0"/>
    <w:rsid w:val="005124A8"/>
    <w:rsid w:val="00513282"/>
    <w:rsid w:val="0051345A"/>
    <w:rsid w:val="00514D64"/>
    <w:rsid w:val="00514DE5"/>
    <w:rsid w:val="005202B4"/>
    <w:rsid w:val="00520E70"/>
    <w:rsid w:val="00521640"/>
    <w:rsid w:val="00521992"/>
    <w:rsid w:val="0052233F"/>
    <w:rsid w:val="005224F2"/>
    <w:rsid w:val="005228A9"/>
    <w:rsid w:val="00523342"/>
    <w:rsid w:val="005237DD"/>
    <w:rsid w:val="005246B7"/>
    <w:rsid w:val="00525577"/>
    <w:rsid w:val="005274B3"/>
    <w:rsid w:val="00527893"/>
    <w:rsid w:val="005308EC"/>
    <w:rsid w:val="00530901"/>
    <w:rsid w:val="00530AD5"/>
    <w:rsid w:val="00533C14"/>
    <w:rsid w:val="00535189"/>
    <w:rsid w:val="0053587C"/>
    <w:rsid w:val="005368D1"/>
    <w:rsid w:val="0053699E"/>
    <w:rsid w:val="00536A60"/>
    <w:rsid w:val="005377C3"/>
    <w:rsid w:val="0053780E"/>
    <w:rsid w:val="00537CB9"/>
    <w:rsid w:val="00541E7E"/>
    <w:rsid w:val="0054280B"/>
    <w:rsid w:val="00543238"/>
    <w:rsid w:val="005438BB"/>
    <w:rsid w:val="00544958"/>
    <w:rsid w:val="00544994"/>
    <w:rsid w:val="00545E9B"/>
    <w:rsid w:val="00546AD8"/>
    <w:rsid w:val="00546CAB"/>
    <w:rsid w:val="00550F5E"/>
    <w:rsid w:val="005517C9"/>
    <w:rsid w:val="00552128"/>
    <w:rsid w:val="00552BE7"/>
    <w:rsid w:val="00552C04"/>
    <w:rsid w:val="00555282"/>
    <w:rsid w:val="00555FFB"/>
    <w:rsid w:val="005578FD"/>
    <w:rsid w:val="00560795"/>
    <w:rsid w:val="00560EF4"/>
    <w:rsid w:val="005634F1"/>
    <w:rsid w:val="00565289"/>
    <w:rsid w:val="0056560C"/>
    <w:rsid w:val="00565F02"/>
    <w:rsid w:val="00566765"/>
    <w:rsid w:val="00566C4A"/>
    <w:rsid w:val="00570610"/>
    <w:rsid w:val="00570E9E"/>
    <w:rsid w:val="0057184D"/>
    <w:rsid w:val="0057203F"/>
    <w:rsid w:val="00572A52"/>
    <w:rsid w:val="00575900"/>
    <w:rsid w:val="0057639C"/>
    <w:rsid w:val="00581F2E"/>
    <w:rsid w:val="00582DA3"/>
    <w:rsid w:val="005850CD"/>
    <w:rsid w:val="00585BC9"/>
    <w:rsid w:val="00586912"/>
    <w:rsid w:val="00587663"/>
    <w:rsid w:val="00587707"/>
    <w:rsid w:val="00587B1C"/>
    <w:rsid w:val="005916E3"/>
    <w:rsid w:val="0059196E"/>
    <w:rsid w:val="005933B8"/>
    <w:rsid w:val="00594666"/>
    <w:rsid w:val="00594B4E"/>
    <w:rsid w:val="00597013"/>
    <w:rsid w:val="005979A9"/>
    <w:rsid w:val="00597A32"/>
    <w:rsid w:val="005A247C"/>
    <w:rsid w:val="005A2F45"/>
    <w:rsid w:val="005A386B"/>
    <w:rsid w:val="005A3AF7"/>
    <w:rsid w:val="005A5107"/>
    <w:rsid w:val="005A61EC"/>
    <w:rsid w:val="005A7011"/>
    <w:rsid w:val="005A72F0"/>
    <w:rsid w:val="005A77AB"/>
    <w:rsid w:val="005B0B56"/>
    <w:rsid w:val="005B2ADE"/>
    <w:rsid w:val="005B2CA9"/>
    <w:rsid w:val="005B32E4"/>
    <w:rsid w:val="005B3B23"/>
    <w:rsid w:val="005B3BB4"/>
    <w:rsid w:val="005B53F2"/>
    <w:rsid w:val="005B71F5"/>
    <w:rsid w:val="005B7445"/>
    <w:rsid w:val="005B7D07"/>
    <w:rsid w:val="005C0164"/>
    <w:rsid w:val="005C0275"/>
    <w:rsid w:val="005C1073"/>
    <w:rsid w:val="005C1D6C"/>
    <w:rsid w:val="005C2046"/>
    <w:rsid w:val="005C21DF"/>
    <w:rsid w:val="005C3D2C"/>
    <w:rsid w:val="005C5340"/>
    <w:rsid w:val="005C6E50"/>
    <w:rsid w:val="005D0B4A"/>
    <w:rsid w:val="005D0D37"/>
    <w:rsid w:val="005D1C78"/>
    <w:rsid w:val="005D34BD"/>
    <w:rsid w:val="005D4138"/>
    <w:rsid w:val="005D5C56"/>
    <w:rsid w:val="005D657A"/>
    <w:rsid w:val="005D741B"/>
    <w:rsid w:val="005D782C"/>
    <w:rsid w:val="005E03CB"/>
    <w:rsid w:val="005E0749"/>
    <w:rsid w:val="005E0DCE"/>
    <w:rsid w:val="005E12F0"/>
    <w:rsid w:val="005E26B9"/>
    <w:rsid w:val="005E2ABE"/>
    <w:rsid w:val="005E3566"/>
    <w:rsid w:val="005E38BC"/>
    <w:rsid w:val="005E4F33"/>
    <w:rsid w:val="005E4F8B"/>
    <w:rsid w:val="005E6EBA"/>
    <w:rsid w:val="005E6F1B"/>
    <w:rsid w:val="005E72E2"/>
    <w:rsid w:val="005E798D"/>
    <w:rsid w:val="005F15D9"/>
    <w:rsid w:val="005F2FF3"/>
    <w:rsid w:val="005F3409"/>
    <w:rsid w:val="005F4542"/>
    <w:rsid w:val="005F4A40"/>
    <w:rsid w:val="005F554E"/>
    <w:rsid w:val="005F58B2"/>
    <w:rsid w:val="006002BB"/>
    <w:rsid w:val="0060468C"/>
    <w:rsid w:val="006057F4"/>
    <w:rsid w:val="00605DDF"/>
    <w:rsid w:val="00606597"/>
    <w:rsid w:val="0060684F"/>
    <w:rsid w:val="006072FD"/>
    <w:rsid w:val="00607DF2"/>
    <w:rsid w:val="0061020F"/>
    <w:rsid w:val="00611FBB"/>
    <w:rsid w:val="00612100"/>
    <w:rsid w:val="00612C52"/>
    <w:rsid w:val="00613173"/>
    <w:rsid w:val="0061323B"/>
    <w:rsid w:val="00613634"/>
    <w:rsid w:val="0061486C"/>
    <w:rsid w:val="0061507C"/>
    <w:rsid w:val="00617418"/>
    <w:rsid w:val="006178D8"/>
    <w:rsid w:val="00622288"/>
    <w:rsid w:val="006232FD"/>
    <w:rsid w:val="006242CA"/>
    <w:rsid w:val="0062477D"/>
    <w:rsid w:val="00625201"/>
    <w:rsid w:val="0062595D"/>
    <w:rsid w:val="00630A62"/>
    <w:rsid w:val="00630FE4"/>
    <w:rsid w:val="0063509A"/>
    <w:rsid w:val="00636C87"/>
    <w:rsid w:val="0064079F"/>
    <w:rsid w:val="0064112B"/>
    <w:rsid w:val="0064132F"/>
    <w:rsid w:val="00641C0D"/>
    <w:rsid w:val="0064462A"/>
    <w:rsid w:val="00645329"/>
    <w:rsid w:val="006457E0"/>
    <w:rsid w:val="00647F65"/>
    <w:rsid w:val="0065117B"/>
    <w:rsid w:val="006530DC"/>
    <w:rsid w:val="00653B48"/>
    <w:rsid w:val="0065540B"/>
    <w:rsid w:val="0065584E"/>
    <w:rsid w:val="006567CB"/>
    <w:rsid w:val="00657242"/>
    <w:rsid w:val="00657415"/>
    <w:rsid w:val="0066002D"/>
    <w:rsid w:val="00660D2B"/>
    <w:rsid w:val="0066169B"/>
    <w:rsid w:val="006627BE"/>
    <w:rsid w:val="00662F62"/>
    <w:rsid w:val="00664A39"/>
    <w:rsid w:val="0066561C"/>
    <w:rsid w:val="00665FF8"/>
    <w:rsid w:val="006665A9"/>
    <w:rsid w:val="006702EC"/>
    <w:rsid w:val="00671A28"/>
    <w:rsid w:val="00671ABC"/>
    <w:rsid w:val="006722B0"/>
    <w:rsid w:val="00673337"/>
    <w:rsid w:val="00673A13"/>
    <w:rsid w:val="006748B1"/>
    <w:rsid w:val="00674FAD"/>
    <w:rsid w:val="006768AC"/>
    <w:rsid w:val="006778A5"/>
    <w:rsid w:val="006800C0"/>
    <w:rsid w:val="006823AB"/>
    <w:rsid w:val="00682DAE"/>
    <w:rsid w:val="00683833"/>
    <w:rsid w:val="00686921"/>
    <w:rsid w:val="006872E1"/>
    <w:rsid w:val="00687407"/>
    <w:rsid w:val="00687EE5"/>
    <w:rsid w:val="00690313"/>
    <w:rsid w:val="0069047F"/>
    <w:rsid w:val="00691391"/>
    <w:rsid w:val="0069210A"/>
    <w:rsid w:val="00692F89"/>
    <w:rsid w:val="0069328B"/>
    <w:rsid w:val="00693678"/>
    <w:rsid w:val="006944B8"/>
    <w:rsid w:val="0069461C"/>
    <w:rsid w:val="006948C5"/>
    <w:rsid w:val="00694AA3"/>
    <w:rsid w:val="0069634D"/>
    <w:rsid w:val="00696952"/>
    <w:rsid w:val="006A0023"/>
    <w:rsid w:val="006A0874"/>
    <w:rsid w:val="006A266F"/>
    <w:rsid w:val="006A45DA"/>
    <w:rsid w:val="006A5BFE"/>
    <w:rsid w:val="006A5F38"/>
    <w:rsid w:val="006A6937"/>
    <w:rsid w:val="006A6E17"/>
    <w:rsid w:val="006A713A"/>
    <w:rsid w:val="006A7646"/>
    <w:rsid w:val="006A77CF"/>
    <w:rsid w:val="006B0048"/>
    <w:rsid w:val="006B225F"/>
    <w:rsid w:val="006B2CDD"/>
    <w:rsid w:val="006B4220"/>
    <w:rsid w:val="006B504B"/>
    <w:rsid w:val="006B508B"/>
    <w:rsid w:val="006B5C71"/>
    <w:rsid w:val="006B5D75"/>
    <w:rsid w:val="006B7E0F"/>
    <w:rsid w:val="006C0759"/>
    <w:rsid w:val="006C1DDE"/>
    <w:rsid w:val="006C34E5"/>
    <w:rsid w:val="006C4958"/>
    <w:rsid w:val="006C4D15"/>
    <w:rsid w:val="006C5F69"/>
    <w:rsid w:val="006C7469"/>
    <w:rsid w:val="006D0BCE"/>
    <w:rsid w:val="006D0C63"/>
    <w:rsid w:val="006D2BB0"/>
    <w:rsid w:val="006D3500"/>
    <w:rsid w:val="006D43A9"/>
    <w:rsid w:val="006D47AE"/>
    <w:rsid w:val="006D57B0"/>
    <w:rsid w:val="006D6000"/>
    <w:rsid w:val="006D6686"/>
    <w:rsid w:val="006D724B"/>
    <w:rsid w:val="006E0103"/>
    <w:rsid w:val="006E0162"/>
    <w:rsid w:val="006E06C5"/>
    <w:rsid w:val="006E0A51"/>
    <w:rsid w:val="006E0ED9"/>
    <w:rsid w:val="006E2ABF"/>
    <w:rsid w:val="006E2CC7"/>
    <w:rsid w:val="006E3215"/>
    <w:rsid w:val="006E3BD5"/>
    <w:rsid w:val="006E3D64"/>
    <w:rsid w:val="006E5335"/>
    <w:rsid w:val="006E5E2E"/>
    <w:rsid w:val="006E6299"/>
    <w:rsid w:val="006F3BC9"/>
    <w:rsid w:val="006F3D48"/>
    <w:rsid w:val="006F3FF4"/>
    <w:rsid w:val="006F5093"/>
    <w:rsid w:val="006F50A7"/>
    <w:rsid w:val="00703ADC"/>
    <w:rsid w:val="00705CA2"/>
    <w:rsid w:val="00706280"/>
    <w:rsid w:val="00706F41"/>
    <w:rsid w:val="007108B9"/>
    <w:rsid w:val="00710EA4"/>
    <w:rsid w:val="00711309"/>
    <w:rsid w:val="0071196F"/>
    <w:rsid w:val="00711DCC"/>
    <w:rsid w:val="007126F9"/>
    <w:rsid w:val="00713CB2"/>
    <w:rsid w:val="00714CFB"/>
    <w:rsid w:val="0071510A"/>
    <w:rsid w:val="00715240"/>
    <w:rsid w:val="00715D10"/>
    <w:rsid w:val="007168F0"/>
    <w:rsid w:val="0071733F"/>
    <w:rsid w:val="00717F1E"/>
    <w:rsid w:val="007203E4"/>
    <w:rsid w:val="00720599"/>
    <w:rsid w:val="00722909"/>
    <w:rsid w:val="00723734"/>
    <w:rsid w:val="00724FE6"/>
    <w:rsid w:val="00725A28"/>
    <w:rsid w:val="00726250"/>
    <w:rsid w:val="0072667B"/>
    <w:rsid w:val="00727211"/>
    <w:rsid w:val="00727417"/>
    <w:rsid w:val="00727A3A"/>
    <w:rsid w:val="00727DC8"/>
    <w:rsid w:val="00730783"/>
    <w:rsid w:val="00731023"/>
    <w:rsid w:val="007315C7"/>
    <w:rsid w:val="0073302F"/>
    <w:rsid w:val="00734095"/>
    <w:rsid w:val="007356E8"/>
    <w:rsid w:val="00735C7A"/>
    <w:rsid w:val="00737973"/>
    <w:rsid w:val="00740620"/>
    <w:rsid w:val="00741292"/>
    <w:rsid w:val="00741DEC"/>
    <w:rsid w:val="00744724"/>
    <w:rsid w:val="00746D26"/>
    <w:rsid w:val="00746F19"/>
    <w:rsid w:val="007513F1"/>
    <w:rsid w:val="0075324A"/>
    <w:rsid w:val="00753D98"/>
    <w:rsid w:val="00754351"/>
    <w:rsid w:val="00754E18"/>
    <w:rsid w:val="007563D0"/>
    <w:rsid w:val="00760486"/>
    <w:rsid w:val="00760C28"/>
    <w:rsid w:val="00760D67"/>
    <w:rsid w:val="007635E8"/>
    <w:rsid w:val="00764E74"/>
    <w:rsid w:val="00765AA5"/>
    <w:rsid w:val="00766B42"/>
    <w:rsid w:val="00767357"/>
    <w:rsid w:val="007705D4"/>
    <w:rsid w:val="007716FB"/>
    <w:rsid w:val="00772858"/>
    <w:rsid w:val="0077302C"/>
    <w:rsid w:val="00774D25"/>
    <w:rsid w:val="00781037"/>
    <w:rsid w:val="00782BC2"/>
    <w:rsid w:val="007832AE"/>
    <w:rsid w:val="00784F2B"/>
    <w:rsid w:val="00785F60"/>
    <w:rsid w:val="0078635F"/>
    <w:rsid w:val="007866D8"/>
    <w:rsid w:val="007870CD"/>
    <w:rsid w:val="0078734B"/>
    <w:rsid w:val="00790BEE"/>
    <w:rsid w:val="00792080"/>
    <w:rsid w:val="0079558D"/>
    <w:rsid w:val="007978AC"/>
    <w:rsid w:val="007A11B4"/>
    <w:rsid w:val="007A1451"/>
    <w:rsid w:val="007A16D1"/>
    <w:rsid w:val="007A2291"/>
    <w:rsid w:val="007A4030"/>
    <w:rsid w:val="007A49E7"/>
    <w:rsid w:val="007A5AE0"/>
    <w:rsid w:val="007A6858"/>
    <w:rsid w:val="007A6F01"/>
    <w:rsid w:val="007A7795"/>
    <w:rsid w:val="007A7AC4"/>
    <w:rsid w:val="007B00BA"/>
    <w:rsid w:val="007B14D2"/>
    <w:rsid w:val="007B3B65"/>
    <w:rsid w:val="007B56D6"/>
    <w:rsid w:val="007B6BBE"/>
    <w:rsid w:val="007C2AED"/>
    <w:rsid w:val="007C3313"/>
    <w:rsid w:val="007C3BB9"/>
    <w:rsid w:val="007C3F4F"/>
    <w:rsid w:val="007C4B5A"/>
    <w:rsid w:val="007C5DA3"/>
    <w:rsid w:val="007D00A5"/>
    <w:rsid w:val="007D0E9F"/>
    <w:rsid w:val="007D39D1"/>
    <w:rsid w:val="007D4312"/>
    <w:rsid w:val="007D5D6F"/>
    <w:rsid w:val="007D6A09"/>
    <w:rsid w:val="007D6F62"/>
    <w:rsid w:val="007E045A"/>
    <w:rsid w:val="007E2188"/>
    <w:rsid w:val="007E27E0"/>
    <w:rsid w:val="007E27F6"/>
    <w:rsid w:val="007E3F58"/>
    <w:rsid w:val="007E425B"/>
    <w:rsid w:val="007E4689"/>
    <w:rsid w:val="007E683F"/>
    <w:rsid w:val="007E6924"/>
    <w:rsid w:val="007F0990"/>
    <w:rsid w:val="007F1359"/>
    <w:rsid w:val="007F13F2"/>
    <w:rsid w:val="007F18EE"/>
    <w:rsid w:val="007F2081"/>
    <w:rsid w:val="007F3262"/>
    <w:rsid w:val="007F41AE"/>
    <w:rsid w:val="007F43F7"/>
    <w:rsid w:val="008001DA"/>
    <w:rsid w:val="008017DA"/>
    <w:rsid w:val="008022B7"/>
    <w:rsid w:val="00802CAD"/>
    <w:rsid w:val="00803378"/>
    <w:rsid w:val="0080362B"/>
    <w:rsid w:val="008037D6"/>
    <w:rsid w:val="0080382D"/>
    <w:rsid w:val="00805B71"/>
    <w:rsid w:val="00806D18"/>
    <w:rsid w:val="00807B69"/>
    <w:rsid w:val="00810F24"/>
    <w:rsid w:val="00811158"/>
    <w:rsid w:val="00811299"/>
    <w:rsid w:val="008113C0"/>
    <w:rsid w:val="00814625"/>
    <w:rsid w:val="008148E2"/>
    <w:rsid w:val="00815471"/>
    <w:rsid w:val="00815FD1"/>
    <w:rsid w:val="00817395"/>
    <w:rsid w:val="008204DC"/>
    <w:rsid w:val="0082087E"/>
    <w:rsid w:val="008215B3"/>
    <w:rsid w:val="00821867"/>
    <w:rsid w:val="00821A38"/>
    <w:rsid w:val="008229B9"/>
    <w:rsid w:val="00822B14"/>
    <w:rsid w:val="0082372B"/>
    <w:rsid w:val="00824EDF"/>
    <w:rsid w:val="00827F75"/>
    <w:rsid w:val="00831017"/>
    <w:rsid w:val="00831FD5"/>
    <w:rsid w:val="00832275"/>
    <w:rsid w:val="008323D4"/>
    <w:rsid w:val="00833260"/>
    <w:rsid w:val="0083422F"/>
    <w:rsid w:val="00834FD1"/>
    <w:rsid w:val="00837144"/>
    <w:rsid w:val="008371BF"/>
    <w:rsid w:val="008413D0"/>
    <w:rsid w:val="00843D85"/>
    <w:rsid w:val="00844D41"/>
    <w:rsid w:val="008451D5"/>
    <w:rsid w:val="00845357"/>
    <w:rsid w:val="008461F4"/>
    <w:rsid w:val="00846FB3"/>
    <w:rsid w:val="00847BC9"/>
    <w:rsid w:val="00847C38"/>
    <w:rsid w:val="00847D62"/>
    <w:rsid w:val="00854726"/>
    <w:rsid w:val="008555D7"/>
    <w:rsid w:val="00857DBA"/>
    <w:rsid w:val="0086252E"/>
    <w:rsid w:val="00862AC0"/>
    <w:rsid w:val="00863CAC"/>
    <w:rsid w:val="008641C5"/>
    <w:rsid w:val="008654E0"/>
    <w:rsid w:val="00867AE5"/>
    <w:rsid w:val="00870594"/>
    <w:rsid w:val="00872E57"/>
    <w:rsid w:val="00872FB4"/>
    <w:rsid w:val="00873D7C"/>
    <w:rsid w:val="00874A99"/>
    <w:rsid w:val="008768E8"/>
    <w:rsid w:val="00876F49"/>
    <w:rsid w:val="00880D17"/>
    <w:rsid w:val="0088148E"/>
    <w:rsid w:val="00881ABF"/>
    <w:rsid w:val="00881E2A"/>
    <w:rsid w:val="00882FF8"/>
    <w:rsid w:val="00885106"/>
    <w:rsid w:val="00885177"/>
    <w:rsid w:val="00885E4A"/>
    <w:rsid w:val="00885F3F"/>
    <w:rsid w:val="00886219"/>
    <w:rsid w:val="008865A3"/>
    <w:rsid w:val="00886654"/>
    <w:rsid w:val="00886930"/>
    <w:rsid w:val="0088734C"/>
    <w:rsid w:val="00887896"/>
    <w:rsid w:val="00890BF4"/>
    <w:rsid w:val="00890F45"/>
    <w:rsid w:val="00891C6F"/>
    <w:rsid w:val="0089231E"/>
    <w:rsid w:val="0089261A"/>
    <w:rsid w:val="0089604F"/>
    <w:rsid w:val="008976F5"/>
    <w:rsid w:val="008A0067"/>
    <w:rsid w:val="008A189C"/>
    <w:rsid w:val="008A1D09"/>
    <w:rsid w:val="008A371D"/>
    <w:rsid w:val="008A4B75"/>
    <w:rsid w:val="008A4D76"/>
    <w:rsid w:val="008A701F"/>
    <w:rsid w:val="008A76A5"/>
    <w:rsid w:val="008A7BEC"/>
    <w:rsid w:val="008B08AA"/>
    <w:rsid w:val="008B1063"/>
    <w:rsid w:val="008B122C"/>
    <w:rsid w:val="008B2498"/>
    <w:rsid w:val="008B279F"/>
    <w:rsid w:val="008B2DC2"/>
    <w:rsid w:val="008B3A93"/>
    <w:rsid w:val="008B6308"/>
    <w:rsid w:val="008B70A8"/>
    <w:rsid w:val="008B797D"/>
    <w:rsid w:val="008B7AB8"/>
    <w:rsid w:val="008C1119"/>
    <w:rsid w:val="008C1248"/>
    <w:rsid w:val="008C17EB"/>
    <w:rsid w:val="008C1996"/>
    <w:rsid w:val="008C2BA3"/>
    <w:rsid w:val="008C2F38"/>
    <w:rsid w:val="008C4923"/>
    <w:rsid w:val="008C4C63"/>
    <w:rsid w:val="008C7812"/>
    <w:rsid w:val="008D0F35"/>
    <w:rsid w:val="008D154B"/>
    <w:rsid w:val="008D2AFE"/>
    <w:rsid w:val="008D2EBA"/>
    <w:rsid w:val="008D3E4E"/>
    <w:rsid w:val="008D40C1"/>
    <w:rsid w:val="008D650C"/>
    <w:rsid w:val="008D6813"/>
    <w:rsid w:val="008D6D11"/>
    <w:rsid w:val="008D7453"/>
    <w:rsid w:val="008E09E6"/>
    <w:rsid w:val="008E12C1"/>
    <w:rsid w:val="008E12CD"/>
    <w:rsid w:val="008E2B22"/>
    <w:rsid w:val="008E2E1B"/>
    <w:rsid w:val="008E31E2"/>
    <w:rsid w:val="008E32FE"/>
    <w:rsid w:val="008E3E03"/>
    <w:rsid w:val="008E45CA"/>
    <w:rsid w:val="008E51E0"/>
    <w:rsid w:val="008E56DD"/>
    <w:rsid w:val="008E58C6"/>
    <w:rsid w:val="008E5B67"/>
    <w:rsid w:val="008E5E58"/>
    <w:rsid w:val="008E6AF1"/>
    <w:rsid w:val="008E7697"/>
    <w:rsid w:val="008E79EA"/>
    <w:rsid w:val="008E7A0C"/>
    <w:rsid w:val="008F3A29"/>
    <w:rsid w:val="008F3A2A"/>
    <w:rsid w:val="008F3D98"/>
    <w:rsid w:val="008F4AA1"/>
    <w:rsid w:val="008F50C6"/>
    <w:rsid w:val="008F51B4"/>
    <w:rsid w:val="008F6BBE"/>
    <w:rsid w:val="008F743B"/>
    <w:rsid w:val="00902095"/>
    <w:rsid w:val="009031F4"/>
    <w:rsid w:val="009033AB"/>
    <w:rsid w:val="00904780"/>
    <w:rsid w:val="00904D8B"/>
    <w:rsid w:val="00904E26"/>
    <w:rsid w:val="009055F5"/>
    <w:rsid w:val="00907038"/>
    <w:rsid w:val="009072C8"/>
    <w:rsid w:val="009075EA"/>
    <w:rsid w:val="009117C6"/>
    <w:rsid w:val="00911D34"/>
    <w:rsid w:val="009122B7"/>
    <w:rsid w:val="009127B0"/>
    <w:rsid w:val="00914455"/>
    <w:rsid w:val="00914C45"/>
    <w:rsid w:val="00914FBF"/>
    <w:rsid w:val="0091591C"/>
    <w:rsid w:val="009162C7"/>
    <w:rsid w:val="0091750F"/>
    <w:rsid w:val="0092017E"/>
    <w:rsid w:val="00923209"/>
    <w:rsid w:val="009245BE"/>
    <w:rsid w:val="0092517B"/>
    <w:rsid w:val="00925B64"/>
    <w:rsid w:val="00926760"/>
    <w:rsid w:val="009278EA"/>
    <w:rsid w:val="009338DB"/>
    <w:rsid w:val="00935C88"/>
    <w:rsid w:val="009365C6"/>
    <w:rsid w:val="00936620"/>
    <w:rsid w:val="00936FB9"/>
    <w:rsid w:val="00937969"/>
    <w:rsid w:val="0094034D"/>
    <w:rsid w:val="0094042A"/>
    <w:rsid w:val="009405FD"/>
    <w:rsid w:val="00942911"/>
    <w:rsid w:val="00943708"/>
    <w:rsid w:val="00943DF0"/>
    <w:rsid w:val="00947A94"/>
    <w:rsid w:val="00950F4D"/>
    <w:rsid w:val="0095159D"/>
    <w:rsid w:val="0095221C"/>
    <w:rsid w:val="00953944"/>
    <w:rsid w:val="009563C6"/>
    <w:rsid w:val="00960D08"/>
    <w:rsid w:val="0096102E"/>
    <w:rsid w:val="00963837"/>
    <w:rsid w:val="00963986"/>
    <w:rsid w:val="00963E32"/>
    <w:rsid w:val="0096453D"/>
    <w:rsid w:val="00966084"/>
    <w:rsid w:val="009678A3"/>
    <w:rsid w:val="00970121"/>
    <w:rsid w:val="0097025F"/>
    <w:rsid w:val="009703EE"/>
    <w:rsid w:val="00970BCC"/>
    <w:rsid w:val="00971923"/>
    <w:rsid w:val="00971C27"/>
    <w:rsid w:val="00972BA3"/>
    <w:rsid w:val="00972EC8"/>
    <w:rsid w:val="00973A23"/>
    <w:rsid w:val="0097414E"/>
    <w:rsid w:val="00975939"/>
    <w:rsid w:val="0097653C"/>
    <w:rsid w:val="00977020"/>
    <w:rsid w:val="0097760A"/>
    <w:rsid w:val="00977A48"/>
    <w:rsid w:val="0098151E"/>
    <w:rsid w:val="00982024"/>
    <w:rsid w:val="00982648"/>
    <w:rsid w:val="00982E67"/>
    <w:rsid w:val="009837D8"/>
    <w:rsid w:val="00984975"/>
    <w:rsid w:val="00985A4D"/>
    <w:rsid w:val="00985D72"/>
    <w:rsid w:val="00986048"/>
    <w:rsid w:val="009870FC"/>
    <w:rsid w:val="00987DC1"/>
    <w:rsid w:val="00992533"/>
    <w:rsid w:val="0099596E"/>
    <w:rsid w:val="00995D9A"/>
    <w:rsid w:val="00997B12"/>
    <w:rsid w:val="009A05C8"/>
    <w:rsid w:val="009A0D89"/>
    <w:rsid w:val="009A0E77"/>
    <w:rsid w:val="009A196E"/>
    <w:rsid w:val="009A2072"/>
    <w:rsid w:val="009A29AC"/>
    <w:rsid w:val="009A4278"/>
    <w:rsid w:val="009A6D75"/>
    <w:rsid w:val="009A725C"/>
    <w:rsid w:val="009B0D85"/>
    <w:rsid w:val="009B1C3A"/>
    <w:rsid w:val="009B3EA0"/>
    <w:rsid w:val="009B4892"/>
    <w:rsid w:val="009B5A25"/>
    <w:rsid w:val="009B6243"/>
    <w:rsid w:val="009B6E5C"/>
    <w:rsid w:val="009B7A9F"/>
    <w:rsid w:val="009C0312"/>
    <w:rsid w:val="009C09D3"/>
    <w:rsid w:val="009C0D63"/>
    <w:rsid w:val="009C28CF"/>
    <w:rsid w:val="009C5739"/>
    <w:rsid w:val="009C59F6"/>
    <w:rsid w:val="009C6577"/>
    <w:rsid w:val="009C6597"/>
    <w:rsid w:val="009C7500"/>
    <w:rsid w:val="009D00A6"/>
    <w:rsid w:val="009D1C12"/>
    <w:rsid w:val="009D2629"/>
    <w:rsid w:val="009D38A7"/>
    <w:rsid w:val="009D3B24"/>
    <w:rsid w:val="009D3E29"/>
    <w:rsid w:val="009D4093"/>
    <w:rsid w:val="009D49E3"/>
    <w:rsid w:val="009D4AAD"/>
    <w:rsid w:val="009D5FE8"/>
    <w:rsid w:val="009D7540"/>
    <w:rsid w:val="009E0EC3"/>
    <w:rsid w:val="009E522A"/>
    <w:rsid w:val="009E60AD"/>
    <w:rsid w:val="009E6D6C"/>
    <w:rsid w:val="009E76CD"/>
    <w:rsid w:val="009F018C"/>
    <w:rsid w:val="009F0512"/>
    <w:rsid w:val="009F1056"/>
    <w:rsid w:val="009F5233"/>
    <w:rsid w:val="009F5BF0"/>
    <w:rsid w:val="009F7384"/>
    <w:rsid w:val="009F7BE1"/>
    <w:rsid w:val="00A001EC"/>
    <w:rsid w:val="00A0363C"/>
    <w:rsid w:val="00A03A2F"/>
    <w:rsid w:val="00A10386"/>
    <w:rsid w:val="00A121B4"/>
    <w:rsid w:val="00A12A20"/>
    <w:rsid w:val="00A12CEC"/>
    <w:rsid w:val="00A12E96"/>
    <w:rsid w:val="00A136F7"/>
    <w:rsid w:val="00A13B02"/>
    <w:rsid w:val="00A13C00"/>
    <w:rsid w:val="00A1580B"/>
    <w:rsid w:val="00A162CA"/>
    <w:rsid w:val="00A1636F"/>
    <w:rsid w:val="00A1790F"/>
    <w:rsid w:val="00A17EA0"/>
    <w:rsid w:val="00A211E2"/>
    <w:rsid w:val="00A2121C"/>
    <w:rsid w:val="00A21F6E"/>
    <w:rsid w:val="00A24ABE"/>
    <w:rsid w:val="00A25223"/>
    <w:rsid w:val="00A2624C"/>
    <w:rsid w:val="00A26A52"/>
    <w:rsid w:val="00A27F7E"/>
    <w:rsid w:val="00A3078A"/>
    <w:rsid w:val="00A30F87"/>
    <w:rsid w:val="00A31DAC"/>
    <w:rsid w:val="00A32355"/>
    <w:rsid w:val="00A355F6"/>
    <w:rsid w:val="00A35C36"/>
    <w:rsid w:val="00A41EA2"/>
    <w:rsid w:val="00A43EC7"/>
    <w:rsid w:val="00A44895"/>
    <w:rsid w:val="00A45331"/>
    <w:rsid w:val="00A45337"/>
    <w:rsid w:val="00A454A4"/>
    <w:rsid w:val="00A457B6"/>
    <w:rsid w:val="00A475EC"/>
    <w:rsid w:val="00A47FDE"/>
    <w:rsid w:val="00A51769"/>
    <w:rsid w:val="00A51EF5"/>
    <w:rsid w:val="00A52CD1"/>
    <w:rsid w:val="00A544B3"/>
    <w:rsid w:val="00A54FBC"/>
    <w:rsid w:val="00A575EB"/>
    <w:rsid w:val="00A604F3"/>
    <w:rsid w:val="00A610F3"/>
    <w:rsid w:val="00A61754"/>
    <w:rsid w:val="00A61C7B"/>
    <w:rsid w:val="00A6215E"/>
    <w:rsid w:val="00A63EAB"/>
    <w:rsid w:val="00A640BA"/>
    <w:rsid w:val="00A64194"/>
    <w:rsid w:val="00A6461B"/>
    <w:rsid w:val="00A6483B"/>
    <w:rsid w:val="00A64EDC"/>
    <w:rsid w:val="00A6649E"/>
    <w:rsid w:val="00A6780B"/>
    <w:rsid w:val="00A678E2"/>
    <w:rsid w:val="00A67D45"/>
    <w:rsid w:val="00A7108B"/>
    <w:rsid w:val="00A71400"/>
    <w:rsid w:val="00A71741"/>
    <w:rsid w:val="00A72078"/>
    <w:rsid w:val="00A72EC2"/>
    <w:rsid w:val="00A73FAE"/>
    <w:rsid w:val="00A8146E"/>
    <w:rsid w:val="00A82AA4"/>
    <w:rsid w:val="00A82ADB"/>
    <w:rsid w:val="00A82FC1"/>
    <w:rsid w:val="00A842F5"/>
    <w:rsid w:val="00A84341"/>
    <w:rsid w:val="00A84AB4"/>
    <w:rsid w:val="00A850C1"/>
    <w:rsid w:val="00A8543D"/>
    <w:rsid w:val="00A85BE3"/>
    <w:rsid w:val="00A862B0"/>
    <w:rsid w:val="00A87E41"/>
    <w:rsid w:val="00A90885"/>
    <w:rsid w:val="00A90DB4"/>
    <w:rsid w:val="00A92E6A"/>
    <w:rsid w:val="00A9457C"/>
    <w:rsid w:val="00A97E08"/>
    <w:rsid w:val="00AA0B51"/>
    <w:rsid w:val="00AA22DD"/>
    <w:rsid w:val="00AA2973"/>
    <w:rsid w:val="00AA2D77"/>
    <w:rsid w:val="00AA4598"/>
    <w:rsid w:val="00AA46B7"/>
    <w:rsid w:val="00AA56A6"/>
    <w:rsid w:val="00AA57A2"/>
    <w:rsid w:val="00AA719E"/>
    <w:rsid w:val="00AA7817"/>
    <w:rsid w:val="00AA7E4D"/>
    <w:rsid w:val="00AB0867"/>
    <w:rsid w:val="00AB1960"/>
    <w:rsid w:val="00AB4410"/>
    <w:rsid w:val="00AB7E21"/>
    <w:rsid w:val="00AC1955"/>
    <w:rsid w:val="00AC1975"/>
    <w:rsid w:val="00AC2743"/>
    <w:rsid w:val="00AC2C67"/>
    <w:rsid w:val="00AC3B32"/>
    <w:rsid w:val="00AC6B5A"/>
    <w:rsid w:val="00AC71BE"/>
    <w:rsid w:val="00AC75E7"/>
    <w:rsid w:val="00AC7892"/>
    <w:rsid w:val="00AD27BA"/>
    <w:rsid w:val="00AD4200"/>
    <w:rsid w:val="00AD4296"/>
    <w:rsid w:val="00AD4B64"/>
    <w:rsid w:val="00AD591B"/>
    <w:rsid w:val="00AD622E"/>
    <w:rsid w:val="00AD6C11"/>
    <w:rsid w:val="00AD79FA"/>
    <w:rsid w:val="00AD7B4B"/>
    <w:rsid w:val="00AE14D5"/>
    <w:rsid w:val="00AE2FEA"/>
    <w:rsid w:val="00AE3937"/>
    <w:rsid w:val="00AE46AB"/>
    <w:rsid w:val="00AE4CDE"/>
    <w:rsid w:val="00AE540B"/>
    <w:rsid w:val="00AE5F7C"/>
    <w:rsid w:val="00AE61AE"/>
    <w:rsid w:val="00AE622B"/>
    <w:rsid w:val="00AE6502"/>
    <w:rsid w:val="00AE6909"/>
    <w:rsid w:val="00AF1589"/>
    <w:rsid w:val="00AF482F"/>
    <w:rsid w:val="00AF5F2B"/>
    <w:rsid w:val="00AF624C"/>
    <w:rsid w:val="00AF63F4"/>
    <w:rsid w:val="00AF7158"/>
    <w:rsid w:val="00AF7892"/>
    <w:rsid w:val="00AF789A"/>
    <w:rsid w:val="00B00141"/>
    <w:rsid w:val="00B00E11"/>
    <w:rsid w:val="00B02961"/>
    <w:rsid w:val="00B04BDE"/>
    <w:rsid w:val="00B04C89"/>
    <w:rsid w:val="00B05F85"/>
    <w:rsid w:val="00B06B76"/>
    <w:rsid w:val="00B07386"/>
    <w:rsid w:val="00B10171"/>
    <w:rsid w:val="00B1210B"/>
    <w:rsid w:val="00B128DC"/>
    <w:rsid w:val="00B12A12"/>
    <w:rsid w:val="00B13285"/>
    <w:rsid w:val="00B14CAE"/>
    <w:rsid w:val="00B16886"/>
    <w:rsid w:val="00B20878"/>
    <w:rsid w:val="00B20A20"/>
    <w:rsid w:val="00B21AA1"/>
    <w:rsid w:val="00B22A56"/>
    <w:rsid w:val="00B235BB"/>
    <w:rsid w:val="00B24E57"/>
    <w:rsid w:val="00B262AA"/>
    <w:rsid w:val="00B30FD1"/>
    <w:rsid w:val="00B31287"/>
    <w:rsid w:val="00B33D02"/>
    <w:rsid w:val="00B342AE"/>
    <w:rsid w:val="00B34683"/>
    <w:rsid w:val="00B348C4"/>
    <w:rsid w:val="00B357B2"/>
    <w:rsid w:val="00B35A27"/>
    <w:rsid w:val="00B36539"/>
    <w:rsid w:val="00B4005A"/>
    <w:rsid w:val="00B40D81"/>
    <w:rsid w:val="00B41517"/>
    <w:rsid w:val="00B41A03"/>
    <w:rsid w:val="00B41F58"/>
    <w:rsid w:val="00B4378D"/>
    <w:rsid w:val="00B44D35"/>
    <w:rsid w:val="00B45667"/>
    <w:rsid w:val="00B46AC1"/>
    <w:rsid w:val="00B46AD6"/>
    <w:rsid w:val="00B4731D"/>
    <w:rsid w:val="00B47D14"/>
    <w:rsid w:val="00B516FC"/>
    <w:rsid w:val="00B529C0"/>
    <w:rsid w:val="00B52D94"/>
    <w:rsid w:val="00B52EB7"/>
    <w:rsid w:val="00B53600"/>
    <w:rsid w:val="00B53C90"/>
    <w:rsid w:val="00B55435"/>
    <w:rsid w:val="00B57646"/>
    <w:rsid w:val="00B57690"/>
    <w:rsid w:val="00B57B73"/>
    <w:rsid w:val="00B61C5F"/>
    <w:rsid w:val="00B62940"/>
    <w:rsid w:val="00B62A13"/>
    <w:rsid w:val="00B66547"/>
    <w:rsid w:val="00B66850"/>
    <w:rsid w:val="00B709CE"/>
    <w:rsid w:val="00B7213E"/>
    <w:rsid w:val="00B73138"/>
    <w:rsid w:val="00B733DD"/>
    <w:rsid w:val="00B73BA9"/>
    <w:rsid w:val="00B73C43"/>
    <w:rsid w:val="00B73E2C"/>
    <w:rsid w:val="00B73E3D"/>
    <w:rsid w:val="00B74ACC"/>
    <w:rsid w:val="00B75BCC"/>
    <w:rsid w:val="00B77EAC"/>
    <w:rsid w:val="00B800F4"/>
    <w:rsid w:val="00B8038C"/>
    <w:rsid w:val="00B83F56"/>
    <w:rsid w:val="00B8418C"/>
    <w:rsid w:val="00B85290"/>
    <w:rsid w:val="00B91805"/>
    <w:rsid w:val="00B9255B"/>
    <w:rsid w:val="00B92816"/>
    <w:rsid w:val="00B928A4"/>
    <w:rsid w:val="00B930C4"/>
    <w:rsid w:val="00B93816"/>
    <w:rsid w:val="00B94B03"/>
    <w:rsid w:val="00B94E51"/>
    <w:rsid w:val="00B9522A"/>
    <w:rsid w:val="00B955FB"/>
    <w:rsid w:val="00B97D48"/>
    <w:rsid w:val="00BA0D94"/>
    <w:rsid w:val="00BA12A2"/>
    <w:rsid w:val="00BA258C"/>
    <w:rsid w:val="00BA2746"/>
    <w:rsid w:val="00BA3A68"/>
    <w:rsid w:val="00BA42FA"/>
    <w:rsid w:val="00BA43C8"/>
    <w:rsid w:val="00BA595B"/>
    <w:rsid w:val="00BA6BF7"/>
    <w:rsid w:val="00BA6F80"/>
    <w:rsid w:val="00BA7B77"/>
    <w:rsid w:val="00BB157D"/>
    <w:rsid w:val="00BB1E8F"/>
    <w:rsid w:val="00BB2015"/>
    <w:rsid w:val="00BB2C0F"/>
    <w:rsid w:val="00BB2D76"/>
    <w:rsid w:val="00BB35AF"/>
    <w:rsid w:val="00BB4D9C"/>
    <w:rsid w:val="00BB71D2"/>
    <w:rsid w:val="00BB7BAE"/>
    <w:rsid w:val="00BC3BE2"/>
    <w:rsid w:val="00BC56FE"/>
    <w:rsid w:val="00BC5B19"/>
    <w:rsid w:val="00BC6A5C"/>
    <w:rsid w:val="00BC7272"/>
    <w:rsid w:val="00BC7BC1"/>
    <w:rsid w:val="00BD035E"/>
    <w:rsid w:val="00BD145E"/>
    <w:rsid w:val="00BD24AB"/>
    <w:rsid w:val="00BD3D20"/>
    <w:rsid w:val="00BD3E26"/>
    <w:rsid w:val="00BD470D"/>
    <w:rsid w:val="00BD47EE"/>
    <w:rsid w:val="00BD556C"/>
    <w:rsid w:val="00BD5684"/>
    <w:rsid w:val="00BD76D9"/>
    <w:rsid w:val="00BD7B39"/>
    <w:rsid w:val="00BE1259"/>
    <w:rsid w:val="00BE16A6"/>
    <w:rsid w:val="00BE2C22"/>
    <w:rsid w:val="00BE4D01"/>
    <w:rsid w:val="00BE5C78"/>
    <w:rsid w:val="00BE6DEF"/>
    <w:rsid w:val="00BF0BC6"/>
    <w:rsid w:val="00BF1071"/>
    <w:rsid w:val="00BF19E6"/>
    <w:rsid w:val="00BF1EE1"/>
    <w:rsid w:val="00BF21CD"/>
    <w:rsid w:val="00BF3256"/>
    <w:rsid w:val="00BF329E"/>
    <w:rsid w:val="00BF3404"/>
    <w:rsid w:val="00BF5B3F"/>
    <w:rsid w:val="00BF6A09"/>
    <w:rsid w:val="00BF732A"/>
    <w:rsid w:val="00C029A3"/>
    <w:rsid w:val="00C0354E"/>
    <w:rsid w:val="00C03B3C"/>
    <w:rsid w:val="00C0704E"/>
    <w:rsid w:val="00C078C1"/>
    <w:rsid w:val="00C13B66"/>
    <w:rsid w:val="00C13F2B"/>
    <w:rsid w:val="00C15462"/>
    <w:rsid w:val="00C1627B"/>
    <w:rsid w:val="00C1734B"/>
    <w:rsid w:val="00C20047"/>
    <w:rsid w:val="00C205A0"/>
    <w:rsid w:val="00C22A08"/>
    <w:rsid w:val="00C22A9A"/>
    <w:rsid w:val="00C24B47"/>
    <w:rsid w:val="00C271D7"/>
    <w:rsid w:val="00C30B66"/>
    <w:rsid w:val="00C31138"/>
    <w:rsid w:val="00C3140B"/>
    <w:rsid w:val="00C317C5"/>
    <w:rsid w:val="00C31FB2"/>
    <w:rsid w:val="00C33680"/>
    <w:rsid w:val="00C3386B"/>
    <w:rsid w:val="00C34D28"/>
    <w:rsid w:val="00C3613D"/>
    <w:rsid w:val="00C377CC"/>
    <w:rsid w:val="00C37B63"/>
    <w:rsid w:val="00C37E55"/>
    <w:rsid w:val="00C402F4"/>
    <w:rsid w:val="00C404DA"/>
    <w:rsid w:val="00C40518"/>
    <w:rsid w:val="00C40BAA"/>
    <w:rsid w:val="00C41895"/>
    <w:rsid w:val="00C41D15"/>
    <w:rsid w:val="00C4334C"/>
    <w:rsid w:val="00C43A88"/>
    <w:rsid w:val="00C43EE4"/>
    <w:rsid w:val="00C43F86"/>
    <w:rsid w:val="00C452A3"/>
    <w:rsid w:val="00C46D41"/>
    <w:rsid w:val="00C47354"/>
    <w:rsid w:val="00C4737F"/>
    <w:rsid w:val="00C47EE9"/>
    <w:rsid w:val="00C50EEC"/>
    <w:rsid w:val="00C51EC1"/>
    <w:rsid w:val="00C53206"/>
    <w:rsid w:val="00C541CA"/>
    <w:rsid w:val="00C54AD4"/>
    <w:rsid w:val="00C54C4D"/>
    <w:rsid w:val="00C55356"/>
    <w:rsid w:val="00C556B8"/>
    <w:rsid w:val="00C55E92"/>
    <w:rsid w:val="00C56BB0"/>
    <w:rsid w:val="00C56BD5"/>
    <w:rsid w:val="00C57ED1"/>
    <w:rsid w:val="00C602CB"/>
    <w:rsid w:val="00C61CF6"/>
    <w:rsid w:val="00C62004"/>
    <w:rsid w:val="00C63513"/>
    <w:rsid w:val="00C64A17"/>
    <w:rsid w:val="00C64EC8"/>
    <w:rsid w:val="00C65CF9"/>
    <w:rsid w:val="00C714BF"/>
    <w:rsid w:val="00C72BF3"/>
    <w:rsid w:val="00C72E84"/>
    <w:rsid w:val="00C73176"/>
    <w:rsid w:val="00C7428C"/>
    <w:rsid w:val="00C7436D"/>
    <w:rsid w:val="00C74659"/>
    <w:rsid w:val="00C76737"/>
    <w:rsid w:val="00C7790F"/>
    <w:rsid w:val="00C77E22"/>
    <w:rsid w:val="00C8018D"/>
    <w:rsid w:val="00C80769"/>
    <w:rsid w:val="00C81C27"/>
    <w:rsid w:val="00C84136"/>
    <w:rsid w:val="00C84FE9"/>
    <w:rsid w:val="00C86272"/>
    <w:rsid w:val="00C867E5"/>
    <w:rsid w:val="00C916CC"/>
    <w:rsid w:val="00C93441"/>
    <w:rsid w:val="00C94E28"/>
    <w:rsid w:val="00C96A59"/>
    <w:rsid w:val="00C96C37"/>
    <w:rsid w:val="00C97140"/>
    <w:rsid w:val="00CA2579"/>
    <w:rsid w:val="00CA2674"/>
    <w:rsid w:val="00CA3F98"/>
    <w:rsid w:val="00CA4377"/>
    <w:rsid w:val="00CA44AA"/>
    <w:rsid w:val="00CA45D2"/>
    <w:rsid w:val="00CA537A"/>
    <w:rsid w:val="00CA61BA"/>
    <w:rsid w:val="00CA6BD9"/>
    <w:rsid w:val="00CA7A99"/>
    <w:rsid w:val="00CB2399"/>
    <w:rsid w:val="00CB4C45"/>
    <w:rsid w:val="00CB54D4"/>
    <w:rsid w:val="00CB5942"/>
    <w:rsid w:val="00CB6801"/>
    <w:rsid w:val="00CB754D"/>
    <w:rsid w:val="00CB79FF"/>
    <w:rsid w:val="00CC3277"/>
    <w:rsid w:val="00CD00B7"/>
    <w:rsid w:val="00CD04F2"/>
    <w:rsid w:val="00CD25E8"/>
    <w:rsid w:val="00CD2B87"/>
    <w:rsid w:val="00CD3265"/>
    <w:rsid w:val="00CD38AA"/>
    <w:rsid w:val="00CD40B2"/>
    <w:rsid w:val="00CD410F"/>
    <w:rsid w:val="00CD49AE"/>
    <w:rsid w:val="00CD4CC0"/>
    <w:rsid w:val="00CD4CC4"/>
    <w:rsid w:val="00CD52EF"/>
    <w:rsid w:val="00CD7105"/>
    <w:rsid w:val="00CD7D5D"/>
    <w:rsid w:val="00CD7DD2"/>
    <w:rsid w:val="00CD7E2D"/>
    <w:rsid w:val="00CE187C"/>
    <w:rsid w:val="00CE1FD6"/>
    <w:rsid w:val="00CE2D51"/>
    <w:rsid w:val="00CE3415"/>
    <w:rsid w:val="00CE4237"/>
    <w:rsid w:val="00CE4A9C"/>
    <w:rsid w:val="00CE672F"/>
    <w:rsid w:val="00CE73D2"/>
    <w:rsid w:val="00CE7C32"/>
    <w:rsid w:val="00CF2FE1"/>
    <w:rsid w:val="00CF5871"/>
    <w:rsid w:val="00CF6462"/>
    <w:rsid w:val="00CF6CB3"/>
    <w:rsid w:val="00D005EB"/>
    <w:rsid w:val="00D008EC"/>
    <w:rsid w:val="00D01CA7"/>
    <w:rsid w:val="00D01CB6"/>
    <w:rsid w:val="00D0208A"/>
    <w:rsid w:val="00D029E7"/>
    <w:rsid w:val="00D02DA6"/>
    <w:rsid w:val="00D03C65"/>
    <w:rsid w:val="00D118F6"/>
    <w:rsid w:val="00D12503"/>
    <w:rsid w:val="00D13DB3"/>
    <w:rsid w:val="00D14099"/>
    <w:rsid w:val="00D1441A"/>
    <w:rsid w:val="00D14AAD"/>
    <w:rsid w:val="00D156C4"/>
    <w:rsid w:val="00D15AC2"/>
    <w:rsid w:val="00D15B21"/>
    <w:rsid w:val="00D171BD"/>
    <w:rsid w:val="00D1748D"/>
    <w:rsid w:val="00D2036D"/>
    <w:rsid w:val="00D21227"/>
    <w:rsid w:val="00D235A3"/>
    <w:rsid w:val="00D246C4"/>
    <w:rsid w:val="00D2533C"/>
    <w:rsid w:val="00D2588E"/>
    <w:rsid w:val="00D258BE"/>
    <w:rsid w:val="00D26756"/>
    <w:rsid w:val="00D267F3"/>
    <w:rsid w:val="00D31075"/>
    <w:rsid w:val="00D31575"/>
    <w:rsid w:val="00D32696"/>
    <w:rsid w:val="00D331C2"/>
    <w:rsid w:val="00D3374A"/>
    <w:rsid w:val="00D34662"/>
    <w:rsid w:val="00D34672"/>
    <w:rsid w:val="00D34E93"/>
    <w:rsid w:val="00D3604B"/>
    <w:rsid w:val="00D372D3"/>
    <w:rsid w:val="00D4016B"/>
    <w:rsid w:val="00D404C7"/>
    <w:rsid w:val="00D41634"/>
    <w:rsid w:val="00D42554"/>
    <w:rsid w:val="00D42609"/>
    <w:rsid w:val="00D44037"/>
    <w:rsid w:val="00D44249"/>
    <w:rsid w:val="00D44600"/>
    <w:rsid w:val="00D449EF"/>
    <w:rsid w:val="00D44C55"/>
    <w:rsid w:val="00D46E6B"/>
    <w:rsid w:val="00D5035F"/>
    <w:rsid w:val="00D509C4"/>
    <w:rsid w:val="00D52595"/>
    <w:rsid w:val="00D52738"/>
    <w:rsid w:val="00D546BF"/>
    <w:rsid w:val="00D54868"/>
    <w:rsid w:val="00D604A5"/>
    <w:rsid w:val="00D63B7E"/>
    <w:rsid w:val="00D645E3"/>
    <w:rsid w:val="00D72747"/>
    <w:rsid w:val="00D734CD"/>
    <w:rsid w:val="00D73FD2"/>
    <w:rsid w:val="00D74E6B"/>
    <w:rsid w:val="00D76187"/>
    <w:rsid w:val="00D76ED4"/>
    <w:rsid w:val="00D822DD"/>
    <w:rsid w:val="00D83EDF"/>
    <w:rsid w:val="00D8539B"/>
    <w:rsid w:val="00D854C6"/>
    <w:rsid w:val="00D861B9"/>
    <w:rsid w:val="00D862F4"/>
    <w:rsid w:val="00D86403"/>
    <w:rsid w:val="00D86F08"/>
    <w:rsid w:val="00D90691"/>
    <w:rsid w:val="00D91579"/>
    <w:rsid w:val="00D915A4"/>
    <w:rsid w:val="00D9233F"/>
    <w:rsid w:val="00D92A4E"/>
    <w:rsid w:val="00D92D7F"/>
    <w:rsid w:val="00D92D82"/>
    <w:rsid w:val="00D946FB"/>
    <w:rsid w:val="00D94CBD"/>
    <w:rsid w:val="00D95DFF"/>
    <w:rsid w:val="00D975AD"/>
    <w:rsid w:val="00DA0127"/>
    <w:rsid w:val="00DA036C"/>
    <w:rsid w:val="00DA0EB6"/>
    <w:rsid w:val="00DA10CF"/>
    <w:rsid w:val="00DA27BB"/>
    <w:rsid w:val="00DA42DF"/>
    <w:rsid w:val="00DA4BDB"/>
    <w:rsid w:val="00DA537E"/>
    <w:rsid w:val="00DB0A0D"/>
    <w:rsid w:val="00DB363A"/>
    <w:rsid w:val="00DB3EBB"/>
    <w:rsid w:val="00DB44F2"/>
    <w:rsid w:val="00DB7A4F"/>
    <w:rsid w:val="00DC07BC"/>
    <w:rsid w:val="00DC0FDF"/>
    <w:rsid w:val="00DC113F"/>
    <w:rsid w:val="00DC18A8"/>
    <w:rsid w:val="00DC1BCB"/>
    <w:rsid w:val="00DC1CCA"/>
    <w:rsid w:val="00DC2310"/>
    <w:rsid w:val="00DC3304"/>
    <w:rsid w:val="00DC383A"/>
    <w:rsid w:val="00DC3C19"/>
    <w:rsid w:val="00DC4BF8"/>
    <w:rsid w:val="00DC5255"/>
    <w:rsid w:val="00DC649E"/>
    <w:rsid w:val="00DC6C07"/>
    <w:rsid w:val="00DC7346"/>
    <w:rsid w:val="00DD0E1D"/>
    <w:rsid w:val="00DD2077"/>
    <w:rsid w:val="00DD21D5"/>
    <w:rsid w:val="00DD36FC"/>
    <w:rsid w:val="00DD37F3"/>
    <w:rsid w:val="00DD4223"/>
    <w:rsid w:val="00DD5843"/>
    <w:rsid w:val="00DD61CA"/>
    <w:rsid w:val="00DD709A"/>
    <w:rsid w:val="00DD7957"/>
    <w:rsid w:val="00DE13CB"/>
    <w:rsid w:val="00DE1AAB"/>
    <w:rsid w:val="00DE2FE3"/>
    <w:rsid w:val="00DE4651"/>
    <w:rsid w:val="00DE4877"/>
    <w:rsid w:val="00DE4AD3"/>
    <w:rsid w:val="00DE4B90"/>
    <w:rsid w:val="00DE6D5C"/>
    <w:rsid w:val="00DE7AB7"/>
    <w:rsid w:val="00DE7C50"/>
    <w:rsid w:val="00DF08B4"/>
    <w:rsid w:val="00DF0AEC"/>
    <w:rsid w:val="00DF0D09"/>
    <w:rsid w:val="00DF27AA"/>
    <w:rsid w:val="00DF324C"/>
    <w:rsid w:val="00DF5374"/>
    <w:rsid w:val="00DF6933"/>
    <w:rsid w:val="00E01569"/>
    <w:rsid w:val="00E01D54"/>
    <w:rsid w:val="00E024E2"/>
    <w:rsid w:val="00E02598"/>
    <w:rsid w:val="00E04A75"/>
    <w:rsid w:val="00E05A39"/>
    <w:rsid w:val="00E05AED"/>
    <w:rsid w:val="00E05E16"/>
    <w:rsid w:val="00E0663D"/>
    <w:rsid w:val="00E06671"/>
    <w:rsid w:val="00E06711"/>
    <w:rsid w:val="00E06B99"/>
    <w:rsid w:val="00E11443"/>
    <w:rsid w:val="00E11BE0"/>
    <w:rsid w:val="00E12484"/>
    <w:rsid w:val="00E12D2C"/>
    <w:rsid w:val="00E1460D"/>
    <w:rsid w:val="00E165E0"/>
    <w:rsid w:val="00E16890"/>
    <w:rsid w:val="00E17366"/>
    <w:rsid w:val="00E17541"/>
    <w:rsid w:val="00E20879"/>
    <w:rsid w:val="00E2341B"/>
    <w:rsid w:val="00E234E7"/>
    <w:rsid w:val="00E23F35"/>
    <w:rsid w:val="00E2652F"/>
    <w:rsid w:val="00E2782E"/>
    <w:rsid w:val="00E27BF1"/>
    <w:rsid w:val="00E27DFC"/>
    <w:rsid w:val="00E3044C"/>
    <w:rsid w:val="00E306A5"/>
    <w:rsid w:val="00E33D4E"/>
    <w:rsid w:val="00E349F3"/>
    <w:rsid w:val="00E34F3E"/>
    <w:rsid w:val="00E35A96"/>
    <w:rsid w:val="00E375F6"/>
    <w:rsid w:val="00E37B91"/>
    <w:rsid w:val="00E40AA1"/>
    <w:rsid w:val="00E41426"/>
    <w:rsid w:val="00E4203A"/>
    <w:rsid w:val="00E43A4E"/>
    <w:rsid w:val="00E4477E"/>
    <w:rsid w:val="00E44D4B"/>
    <w:rsid w:val="00E455CD"/>
    <w:rsid w:val="00E45EDA"/>
    <w:rsid w:val="00E46C87"/>
    <w:rsid w:val="00E46EFA"/>
    <w:rsid w:val="00E47337"/>
    <w:rsid w:val="00E50F6A"/>
    <w:rsid w:val="00E524F2"/>
    <w:rsid w:val="00E52A83"/>
    <w:rsid w:val="00E52D5B"/>
    <w:rsid w:val="00E53E3A"/>
    <w:rsid w:val="00E544BF"/>
    <w:rsid w:val="00E54C8A"/>
    <w:rsid w:val="00E56EE2"/>
    <w:rsid w:val="00E61187"/>
    <w:rsid w:val="00E61A5F"/>
    <w:rsid w:val="00E62092"/>
    <w:rsid w:val="00E621BD"/>
    <w:rsid w:val="00E641AB"/>
    <w:rsid w:val="00E65A4B"/>
    <w:rsid w:val="00E6636B"/>
    <w:rsid w:val="00E668D7"/>
    <w:rsid w:val="00E6692F"/>
    <w:rsid w:val="00E66C6D"/>
    <w:rsid w:val="00E71BC5"/>
    <w:rsid w:val="00E73222"/>
    <w:rsid w:val="00E732CC"/>
    <w:rsid w:val="00E73927"/>
    <w:rsid w:val="00E7527D"/>
    <w:rsid w:val="00E75299"/>
    <w:rsid w:val="00E756C5"/>
    <w:rsid w:val="00E76524"/>
    <w:rsid w:val="00E8071F"/>
    <w:rsid w:val="00E8137C"/>
    <w:rsid w:val="00E82111"/>
    <w:rsid w:val="00E82979"/>
    <w:rsid w:val="00E82E52"/>
    <w:rsid w:val="00E83064"/>
    <w:rsid w:val="00E83183"/>
    <w:rsid w:val="00E83C48"/>
    <w:rsid w:val="00E84402"/>
    <w:rsid w:val="00E84E08"/>
    <w:rsid w:val="00E85344"/>
    <w:rsid w:val="00E8626A"/>
    <w:rsid w:val="00E86D44"/>
    <w:rsid w:val="00E91682"/>
    <w:rsid w:val="00E92E62"/>
    <w:rsid w:val="00E94A34"/>
    <w:rsid w:val="00E94E8D"/>
    <w:rsid w:val="00E958CE"/>
    <w:rsid w:val="00EA08C4"/>
    <w:rsid w:val="00EA143F"/>
    <w:rsid w:val="00EA160B"/>
    <w:rsid w:val="00EA1B4F"/>
    <w:rsid w:val="00EA2B8D"/>
    <w:rsid w:val="00EA3178"/>
    <w:rsid w:val="00EA3A5F"/>
    <w:rsid w:val="00EA4F92"/>
    <w:rsid w:val="00EA5DC1"/>
    <w:rsid w:val="00EA65B8"/>
    <w:rsid w:val="00EA7E53"/>
    <w:rsid w:val="00EB04BC"/>
    <w:rsid w:val="00EB138D"/>
    <w:rsid w:val="00EB1490"/>
    <w:rsid w:val="00EB1994"/>
    <w:rsid w:val="00EB2567"/>
    <w:rsid w:val="00EB6702"/>
    <w:rsid w:val="00EB69DE"/>
    <w:rsid w:val="00EC01AC"/>
    <w:rsid w:val="00EC333D"/>
    <w:rsid w:val="00EC5504"/>
    <w:rsid w:val="00EC58BA"/>
    <w:rsid w:val="00EC63A1"/>
    <w:rsid w:val="00EC6590"/>
    <w:rsid w:val="00EC6F7C"/>
    <w:rsid w:val="00EC7C3F"/>
    <w:rsid w:val="00EC7C7E"/>
    <w:rsid w:val="00EC7EAF"/>
    <w:rsid w:val="00EC7F2D"/>
    <w:rsid w:val="00ED21E9"/>
    <w:rsid w:val="00ED2657"/>
    <w:rsid w:val="00ED504E"/>
    <w:rsid w:val="00ED71D8"/>
    <w:rsid w:val="00EE0461"/>
    <w:rsid w:val="00EE070C"/>
    <w:rsid w:val="00EE087D"/>
    <w:rsid w:val="00EF1C48"/>
    <w:rsid w:val="00EF2C5A"/>
    <w:rsid w:val="00EF4533"/>
    <w:rsid w:val="00EF4892"/>
    <w:rsid w:val="00EF59C8"/>
    <w:rsid w:val="00EF71C9"/>
    <w:rsid w:val="00F0469E"/>
    <w:rsid w:val="00F04F52"/>
    <w:rsid w:val="00F0504F"/>
    <w:rsid w:val="00F05D48"/>
    <w:rsid w:val="00F06635"/>
    <w:rsid w:val="00F143AA"/>
    <w:rsid w:val="00F149F2"/>
    <w:rsid w:val="00F15041"/>
    <w:rsid w:val="00F15F24"/>
    <w:rsid w:val="00F169F2"/>
    <w:rsid w:val="00F2093E"/>
    <w:rsid w:val="00F219EA"/>
    <w:rsid w:val="00F21A5E"/>
    <w:rsid w:val="00F228F2"/>
    <w:rsid w:val="00F22B7A"/>
    <w:rsid w:val="00F233C7"/>
    <w:rsid w:val="00F2567B"/>
    <w:rsid w:val="00F26EAB"/>
    <w:rsid w:val="00F27219"/>
    <w:rsid w:val="00F31819"/>
    <w:rsid w:val="00F31E63"/>
    <w:rsid w:val="00F3247D"/>
    <w:rsid w:val="00F33018"/>
    <w:rsid w:val="00F34C8F"/>
    <w:rsid w:val="00F3621B"/>
    <w:rsid w:val="00F40110"/>
    <w:rsid w:val="00F40D1A"/>
    <w:rsid w:val="00F40FE5"/>
    <w:rsid w:val="00F4101A"/>
    <w:rsid w:val="00F41085"/>
    <w:rsid w:val="00F418B5"/>
    <w:rsid w:val="00F41AC7"/>
    <w:rsid w:val="00F41E24"/>
    <w:rsid w:val="00F41E98"/>
    <w:rsid w:val="00F431F8"/>
    <w:rsid w:val="00F43B3A"/>
    <w:rsid w:val="00F45CFF"/>
    <w:rsid w:val="00F4638B"/>
    <w:rsid w:val="00F46568"/>
    <w:rsid w:val="00F4711F"/>
    <w:rsid w:val="00F50340"/>
    <w:rsid w:val="00F50B65"/>
    <w:rsid w:val="00F51EC6"/>
    <w:rsid w:val="00F52711"/>
    <w:rsid w:val="00F52806"/>
    <w:rsid w:val="00F546AB"/>
    <w:rsid w:val="00F564E5"/>
    <w:rsid w:val="00F57EB7"/>
    <w:rsid w:val="00F60ED4"/>
    <w:rsid w:val="00F61DEF"/>
    <w:rsid w:val="00F62003"/>
    <w:rsid w:val="00F63614"/>
    <w:rsid w:val="00F63A43"/>
    <w:rsid w:val="00F655D3"/>
    <w:rsid w:val="00F66027"/>
    <w:rsid w:val="00F6611C"/>
    <w:rsid w:val="00F66A32"/>
    <w:rsid w:val="00F67B98"/>
    <w:rsid w:val="00F708E9"/>
    <w:rsid w:val="00F70CDE"/>
    <w:rsid w:val="00F70F03"/>
    <w:rsid w:val="00F71019"/>
    <w:rsid w:val="00F7174F"/>
    <w:rsid w:val="00F717D4"/>
    <w:rsid w:val="00F72AF6"/>
    <w:rsid w:val="00F72C83"/>
    <w:rsid w:val="00F73FDC"/>
    <w:rsid w:val="00F74042"/>
    <w:rsid w:val="00F745D8"/>
    <w:rsid w:val="00F74AD8"/>
    <w:rsid w:val="00F751A1"/>
    <w:rsid w:val="00F7548A"/>
    <w:rsid w:val="00F765A5"/>
    <w:rsid w:val="00F76A0B"/>
    <w:rsid w:val="00F77019"/>
    <w:rsid w:val="00F77385"/>
    <w:rsid w:val="00F82CA7"/>
    <w:rsid w:val="00F83FC1"/>
    <w:rsid w:val="00F8481E"/>
    <w:rsid w:val="00F84A7E"/>
    <w:rsid w:val="00F85283"/>
    <w:rsid w:val="00F87322"/>
    <w:rsid w:val="00F907DF"/>
    <w:rsid w:val="00F92BED"/>
    <w:rsid w:val="00F92F64"/>
    <w:rsid w:val="00F9361F"/>
    <w:rsid w:val="00F94533"/>
    <w:rsid w:val="00F94D2E"/>
    <w:rsid w:val="00F95C99"/>
    <w:rsid w:val="00F97F0E"/>
    <w:rsid w:val="00FA008F"/>
    <w:rsid w:val="00FA02F7"/>
    <w:rsid w:val="00FA0A54"/>
    <w:rsid w:val="00FA436C"/>
    <w:rsid w:val="00FA4781"/>
    <w:rsid w:val="00FA499B"/>
    <w:rsid w:val="00FA770E"/>
    <w:rsid w:val="00FA7861"/>
    <w:rsid w:val="00FA7CD3"/>
    <w:rsid w:val="00FB0099"/>
    <w:rsid w:val="00FB0EAB"/>
    <w:rsid w:val="00FB14D9"/>
    <w:rsid w:val="00FB2444"/>
    <w:rsid w:val="00FB3266"/>
    <w:rsid w:val="00FB364B"/>
    <w:rsid w:val="00FB37DA"/>
    <w:rsid w:val="00FB4E03"/>
    <w:rsid w:val="00FB4EB6"/>
    <w:rsid w:val="00FB5EDB"/>
    <w:rsid w:val="00FB68DD"/>
    <w:rsid w:val="00FC14BD"/>
    <w:rsid w:val="00FC1F13"/>
    <w:rsid w:val="00FC27C6"/>
    <w:rsid w:val="00FC4318"/>
    <w:rsid w:val="00FC4EC0"/>
    <w:rsid w:val="00FC6215"/>
    <w:rsid w:val="00FC6263"/>
    <w:rsid w:val="00FD1C63"/>
    <w:rsid w:val="00FD3968"/>
    <w:rsid w:val="00FD4AC6"/>
    <w:rsid w:val="00FD5D9D"/>
    <w:rsid w:val="00FD7458"/>
    <w:rsid w:val="00FE0B21"/>
    <w:rsid w:val="00FE0B7D"/>
    <w:rsid w:val="00FE1140"/>
    <w:rsid w:val="00FE123C"/>
    <w:rsid w:val="00FE1595"/>
    <w:rsid w:val="00FE15DF"/>
    <w:rsid w:val="00FE2F54"/>
    <w:rsid w:val="00FE304B"/>
    <w:rsid w:val="00FE3EDA"/>
    <w:rsid w:val="00FE4910"/>
    <w:rsid w:val="00FE4AF2"/>
    <w:rsid w:val="00FE4B78"/>
    <w:rsid w:val="00FE77CF"/>
    <w:rsid w:val="00FE7C0E"/>
    <w:rsid w:val="00FF0AEA"/>
    <w:rsid w:val="00FF13EA"/>
    <w:rsid w:val="00FF265F"/>
    <w:rsid w:val="00FF332D"/>
    <w:rsid w:val="00FF3342"/>
    <w:rsid w:val="00FF47CF"/>
    <w:rsid w:val="00FF4FDB"/>
    <w:rsid w:val="00FF5AFE"/>
    <w:rsid w:val="00FF7645"/>
    <w:rsid w:val="00FF791C"/>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FC4AFB"/>
  <w15:chartTrackingRefBased/>
  <w15:docId w15:val="{49CE6FCF-90AF-482B-892A-EFC08FF83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261A2"/>
    <w:rPr>
      <w:lang w:val="en-GB"/>
    </w:rPr>
  </w:style>
  <w:style w:type="paragraph" w:styleId="10">
    <w:name w:val="heading 1"/>
    <w:basedOn w:val="a"/>
    <w:next w:val="a"/>
    <w:link w:val="11"/>
    <w:autoRedefine/>
    <w:uiPriority w:val="9"/>
    <w:qFormat/>
    <w:rsid w:val="00187005"/>
    <w:pPr>
      <w:keepNext/>
      <w:keepLines/>
      <w:spacing w:before="240" w:after="0"/>
      <w:outlineLvl w:val="0"/>
    </w:pPr>
    <w:rPr>
      <w:rFonts w:ascii="Segoe UI Historic" w:eastAsiaTheme="majorEastAsia" w:hAnsi="Segoe UI Historic" w:cstheme="majorBidi"/>
      <w:color w:val="2F5496" w:themeColor="accent1" w:themeShade="BF"/>
      <w:sz w:val="40"/>
      <w:szCs w:val="32"/>
    </w:rPr>
  </w:style>
  <w:style w:type="paragraph" w:styleId="2">
    <w:name w:val="heading 2"/>
    <w:basedOn w:val="a"/>
    <w:next w:val="a"/>
    <w:link w:val="20"/>
    <w:autoRedefine/>
    <w:uiPriority w:val="9"/>
    <w:unhideWhenUsed/>
    <w:qFormat/>
    <w:rsid w:val="003D2551"/>
    <w:pPr>
      <w:keepNext/>
      <w:keepLines/>
      <w:spacing w:before="40" w:after="0"/>
      <w:outlineLvl w:val="1"/>
    </w:pPr>
    <w:rPr>
      <w:rFonts w:ascii="Segoe UI Historic" w:hAnsi="Segoe UI Historic" w:cs="Segoe UI Historic"/>
      <w:color w:val="4472C4" w:themeColor="accent1"/>
      <w:sz w:val="28"/>
    </w:rPr>
  </w:style>
  <w:style w:type="paragraph" w:styleId="3">
    <w:name w:val="heading 3"/>
    <w:basedOn w:val="a"/>
    <w:next w:val="a"/>
    <w:link w:val="30"/>
    <w:autoRedefine/>
    <w:uiPriority w:val="9"/>
    <w:unhideWhenUsed/>
    <w:qFormat/>
    <w:rsid w:val="002D7090"/>
    <w:pPr>
      <w:keepNext/>
      <w:keepLines/>
      <w:spacing w:before="40" w:after="0"/>
      <w:outlineLvl w:val="2"/>
    </w:pPr>
    <w:rPr>
      <w:rFonts w:ascii="Segoe UI Historic" w:eastAsiaTheme="majorEastAsia" w:hAnsi="Segoe UI Historic"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標題 1 字元"/>
    <w:basedOn w:val="a0"/>
    <w:link w:val="10"/>
    <w:uiPriority w:val="9"/>
    <w:rsid w:val="00187005"/>
    <w:rPr>
      <w:rFonts w:ascii="Segoe UI Historic" w:eastAsiaTheme="majorEastAsia" w:hAnsi="Segoe UI Historic" w:cstheme="majorBidi"/>
      <w:color w:val="2F5496" w:themeColor="accent1" w:themeShade="BF"/>
      <w:sz w:val="40"/>
      <w:szCs w:val="32"/>
      <w:lang w:val="en-GB"/>
    </w:rPr>
  </w:style>
  <w:style w:type="paragraph" w:styleId="a3">
    <w:name w:val="TOC Heading"/>
    <w:basedOn w:val="10"/>
    <w:next w:val="a"/>
    <w:uiPriority w:val="39"/>
    <w:unhideWhenUsed/>
    <w:qFormat/>
    <w:rsid w:val="00F46568"/>
    <w:pPr>
      <w:outlineLvl w:val="9"/>
    </w:pPr>
  </w:style>
  <w:style w:type="paragraph" w:styleId="21">
    <w:name w:val="toc 2"/>
    <w:basedOn w:val="a"/>
    <w:next w:val="a"/>
    <w:autoRedefine/>
    <w:uiPriority w:val="39"/>
    <w:unhideWhenUsed/>
    <w:rsid w:val="00F46568"/>
    <w:pPr>
      <w:spacing w:after="100"/>
      <w:ind w:left="220"/>
    </w:pPr>
    <w:rPr>
      <w:rFonts w:cs="Times New Roman"/>
    </w:rPr>
  </w:style>
  <w:style w:type="paragraph" w:styleId="12">
    <w:name w:val="toc 1"/>
    <w:basedOn w:val="a"/>
    <w:next w:val="a"/>
    <w:autoRedefine/>
    <w:uiPriority w:val="39"/>
    <w:unhideWhenUsed/>
    <w:rsid w:val="00F46568"/>
    <w:pPr>
      <w:spacing w:after="100"/>
    </w:pPr>
    <w:rPr>
      <w:rFonts w:cs="Times New Roman"/>
    </w:rPr>
  </w:style>
  <w:style w:type="paragraph" w:styleId="31">
    <w:name w:val="toc 3"/>
    <w:basedOn w:val="a"/>
    <w:next w:val="a"/>
    <w:autoRedefine/>
    <w:uiPriority w:val="39"/>
    <w:unhideWhenUsed/>
    <w:rsid w:val="00F46568"/>
    <w:pPr>
      <w:spacing w:after="100"/>
      <w:ind w:left="440"/>
    </w:pPr>
    <w:rPr>
      <w:rFonts w:cs="Times New Roman"/>
    </w:rPr>
  </w:style>
  <w:style w:type="character" w:customStyle="1" w:styleId="20">
    <w:name w:val="標題 2 字元"/>
    <w:basedOn w:val="a0"/>
    <w:link w:val="2"/>
    <w:uiPriority w:val="9"/>
    <w:rsid w:val="003D2551"/>
    <w:rPr>
      <w:rFonts w:ascii="Segoe UI Historic" w:hAnsi="Segoe UI Historic" w:cs="Segoe UI Historic"/>
      <w:color w:val="4472C4" w:themeColor="accent1"/>
      <w:sz w:val="28"/>
      <w:lang w:val="en-GB"/>
    </w:rPr>
  </w:style>
  <w:style w:type="character" w:styleId="a4">
    <w:name w:val="Hyperlink"/>
    <w:basedOn w:val="a0"/>
    <w:uiPriority w:val="99"/>
    <w:unhideWhenUsed/>
    <w:rsid w:val="00F46568"/>
    <w:rPr>
      <w:color w:val="0563C1" w:themeColor="hyperlink"/>
      <w:u w:val="single"/>
    </w:rPr>
  </w:style>
  <w:style w:type="paragraph" w:styleId="a5">
    <w:name w:val="header"/>
    <w:basedOn w:val="a"/>
    <w:link w:val="a6"/>
    <w:uiPriority w:val="99"/>
    <w:unhideWhenUsed/>
    <w:rsid w:val="00AA7E4D"/>
    <w:pPr>
      <w:tabs>
        <w:tab w:val="center" w:pos="4680"/>
        <w:tab w:val="right" w:pos="9360"/>
      </w:tabs>
      <w:spacing w:after="0" w:line="240" w:lineRule="auto"/>
    </w:pPr>
  </w:style>
  <w:style w:type="character" w:customStyle="1" w:styleId="a6">
    <w:name w:val="頁首 字元"/>
    <w:basedOn w:val="a0"/>
    <w:link w:val="a5"/>
    <w:uiPriority w:val="99"/>
    <w:rsid w:val="00AA7E4D"/>
  </w:style>
  <w:style w:type="paragraph" w:styleId="a7">
    <w:name w:val="footer"/>
    <w:basedOn w:val="a"/>
    <w:link w:val="a8"/>
    <w:uiPriority w:val="99"/>
    <w:unhideWhenUsed/>
    <w:rsid w:val="00AA7E4D"/>
    <w:pPr>
      <w:tabs>
        <w:tab w:val="center" w:pos="4680"/>
        <w:tab w:val="right" w:pos="9360"/>
      </w:tabs>
      <w:spacing w:after="0" w:line="240" w:lineRule="auto"/>
    </w:pPr>
  </w:style>
  <w:style w:type="character" w:customStyle="1" w:styleId="a8">
    <w:name w:val="頁尾 字元"/>
    <w:basedOn w:val="a0"/>
    <w:link w:val="a7"/>
    <w:uiPriority w:val="99"/>
    <w:rsid w:val="00AA7E4D"/>
  </w:style>
  <w:style w:type="paragraph" w:styleId="a9">
    <w:name w:val="Date"/>
    <w:basedOn w:val="a"/>
    <w:next w:val="a"/>
    <w:link w:val="aa"/>
    <w:uiPriority w:val="99"/>
    <w:semiHidden/>
    <w:unhideWhenUsed/>
    <w:rsid w:val="00982024"/>
  </w:style>
  <w:style w:type="character" w:customStyle="1" w:styleId="aa">
    <w:name w:val="日期 字元"/>
    <w:basedOn w:val="a0"/>
    <w:link w:val="a9"/>
    <w:uiPriority w:val="99"/>
    <w:semiHidden/>
    <w:rsid w:val="00982024"/>
  </w:style>
  <w:style w:type="paragraph" w:styleId="ab">
    <w:name w:val="No Spacing"/>
    <w:link w:val="ac"/>
    <w:uiPriority w:val="1"/>
    <w:qFormat/>
    <w:rsid w:val="00566765"/>
    <w:pPr>
      <w:spacing w:after="0" w:line="240" w:lineRule="auto"/>
    </w:pPr>
  </w:style>
  <w:style w:type="character" w:customStyle="1" w:styleId="ac">
    <w:name w:val="無間距 字元"/>
    <w:basedOn w:val="a0"/>
    <w:link w:val="ab"/>
    <w:uiPriority w:val="1"/>
    <w:rsid w:val="00566765"/>
  </w:style>
  <w:style w:type="paragraph" w:styleId="ad">
    <w:name w:val="List Paragraph"/>
    <w:basedOn w:val="a"/>
    <w:uiPriority w:val="34"/>
    <w:qFormat/>
    <w:rsid w:val="00143F69"/>
    <w:pPr>
      <w:ind w:left="720"/>
      <w:contextualSpacing/>
    </w:pPr>
  </w:style>
  <w:style w:type="character" w:customStyle="1" w:styleId="30">
    <w:name w:val="標題 3 字元"/>
    <w:basedOn w:val="a0"/>
    <w:link w:val="3"/>
    <w:uiPriority w:val="9"/>
    <w:rsid w:val="002D7090"/>
    <w:rPr>
      <w:rFonts w:ascii="Segoe UI Historic" w:eastAsiaTheme="majorEastAsia" w:hAnsi="Segoe UI Historic" w:cstheme="majorBidi"/>
      <w:color w:val="1F3763" w:themeColor="accent1" w:themeShade="7F"/>
      <w:sz w:val="24"/>
      <w:szCs w:val="24"/>
      <w:lang w:val="en-GB"/>
    </w:rPr>
  </w:style>
  <w:style w:type="numbering" w:customStyle="1" w:styleId="1">
    <w:name w:val="樣式1"/>
    <w:uiPriority w:val="99"/>
    <w:rsid w:val="00D2036D"/>
    <w:pPr>
      <w:numPr>
        <w:numId w:val="2"/>
      </w:numPr>
    </w:pPr>
  </w:style>
  <w:style w:type="table" w:styleId="ae">
    <w:name w:val="Table Grid"/>
    <w:basedOn w:val="a1"/>
    <w:uiPriority w:val="39"/>
    <w:rsid w:val="00935C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E73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0">
    <w:name w:val="HTML 預設格式 字元"/>
    <w:basedOn w:val="a0"/>
    <w:link w:val="HTML"/>
    <w:uiPriority w:val="99"/>
    <w:rsid w:val="00E73927"/>
    <w:rPr>
      <w:rFonts w:ascii="Courier New" w:eastAsia="Times New Roman" w:hAnsi="Courier New" w:cs="Courier New"/>
      <w:sz w:val="20"/>
      <w:szCs w:val="20"/>
    </w:rPr>
  </w:style>
  <w:style w:type="paragraph" w:styleId="af">
    <w:name w:val="Revision"/>
    <w:hidden/>
    <w:uiPriority w:val="99"/>
    <w:semiHidden/>
    <w:rsid w:val="00DC0FDF"/>
    <w:pPr>
      <w:spacing w:after="0" w:line="240" w:lineRule="auto"/>
    </w:pPr>
    <w:rPr>
      <w:lang w:val="en-GB"/>
    </w:rPr>
  </w:style>
  <w:style w:type="character" w:styleId="af0">
    <w:name w:val="Unresolved Mention"/>
    <w:basedOn w:val="a0"/>
    <w:uiPriority w:val="99"/>
    <w:semiHidden/>
    <w:unhideWhenUsed/>
    <w:rsid w:val="00DA0EB6"/>
    <w:rPr>
      <w:color w:val="605E5C"/>
      <w:shd w:val="clear" w:color="auto" w:fill="E1DFDD"/>
    </w:rPr>
  </w:style>
  <w:style w:type="character" w:customStyle="1" w:styleId="css-acv5hh">
    <w:name w:val="css-acv5hh"/>
    <w:basedOn w:val="a0"/>
    <w:rsid w:val="00355BF1"/>
  </w:style>
  <w:style w:type="character" w:customStyle="1" w:styleId="css-278qcu">
    <w:name w:val="css-278qcu"/>
    <w:basedOn w:val="a0"/>
    <w:rsid w:val="00355BF1"/>
  </w:style>
  <w:style w:type="character" w:customStyle="1" w:styleId="css-ima1mg">
    <w:name w:val="css-ima1mg"/>
    <w:basedOn w:val="a0"/>
    <w:rsid w:val="00355BF1"/>
  </w:style>
  <w:style w:type="character" w:customStyle="1" w:styleId="css-tczsq2">
    <w:name w:val="css-tczsq2"/>
    <w:basedOn w:val="a0"/>
    <w:rsid w:val="00355BF1"/>
  </w:style>
  <w:style w:type="character" w:customStyle="1" w:styleId="css-1dxrq2c">
    <w:name w:val="css-1dxrq2c"/>
    <w:basedOn w:val="a0"/>
    <w:rsid w:val="00355BF1"/>
  </w:style>
  <w:style w:type="character" w:customStyle="1" w:styleId="css-1wigqnc">
    <w:name w:val="css-1wigqnc"/>
    <w:basedOn w:val="a0"/>
    <w:rsid w:val="00355BF1"/>
  </w:style>
  <w:style w:type="character" w:customStyle="1" w:styleId="css-qz9gs3">
    <w:name w:val="css-qz9gs3"/>
    <w:basedOn w:val="a0"/>
    <w:rsid w:val="00355BF1"/>
  </w:style>
  <w:style w:type="character" w:customStyle="1" w:styleId="css-z4n4zn">
    <w:name w:val="css-z4n4zn"/>
    <w:basedOn w:val="a0"/>
    <w:rsid w:val="00355B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65485">
      <w:bodyDiv w:val="1"/>
      <w:marLeft w:val="0"/>
      <w:marRight w:val="0"/>
      <w:marTop w:val="0"/>
      <w:marBottom w:val="0"/>
      <w:divBdr>
        <w:top w:val="none" w:sz="0" w:space="0" w:color="auto"/>
        <w:left w:val="none" w:sz="0" w:space="0" w:color="auto"/>
        <w:bottom w:val="none" w:sz="0" w:space="0" w:color="auto"/>
        <w:right w:val="none" w:sz="0" w:space="0" w:color="auto"/>
      </w:divBdr>
    </w:div>
    <w:div w:id="185949398">
      <w:bodyDiv w:val="1"/>
      <w:marLeft w:val="0"/>
      <w:marRight w:val="0"/>
      <w:marTop w:val="0"/>
      <w:marBottom w:val="0"/>
      <w:divBdr>
        <w:top w:val="none" w:sz="0" w:space="0" w:color="auto"/>
        <w:left w:val="none" w:sz="0" w:space="0" w:color="auto"/>
        <w:bottom w:val="none" w:sz="0" w:space="0" w:color="auto"/>
        <w:right w:val="none" w:sz="0" w:space="0" w:color="auto"/>
      </w:divBdr>
    </w:div>
    <w:div w:id="250357450">
      <w:bodyDiv w:val="1"/>
      <w:marLeft w:val="0"/>
      <w:marRight w:val="0"/>
      <w:marTop w:val="0"/>
      <w:marBottom w:val="0"/>
      <w:divBdr>
        <w:top w:val="none" w:sz="0" w:space="0" w:color="auto"/>
        <w:left w:val="none" w:sz="0" w:space="0" w:color="auto"/>
        <w:bottom w:val="none" w:sz="0" w:space="0" w:color="auto"/>
        <w:right w:val="none" w:sz="0" w:space="0" w:color="auto"/>
      </w:divBdr>
    </w:div>
    <w:div w:id="267659763">
      <w:bodyDiv w:val="1"/>
      <w:marLeft w:val="0"/>
      <w:marRight w:val="0"/>
      <w:marTop w:val="0"/>
      <w:marBottom w:val="0"/>
      <w:divBdr>
        <w:top w:val="none" w:sz="0" w:space="0" w:color="auto"/>
        <w:left w:val="none" w:sz="0" w:space="0" w:color="auto"/>
        <w:bottom w:val="none" w:sz="0" w:space="0" w:color="auto"/>
        <w:right w:val="none" w:sz="0" w:space="0" w:color="auto"/>
      </w:divBdr>
    </w:div>
    <w:div w:id="363868030">
      <w:bodyDiv w:val="1"/>
      <w:marLeft w:val="0"/>
      <w:marRight w:val="0"/>
      <w:marTop w:val="0"/>
      <w:marBottom w:val="0"/>
      <w:divBdr>
        <w:top w:val="none" w:sz="0" w:space="0" w:color="auto"/>
        <w:left w:val="none" w:sz="0" w:space="0" w:color="auto"/>
        <w:bottom w:val="none" w:sz="0" w:space="0" w:color="auto"/>
        <w:right w:val="none" w:sz="0" w:space="0" w:color="auto"/>
      </w:divBdr>
    </w:div>
    <w:div w:id="471406476">
      <w:bodyDiv w:val="1"/>
      <w:marLeft w:val="0"/>
      <w:marRight w:val="0"/>
      <w:marTop w:val="0"/>
      <w:marBottom w:val="0"/>
      <w:divBdr>
        <w:top w:val="none" w:sz="0" w:space="0" w:color="auto"/>
        <w:left w:val="none" w:sz="0" w:space="0" w:color="auto"/>
        <w:bottom w:val="none" w:sz="0" w:space="0" w:color="auto"/>
        <w:right w:val="none" w:sz="0" w:space="0" w:color="auto"/>
      </w:divBdr>
      <w:divsChild>
        <w:div w:id="427846230">
          <w:marLeft w:val="0"/>
          <w:marRight w:val="0"/>
          <w:marTop w:val="0"/>
          <w:marBottom w:val="0"/>
          <w:divBdr>
            <w:top w:val="none" w:sz="0" w:space="0" w:color="auto"/>
            <w:left w:val="none" w:sz="0" w:space="0" w:color="auto"/>
            <w:bottom w:val="none" w:sz="0" w:space="0" w:color="auto"/>
            <w:right w:val="none" w:sz="0" w:space="0" w:color="auto"/>
          </w:divBdr>
        </w:div>
        <w:div w:id="450708684">
          <w:marLeft w:val="0"/>
          <w:marRight w:val="0"/>
          <w:marTop w:val="0"/>
          <w:marBottom w:val="0"/>
          <w:divBdr>
            <w:top w:val="none" w:sz="0" w:space="0" w:color="auto"/>
            <w:left w:val="none" w:sz="0" w:space="0" w:color="auto"/>
            <w:bottom w:val="none" w:sz="0" w:space="0" w:color="auto"/>
            <w:right w:val="none" w:sz="0" w:space="0" w:color="auto"/>
          </w:divBdr>
        </w:div>
        <w:div w:id="627861493">
          <w:marLeft w:val="0"/>
          <w:marRight w:val="0"/>
          <w:marTop w:val="0"/>
          <w:marBottom w:val="0"/>
          <w:divBdr>
            <w:top w:val="none" w:sz="0" w:space="0" w:color="auto"/>
            <w:left w:val="none" w:sz="0" w:space="0" w:color="auto"/>
            <w:bottom w:val="none" w:sz="0" w:space="0" w:color="auto"/>
            <w:right w:val="none" w:sz="0" w:space="0" w:color="auto"/>
          </w:divBdr>
        </w:div>
        <w:div w:id="1262445210">
          <w:marLeft w:val="0"/>
          <w:marRight w:val="0"/>
          <w:marTop w:val="0"/>
          <w:marBottom w:val="0"/>
          <w:divBdr>
            <w:top w:val="none" w:sz="0" w:space="0" w:color="auto"/>
            <w:left w:val="none" w:sz="0" w:space="0" w:color="auto"/>
            <w:bottom w:val="none" w:sz="0" w:space="0" w:color="auto"/>
            <w:right w:val="none" w:sz="0" w:space="0" w:color="auto"/>
          </w:divBdr>
        </w:div>
        <w:div w:id="1390150136">
          <w:marLeft w:val="0"/>
          <w:marRight w:val="0"/>
          <w:marTop w:val="0"/>
          <w:marBottom w:val="0"/>
          <w:divBdr>
            <w:top w:val="none" w:sz="0" w:space="0" w:color="auto"/>
            <w:left w:val="none" w:sz="0" w:space="0" w:color="auto"/>
            <w:bottom w:val="none" w:sz="0" w:space="0" w:color="auto"/>
            <w:right w:val="none" w:sz="0" w:space="0" w:color="auto"/>
          </w:divBdr>
        </w:div>
        <w:div w:id="1865095554">
          <w:marLeft w:val="0"/>
          <w:marRight w:val="0"/>
          <w:marTop w:val="0"/>
          <w:marBottom w:val="0"/>
          <w:divBdr>
            <w:top w:val="none" w:sz="0" w:space="0" w:color="auto"/>
            <w:left w:val="none" w:sz="0" w:space="0" w:color="auto"/>
            <w:bottom w:val="none" w:sz="0" w:space="0" w:color="auto"/>
            <w:right w:val="none" w:sz="0" w:space="0" w:color="auto"/>
          </w:divBdr>
        </w:div>
        <w:div w:id="1934164365">
          <w:marLeft w:val="0"/>
          <w:marRight w:val="0"/>
          <w:marTop w:val="0"/>
          <w:marBottom w:val="0"/>
          <w:divBdr>
            <w:top w:val="none" w:sz="0" w:space="0" w:color="auto"/>
            <w:left w:val="none" w:sz="0" w:space="0" w:color="auto"/>
            <w:bottom w:val="none" w:sz="0" w:space="0" w:color="auto"/>
            <w:right w:val="none" w:sz="0" w:space="0" w:color="auto"/>
          </w:divBdr>
        </w:div>
      </w:divsChild>
    </w:div>
    <w:div w:id="525018400">
      <w:bodyDiv w:val="1"/>
      <w:marLeft w:val="0"/>
      <w:marRight w:val="0"/>
      <w:marTop w:val="0"/>
      <w:marBottom w:val="0"/>
      <w:divBdr>
        <w:top w:val="none" w:sz="0" w:space="0" w:color="auto"/>
        <w:left w:val="none" w:sz="0" w:space="0" w:color="auto"/>
        <w:bottom w:val="none" w:sz="0" w:space="0" w:color="auto"/>
        <w:right w:val="none" w:sz="0" w:space="0" w:color="auto"/>
      </w:divBdr>
      <w:divsChild>
        <w:div w:id="893925881">
          <w:marLeft w:val="0"/>
          <w:marRight w:val="0"/>
          <w:marTop w:val="0"/>
          <w:marBottom w:val="0"/>
          <w:divBdr>
            <w:top w:val="none" w:sz="0" w:space="0" w:color="auto"/>
            <w:left w:val="none" w:sz="0" w:space="0" w:color="auto"/>
            <w:bottom w:val="none" w:sz="0" w:space="0" w:color="auto"/>
            <w:right w:val="none" w:sz="0" w:space="0" w:color="auto"/>
          </w:divBdr>
          <w:divsChild>
            <w:div w:id="207106378">
              <w:marLeft w:val="0"/>
              <w:marRight w:val="0"/>
              <w:marTop w:val="0"/>
              <w:marBottom w:val="0"/>
              <w:divBdr>
                <w:top w:val="none" w:sz="0" w:space="0" w:color="auto"/>
                <w:left w:val="none" w:sz="0" w:space="0" w:color="auto"/>
                <w:bottom w:val="none" w:sz="0" w:space="0" w:color="auto"/>
                <w:right w:val="none" w:sz="0" w:space="0" w:color="auto"/>
              </w:divBdr>
            </w:div>
            <w:div w:id="283082112">
              <w:marLeft w:val="0"/>
              <w:marRight w:val="0"/>
              <w:marTop w:val="0"/>
              <w:marBottom w:val="0"/>
              <w:divBdr>
                <w:top w:val="none" w:sz="0" w:space="0" w:color="auto"/>
                <w:left w:val="none" w:sz="0" w:space="0" w:color="auto"/>
                <w:bottom w:val="none" w:sz="0" w:space="0" w:color="auto"/>
                <w:right w:val="none" w:sz="0" w:space="0" w:color="auto"/>
              </w:divBdr>
            </w:div>
            <w:div w:id="448012827">
              <w:marLeft w:val="0"/>
              <w:marRight w:val="0"/>
              <w:marTop w:val="0"/>
              <w:marBottom w:val="0"/>
              <w:divBdr>
                <w:top w:val="none" w:sz="0" w:space="0" w:color="auto"/>
                <w:left w:val="none" w:sz="0" w:space="0" w:color="auto"/>
                <w:bottom w:val="none" w:sz="0" w:space="0" w:color="auto"/>
                <w:right w:val="none" w:sz="0" w:space="0" w:color="auto"/>
              </w:divBdr>
            </w:div>
            <w:div w:id="487676773">
              <w:marLeft w:val="0"/>
              <w:marRight w:val="0"/>
              <w:marTop w:val="0"/>
              <w:marBottom w:val="0"/>
              <w:divBdr>
                <w:top w:val="none" w:sz="0" w:space="0" w:color="auto"/>
                <w:left w:val="none" w:sz="0" w:space="0" w:color="auto"/>
                <w:bottom w:val="none" w:sz="0" w:space="0" w:color="auto"/>
                <w:right w:val="none" w:sz="0" w:space="0" w:color="auto"/>
              </w:divBdr>
            </w:div>
            <w:div w:id="540898446">
              <w:marLeft w:val="0"/>
              <w:marRight w:val="0"/>
              <w:marTop w:val="0"/>
              <w:marBottom w:val="0"/>
              <w:divBdr>
                <w:top w:val="none" w:sz="0" w:space="0" w:color="auto"/>
                <w:left w:val="none" w:sz="0" w:space="0" w:color="auto"/>
                <w:bottom w:val="none" w:sz="0" w:space="0" w:color="auto"/>
                <w:right w:val="none" w:sz="0" w:space="0" w:color="auto"/>
              </w:divBdr>
            </w:div>
            <w:div w:id="1012417299">
              <w:marLeft w:val="0"/>
              <w:marRight w:val="0"/>
              <w:marTop w:val="0"/>
              <w:marBottom w:val="0"/>
              <w:divBdr>
                <w:top w:val="none" w:sz="0" w:space="0" w:color="auto"/>
                <w:left w:val="none" w:sz="0" w:space="0" w:color="auto"/>
                <w:bottom w:val="none" w:sz="0" w:space="0" w:color="auto"/>
                <w:right w:val="none" w:sz="0" w:space="0" w:color="auto"/>
              </w:divBdr>
            </w:div>
            <w:div w:id="1035622953">
              <w:marLeft w:val="0"/>
              <w:marRight w:val="0"/>
              <w:marTop w:val="0"/>
              <w:marBottom w:val="0"/>
              <w:divBdr>
                <w:top w:val="none" w:sz="0" w:space="0" w:color="auto"/>
                <w:left w:val="none" w:sz="0" w:space="0" w:color="auto"/>
                <w:bottom w:val="none" w:sz="0" w:space="0" w:color="auto"/>
                <w:right w:val="none" w:sz="0" w:space="0" w:color="auto"/>
              </w:divBdr>
            </w:div>
            <w:div w:id="1457487762">
              <w:marLeft w:val="0"/>
              <w:marRight w:val="0"/>
              <w:marTop w:val="0"/>
              <w:marBottom w:val="0"/>
              <w:divBdr>
                <w:top w:val="none" w:sz="0" w:space="0" w:color="auto"/>
                <w:left w:val="none" w:sz="0" w:space="0" w:color="auto"/>
                <w:bottom w:val="none" w:sz="0" w:space="0" w:color="auto"/>
                <w:right w:val="none" w:sz="0" w:space="0" w:color="auto"/>
              </w:divBdr>
            </w:div>
            <w:div w:id="1460029401">
              <w:marLeft w:val="0"/>
              <w:marRight w:val="0"/>
              <w:marTop w:val="0"/>
              <w:marBottom w:val="0"/>
              <w:divBdr>
                <w:top w:val="none" w:sz="0" w:space="0" w:color="auto"/>
                <w:left w:val="none" w:sz="0" w:space="0" w:color="auto"/>
                <w:bottom w:val="none" w:sz="0" w:space="0" w:color="auto"/>
                <w:right w:val="none" w:sz="0" w:space="0" w:color="auto"/>
              </w:divBdr>
            </w:div>
            <w:div w:id="1716389772">
              <w:marLeft w:val="0"/>
              <w:marRight w:val="0"/>
              <w:marTop w:val="0"/>
              <w:marBottom w:val="0"/>
              <w:divBdr>
                <w:top w:val="none" w:sz="0" w:space="0" w:color="auto"/>
                <w:left w:val="none" w:sz="0" w:space="0" w:color="auto"/>
                <w:bottom w:val="none" w:sz="0" w:space="0" w:color="auto"/>
                <w:right w:val="none" w:sz="0" w:space="0" w:color="auto"/>
              </w:divBdr>
            </w:div>
            <w:div w:id="1732652166">
              <w:marLeft w:val="0"/>
              <w:marRight w:val="0"/>
              <w:marTop w:val="0"/>
              <w:marBottom w:val="0"/>
              <w:divBdr>
                <w:top w:val="none" w:sz="0" w:space="0" w:color="auto"/>
                <w:left w:val="none" w:sz="0" w:space="0" w:color="auto"/>
                <w:bottom w:val="none" w:sz="0" w:space="0" w:color="auto"/>
                <w:right w:val="none" w:sz="0" w:space="0" w:color="auto"/>
              </w:divBdr>
            </w:div>
            <w:div w:id="1785149153">
              <w:marLeft w:val="0"/>
              <w:marRight w:val="0"/>
              <w:marTop w:val="0"/>
              <w:marBottom w:val="0"/>
              <w:divBdr>
                <w:top w:val="none" w:sz="0" w:space="0" w:color="auto"/>
                <w:left w:val="none" w:sz="0" w:space="0" w:color="auto"/>
                <w:bottom w:val="none" w:sz="0" w:space="0" w:color="auto"/>
                <w:right w:val="none" w:sz="0" w:space="0" w:color="auto"/>
              </w:divBdr>
            </w:div>
            <w:div w:id="1828396982">
              <w:marLeft w:val="0"/>
              <w:marRight w:val="0"/>
              <w:marTop w:val="0"/>
              <w:marBottom w:val="0"/>
              <w:divBdr>
                <w:top w:val="none" w:sz="0" w:space="0" w:color="auto"/>
                <w:left w:val="none" w:sz="0" w:space="0" w:color="auto"/>
                <w:bottom w:val="none" w:sz="0" w:space="0" w:color="auto"/>
                <w:right w:val="none" w:sz="0" w:space="0" w:color="auto"/>
              </w:divBdr>
            </w:div>
            <w:div w:id="2005275530">
              <w:marLeft w:val="0"/>
              <w:marRight w:val="0"/>
              <w:marTop w:val="0"/>
              <w:marBottom w:val="0"/>
              <w:divBdr>
                <w:top w:val="none" w:sz="0" w:space="0" w:color="auto"/>
                <w:left w:val="none" w:sz="0" w:space="0" w:color="auto"/>
                <w:bottom w:val="none" w:sz="0" w:space="0" w:color="auto"/>
                <w:right w:val="none" w:sz="0" w:space="0" w:color="auto"/>
              </w:divBdr>
            </w:div>
            <w:div w:id="2030837504">
              <w:marLeft w:val="0"/>
              <w:marRight w:val="0"/>
              <w:marTop w:val="0"/>
              <w:marBottom w:val="0"/>
              <w:divBdr>
                <w:top w:val="none" w:sz="0" w:space="0" w:color="auto"/>
                <w:left w:val="none" w:sz="0" w:space="0" w:color="auto"/>
                <w:bottom w:val="none" w:sz="0" w:space="0" w:color="auto"/>
                <w:right w:val="none" w:sz="0" w:space="0" w:color="auto"/>
              </w:divBdr>
            </w:div>
            <w:div w:id="2090227933">
              <w:marLeft w:val="0"/>
              <w:marRight w:val="0"/>
              <w:marTop w:val="0"/>
              <w:marBottom w:val="0"/>
              <w:divBdr>
                <w:top w:val="none" w:sz="0" w:space="0" w:color="auto"/>
                <w:left w:val="none" w:sz="0" w:space="0" w:color="auto"/>
                <w:bottom w:val="none" w:sz="0" w:space="0" w:color="auto"/>
                <w:right w:val="none" w:sz="0" w:space="0" w:color="auto"/>
              </w:divBdr>
            </w:div>
            <w:div w:id="209304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40720">
      <w:bodyDiv w:val="1"/>
      <w:marLeft w:val="0"/>
      <w:marRight w:val="0"/>
      <w:marTop w:val="0"/>
      <w:marBottom w:val="0"/>
      <w:divBdr>
        <w:top w:val="none" w:sz="0" w:space="0" w:color="auto"/>
        <w:left w:val="none" w:sz="0" w:space="0" w:color="auto"/>
        <w:bottom w:val="none" w:sz="0" w:space="0" w:color="auto"/>
        <w:right w:val="none" w:sz="0" w:space="0" w:color="auto"/>
      </w:divBdr>
    </w:div>
    <w:div w:id="596255445">
      <w:bodyDiv w:val="1"/>
      <w:marLeft w:val="0"/>
      <w:marRight w:val="0"/>
      <w:marTop w:val="0"/>
      <w:marBottom w:val="0"/>
      <w:divBdr>
        <w:top w:val="none" w:sz="0" w:space="0" w:color="auto"/>
        <w:left w:val="none" w:sz="0" w:space="0" w:color="auto"/>
        <w:bottom w:val="none" w:sz="0" w:space="0" w:color="auto"/>
        <w:right w:val="none" w:sz="0" w:space="0" w:color="auto"/>
      </w:divBdr>
    </w:div>
    <w:div w:id="611670933">
      <w:bodyDiv w:val="1"/>
      <w:marLeft w:val="0"/>
      <w:marRight w:val="0"/>
      <w:marTop w:val="0"/>
      <w:marBottom w:val="0"/>
      <w:divBdr>
        <w:top w:val="none" w:sz="0" w:space="0" w:color="auto"/>
        <w:left w:val="none" w:sz="0" w:space="0" w:color="auto"/>
        <w:bottom w:val="none" w:sz="0" w:space="0" w:color="auto"/>
        <w:right w:val="none" w:sz="0" w:space="0" w:color="auto"/>
      </w:divBdr>
    </w:div>
    <w:div w:id="628707670">
      <w:bodyDiv w:val="1"/>
      <w:marLeft w:val="0"/>
      <w:marRight w:val="0"/>
      <w:marTop w:val="0"/>
      <w:marBottom w:val="0"/>
      <w:divBdr>
        <w:top w:val="none" w:sz="0" w:space="0" w:color="auto"/>
        <w:left w:val="none" w:sz="0" w:space="0" w:color="auto"/>
        <w:bottom w:val="none" w:sz="0" w:space="0" w:color="auto"/>
        <w:right w:val="none" w:sz="0" w:space="0" w:color="auto"/>
      </w:divBdr>
    </w:div>
    <w:div w:id="660160089">
      <w:bodyDiv w:val="1"/>
      <w:marLeft w:val="0"/>
      <w:marRight w:val="0"/>
      <w:marTop w:val="0"/>
      <w:marBottom w:val="0"/>
      <w:divBdr>
        <w:top w:val="none" w:sz="0" w:space="0" w:color="auto"/>
        <w:left w:val="none" w:sz="0" w:space="0" w:color="auto"/>
        <w:bottom w:val="none" w:sz="0" w:space="0" w:color="auto"/>
        <w:right w:val="none" w:sz="0" w:space="0" w:color="auto"/>
      </w:divBdr>
    </w:div>
    <w:div w:id="681858637">
      <w:bodyDiv w:val="1"/>
      <w:marLeft w:val="0"/>
      <w:marRight w:val="0"/>
      <w:marTop w:val="0"/>
      <w:marBottom w:val="0"/>
      <w:divBdr>
        <w:top w:val="none" w:sz="0" w:space="0" w:color="auto"/>
        <w:left w:val="none" w:sz="0" w:space="0" w:color="auto"/>
        <w:bottom w:val="none" w:sz="0" w:space="0" w:color="auto"/>
        <w:right w:val="none" w:sz="0" w:space="0" w:color="auto"/>
      </w:divBdr>
    </w:div>
    <w:div w:id="758138095">
      <w:bodyDiv w:val="1"/>
      <w:marLeft w:val="0"/>
      <w:marRight w:val="0"/>
      <w:marTop w:val="0"/>
      <w:marBottom w:val="0"/>
      <w:divBdr>
        <w:top w:val="none" w:sz="0" w:space="0" w:color="auto"/>
        <w:left w:val="none" w:sz="0" w:space="0" w:color="auto"/>
        <w:bottom w:val="none" w:sz="0" w:space="0" w:color="auto"/>
        <w:right w:val="none" w:sz="0" w:space="0" w:color="auto"/>
      </w:divBdr>
    </w:div>
    <w:div w:id="1045986166">
      <w:bodyDiv w:val="1"/>
      <w:marLeft w:val="0"/>
      <w:marRight w:val="0"/>
      <w:marTop w:val="0"/>
      <w:marBottom w:val="0"/>
      <w:divBdr>
        <w:top w:val="none" w:sz="0" w:space="0" w:color="auto"/>
        <w:left w:val="none" w:sz="0" w:space="0" w:color="auto"/>
        <w:bottom w:val="none" w:sz="0" w:space="0" w:color="auto"/>
        <w:right w:val="none" w:sz="0" w:space="0" w:color="auto"/>
      </w:divBdr>
    </w:div>
    <w:div w:id="1163083571">
      <w:bodyDiv w:val="1"/>
      <w:marLeft w:val="0"/>
      <w:marRight w:val="0"/>
      <w:marTop w:val="0"/>
      <w:marBottom w:val="0"/>
      <w:divBdr>
        <w:top w:val="none" w:sz="0" w:space="0" w:color="auto"/>
        <w:left w:val="none" w:sz="0" w:space="0" w:color="auto"/>
        <w:bottom w:val="none" w:sz="0" w:space="0" w:color="auto"/>
        <w:right w:val="none" w:sz="0" w:space="0" w:color="auto"/>
      </w:divBdr>
    </w:div>
    <w:div w:id="1203791626">
      <w:bodyDiv w:val="1"/>
      <w:marLeft w:val="0"/>
      <w:marRight w:val="0"/>
      <w:marTop w:val="0"/>
      <w:marBottom w:val="0"/>
      <w:divBdr>
        <w:top w:val="none" w:sz="0" w:space="0" w:color="auto"/>
        <w:left w:val="none" w:sz="0" w:space="0" w:color="auto"/>
        <w:bottom w:val="none" w:sz="0" w:space="0" w:color="auto"/>
        <w:right w:val="none" w:sz="0" w:space="0" w:color="auto"/>
      </w:divBdr>
    </w:div>
    <w:div w:id="1295255488">
      <w:bodyDiv w:val="1"/>
      <w:marLeft w:val="0"/>
      <w:marRight w:val="0"/>
      <w:marTop w:val="0"/>
      <w:marBottom w:val="0"/>
      <w:divBdr>
        <w:top w:val="none" w:sz="0" w:space="0" w:color="auto"/>
        <w:left w:val="none" w:sz="0" w:space="0" w:color="auto"/>
        <w:bottom w:val="none" w:sz="0" w:space="0" w:color="auto"/>
        <w:right w:val="none" w:sz="0" w:space="0" w:color="auto"/>
      </w:divBdr>
    </w:div>
    <w:div w:id="1318997918">
      <w:bodyDiv w:val="1"/>
      <w:marLeft w:val="0"/>
      <w:marRight w:val="0"/>
      <w:marTop w:val="0"/>
      <w:marBottom w:val="0"/>
      <w:divBdr>
        <w:top w:val="none" w:sz="0" w:space="0" w:color="auto"/>
        <w:left w:val="none" w:sz="0" w:space="0" w:color="auto"/>
        <w:bottom w:val="none" w:sz="0" w:space="0" w:color="auto"/>
        <w:right w:val="none" w:sz="0" w:space="0" w:color="auto"/>
      </w:divBdr>
    </w:div>
    <w:div w:id="1627849469">
      <w:bodyDiv w:val="1"/>
      <w:marLeft w:val="0"/>
      <w:marRight w:val="0"/>
      <w:marTop w:val="0"/>
      <w:marBottom w:val="0"/>
      <w:divBdr>
        <w:top w:val="none" w:sz="0" w:space="0" w:color="auto"/>
        <w:left w:val="none" w:sz="0" w:space="0" w:color="auto"/>
        <w:bottom w:val="none" w:sz="0" w:space="0" w:color="auto"/>
        <w:right w:val="none" w:sz="0" w:space="0" w:color="auto"/>
      </w:divBdr>
    </w:div>
    <w:div w:id="1647660306">
      <w:bodyDiv w:val="1"/>
      <w:marLeft w:val="0"/>
      <w:marRight w:val="0"/>
      <w:marTop w:val="0"/>
      <w:marBottom w:val="0"/>
      <w:divBdr>
        <w:top w:val="none" w:sz="0" w:space="0" w:color="auto"/>
        <w:left w:val="none" w:sz="0" w:space="0" w:color="auto"/>
        <w:bottom w:val="none" w:sz="0" w:space="0" w:color="auto"/>
        <w:right w:val="none" w:sz="0" w:space="0" w:color="auto"/>
      </w:divBdr>
    </w:div>
    <w:div w:id="1689679170">
      <w:bodyDiv w:val="1"/>
      <w:marLeft w:val="0"/>
      <w:marRight w:val="0"/>
      <w:marTop w:val="0"/>
      <w:marBottom w:val="0"/>
      <w:divBdr>
        <w:top w:val="none" w:sz="0" w:space="0" w:color="auto"/>
        <w:left w:val="none" w:sz="0" w:space="0" w:color="auto"/>
        <w:bottom w:val="none" w:sz="0" w:space="0" w:color="auto"/>
        <w:right w:val="none" w:sz="0" w:space="0" w:color="auto"/>
      </w:divBdr>
    </w:div>
    <w:div w:id="1759058013">
      <w:bodyDiv w:val="1"/>
      <w:marLeft w:val="0"/>
      <w:marRight w:val="0"/>
      <w:marTop w:val="0"/>
      <w:marBottom w:val="0"/>
      <w:divBdr>
        <w:top w:val="none" w:sz="0" w:space="0" w:color="auto"/>
        <w:left w:val="none" w:sz="0" w:space="0" w:color="auto"/>
        <w:bottom w:val="none" w:sz="0" w:space="0" w:color="auto"/>
        <w:right w:val="none" w:sz="0" w:space="0" w:color="auto"/>
      </w:divBdr>
    </w:div>
    <w:div w:id="1775594861">
      <w:bodyDiv w:val="1"/>
      <w:marLeft w:val="0"/>
      <w:marRight w:val="0"/>
      <w:marTop w:val="0"/>
      <w:marBottom w:val="0"/>
      <w:divBdr>
        <w:top w:val="none" w:sz="0" w:space="0" w:color="auto"/>
        <w:left w:val="none" w:sz="0" w:space="0" w:color="auto"/>
        <w:bottom w:val="none" w:sz="0" w:space="0" w:color="auto"/>
        <w:right w:val="none" w:sz="0" w:space="0" w:color="auto"/>
      </w:divBdr>
    </w:div>
    <w:div w:id="1852794068">
      <w:bodyDiv w:val="1"/>
      <w:marLeft w:val="0"/>
      <w:marRight w:val="0"/>
      <w:marTop w:val="0"/>
      <w:marBottom w:val="0"/>
      <w:divBdr>
        <w:top w:val="none" w:sz="0" w:space="0" w:color="auto"/>
        <w:left w:val="none" w:sz="0" w:space="0" w:color="auto"/>
        <w:bottom w:val="none" w:sz="0" w:space="0" w:color="auto"/>
        <w:right w:val="none" w:sz="0" w:space="0" w:color="auto"/>
      </w:divBdr>
    </w:div>
    <w:div w:id="1944264761">
      <w:bodyDiv w:val="1"/>
      <w:marLeft w:val="0"/>
      <w:marRight w:val="0"/>
      <w:marTop w:val="0"/>
      <w:marBottom w:val="0"/>
      <w:divBdr>
        <w:top w:val="none" w:sz="0" w:space="0" w:color="auto"/>
        <w:left w:val="none" w:sz="0" w:space="0" w:color="auto"/>
        <w:bottom w:val="none" w:sz="0" w:space="0" w:color="auto"/>
        <w:right w:val="none" w:sz="0" w:space="0" w:color="auto"/>
      </w:divBdr>
    </w:div>
    <w:div w:id="1950965850">
      <w:bodyDiv w:val="1"/>
      <w:marLeft w:val="0"/>
      <w:marRight w:val="0"/>
      <w:marTop w:val="0"/>
      <w:marBottom w:val="0"/>
      <w:divBdr>
        <w:top w:val="none" w:sz="0" w:space="0" w:color="auto"/>
        <w:left w:val="none" w:sz="0" w:space="0" w:color="auto"/>
        <w:bottom w:val="none" w:sz="0" w:space="0" w:color="auto"/>
        <w:right w:val="none" w:sz="0" w:space="0" w:color="auto"/>
      </w:divBdr>
    </w:div>
    <w:div w:id="2028098413">
      <w:bodyDiv w:val="1"/>
      <w:marLeft w:val="0"/>
      <w:marRight w:val="0"/>
      <w:marTop w:val="0"/>
      <w:marBottom w:val="0"/>
      <w:divBdr>
        <w:top w:val="none" w:sz="0" w:space="0" w:color="auto"/>
        <w:left w:val="none" w:sz="0" w:space="0" w:color="auto"/>
        <w:bottom w:val="none" w:sz="0" w:space="0" w:color="auto"/>
        <w:right w:val="none" w:sz="0" w:space="0" w:color="auto"/>
      </w:divBdr>
    </w:div>
    <w:div w:id="2033726352">
      <w:bodyDiv w:val="1"/>
      <w:marLeft w:val="0"/>
      <w:marRight w:val="0"/>
      <w:marTop w:val="0"/>
      <w:marBottom w:val="0"/>
      <w:divBdr>
        <w:top w:val="none" w:sz="0" w:space="0" w:color="auto"/>
        <w:left w:val="none" w:sz="0" w:space="0" w:color="auto"/>
        <w:bottom w:val="none" w:sz="0" w:space="0" w:color="auto"/>
        <w:right w:val="none" w:sz="0" w:space="0" w:color="auto"/>
      </w:divBdr>
      <w:divsChild>
        <w:div w:id="996109356">
          <w:marLeft w:val="0"/>
          <w:marRight w:val="0"/>
          <w:marTop w:val="0"/>
          <w:marBottom w:val="0"/>
          <w:divBdr>
            <w:top w:val="none" w:sz="0" w:space="0" w:color="auto"/>
            <w:left w:val="none" w:sz="0" w:space="0" w:color="auto"/>
            <w:bottom w:val="none" w:sz="0" w:space="0" w:color="auto"/>
            <w:right w:val="none" w:sz="0" w:space="0" w:color="auto"/>
          </w:divBdr>
          <w:divsChild>
            <w:div w:id="218638801">
              <w:marLeft w:val="0"/>
              <w:marRight w:val="0"/>
              <w:marTop w:val="0"/>
              <w:marBottom w:val="0"/>
              <w:divBdr>
                <w:top w:val="none" w:sz="0" w:space="0" w:color="auto"/>
                <w:left w:val="none" w:sz="0" w:space="0" w:color="auto"/>
                <w:bottom w:val="none" w:sz="0" w:space="0" w:color="auto"/>
                <w:right w:val="none" w:sz="0" w:space="0" w:color="auto"/>
              </w:divBdr>
            </w:div>
            <w:div w:id="375276720">
              <w:marLeft w:val="0"/>
              <w:marRight w:val="0"/>
              <w:marTop w:val="0"/>
              <w:marBottom w:val="0"/>
              <w:divBdr>
                <w:top w:val="none" w:sz="0" w:space="0" w:color="auto"/>
                <w:left w:val="none" w:sz="0" w:space="0" w:color="auto"/>
                <w:bottom w:val="none" w:sz="0" w:space="0" w:color="auto"/>
                <w:right w:val="none" w:sz="0" w:space="0" w:color="auto"/>
              </w:divBdr>
            </w:div>
            <w:div w:id="391347177">
              <w:marLeft w:val="0"/>
              <w:marRight w:val="0"/>
              <w:marTop w:val="0"/>
              <w:marBottom w:val="0"/>
              <w:divBdr>
                <w:top w:val="none" w:sz="0" w:space="0" w:color="auto"/>
                <w:left w:val="none" w:sz="0" w:space="0" w:color="auto"/>
                <w:bottom w:val="none" w:sz="0" w:space="0" w:color="auto"/>
                <w:right w:val="none" w:sz="0" w:space="0" w:color="auto"/>
              </w:divBdr>
            </w:div>
            <w:div w:id="575209756">
              <w:marLeft w:val="0"/>
              <w:marRight w:val="0"/>
              <w:marTop w:val="0"/>
              <w:marBottom w:val="0"/>
              <w:divBdr>
                <w:top w:val="none" w:sz="0" w:space="0" w:color="auto"/>
                <w:left w:val="none" w:sz="0" w:space="0" w:color="auto"/>
                <w:bottom w:val="none" w:sz="0" w:space="0" w:color="auto"/>
                <w:right w:val="none" w:sz="0" w:space="0" w:color="auto"/>
              </w:divBdr>
            </w:div>
            <w:div w:id="638271564">
              <w:marLeft w:val="0"/>
              <w:marRight w:val="0"/>
              <w:marTop w:val="0"/>
              <w:marBottom w:val="0"/>
              <w:divBdr>
                <w:top w:val="none" w:sz="0" w:space="0" w:color="auto"/>
                <w:left w:val="none" w:sz="0" w:space="0" w:color="auto"/>
                <w:bottom w:val="none" w:sz="0" w:space="0" w:color="auto"/>
                <w:right w:val="none" w:sz="0" w:space="0" w:color="auto"/>
              </w:divBdr>
            </w:div>
            <w:div w:id="738329901">
              <w:marLeft w:val="0"/>
              <w:marRight w:val="0"/>
              <w:marTop w:val="0"/>
              <w:marBottom w:val="0"/>
              <w:divBdr>
                <w:top w:val="none" w:sz="0" w:space="0" w:color="auto"/>
                <w:left w:val="none" w:sz="0" w:space="0" w:color="auto"/>
                <w:bottom w:val="none" w:sz="0" w:space="0" w:color="auto"/>
                <w:right w:val="none" w:sz="0" w:space="0" w:color="auto"/>
              </w:divBdr>
            </w:div>
            <w:div w:id="785538392">
              <w:marLeft w:val="0"/>
              <w:marRight w:val="0"/>
              <w:marTop w:val="0"/>
              <w:marBottom w:val="0"/>
              <w:divBdr>
                <w:top w:val="none" w:sz="0" w:space="0" w:color="auto"/>
                <w:left w:val="none" w:sz="0" w:space="0" w:color="auto"/>
                <w:bottom w:val="none" w:sz="0" w:space="0" w:color="auto"/>
                <w:right w:val="none" w:sz="0" w:space="0" w:color="auto"/>
              </w:divBdr>
            </w:div>
            <w:div w:id="891307000">
              <w:marLeft w:val="0"/>
              <w:marRight w:val="0"/>
              <w:marTop w:val="0"/>
              <w:marBottom w:val="0"/>
              <w:divBdr>
                <w:top w:val="none" w:sz="0" w:space="0" w:color="auto"/>
                <w:left w:val="none" w:sz="0" w:space="0" w:color="auto"/>
                <w:bottom w:val="none" w:sz="0" w:space="0" w:color="auto"/>
                <w:right w:val="none" w:sz="0" w:space="0" w:color="auto"/>
              </w:divBdr>
            </w:div>
            <w:div w:id="1082726194">
              <w:marLeft w:val="0"/>
              <w:marRight w:val="0"/>
              <w:marTop w:val="0"/>
              <w:marBottom w:val="0"/>
              <w:divBdr>
                <w:top w:val="none" w:sz="0" w:space="0" w:color="auto"/>
                <w:left w:val="none" w:sz="0" w:space="0" w:color="auto"/>
                <w:bottom w:val="none" w:sz="0" w:space="0" w:color="auto"/>
                <w:right w:val="none" w:sz="0" w:space="0" w:color="auto"/>
              </w:divBdr>
            </w:div>
            <w:div w:id="1435249304">
              <w:marLeft w:val="0"/>
              <w:marRight w:val="0"/>
              <w:marTop w:val="0"/>
              <w:marBottom w:val="0"/>
              <w:divBdr>
                <w:top w:val="none" w:sz="0" w:space="0" w:color="auto"/>
                <w:left w:val="none" w:sz="0" w:space="0" w:color="auto"/>
                <w:bottom w:val="none" w:sz="0" w:space="0" w:color="auto"/>
                <w:right w:val="none" w:sz="0" w:space="0" w:color="auto"/>
              </w:divBdr>
            </w:div>
            <w:div w:id="15494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139111">
      <w:bodyDiv w:val="1"/>
      <w:marLeft w:val="0"/>
      <w:marRight w:val="0"/>
      <w:marTop w:val="0"/>
      <w:marBottom w:val="0"/>
      <w:divBdr>
        <w:top w:val="none" w:sz="0" w:space="0" w:color="auto"/>
        <w:left w:val="none" w:sz="0" w:space="0" w:color="auto"/>
        <w:bottom w:val="none" w:sz="0" w:space="0" w:color="auto"/>
        <w:right w:val="none" w:sz="0" w:space="0" w:color="auto"/>
      </w:divBdr>
    </w:div>
    <w:div w:id="21056127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mailto:admin@shalev.ml"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Chinghey.lau@newhallstudent.co.uk</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EC0CE33-31C6-4C2A-B642-C855E6BB20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13746</TotalTime>
  <Pages>1</Pages>
  <Words>11737</Words>
  <Characters>66905</Characters>
  <Application>Microsoft Office Word</Application>
  <DocSecurity>0</DocSecurity>
  <Lines>557</Lines>
  <Paragraphs>156</Paragraphs>
  <ScaleCrop>false</ScaleCrop>
  <Company/>
  <LinksUpToDate>false</LinksUpToDate>
  <CharactersWithSpaces>78486</CharactersWithSpaces>
  <SharedDoc>false</SharedDoc>
  <HLinks>
    <vt:vector size="330" baseType="variant">
      <vt:variant>
        <vt:i4>3473432</vt:i4>
      </vt:variant>
      <vt:variant>
        <vt:i4>327</vt:i4>
      </vt:variant>
      <vt:variant>
        <vt:i4>0</vt:i4>
      </vt:variant>
      <vt:variant>
        <vt:i4>5</vt:i4>
      </vt:variant>
      <vt:variant>
        <vt:lpwstr>mailto:admin@shalev.ml</vt:lpwstr>
      </vt:variant>
      <vt:variant>
        <vt:lpwstr/>
      </vt:variant>
      <vt:variant>
        <vt:i4>1966129</vt:i4>
      </vt:variant>
      <vt:variant>
        <vt:i4>320</vt:i4>
      </vt:variant>
      <vt:variant>
        <vt:i4>0</vt:i4>
      </vt:variant>
      <vt:variant>
        <vt:i4>5</vt:i4>
      </vt:variant>
      <vt:variant>
        <vt:lpwstr/>
      </vt:variant>
      <vt:variant>
        <vt:lpwstr>_Toc129599076</vt:lpwstr>
      </vt:variant>
      <vt:variant>
        <vt:i4>1966129</vt:i4>
      </vt:variant>
      <vt:variant>
        <vt:i4>314</vt:i4>
      </vt:variant>
      <vt:variant>
        <vt:i4>0</vt:i4>
      </vt:variant>
      <vt:variant>
        <vt:i4>5</vt:i4>
      </vt:variant>
      <vt:variant>
        <vt:lpwstr/>
      </vt:variant>
      <vt:variant>
        <vt:lpwstr>_Toc129599075</vt:lpwstr>
      </vt:variant>
      <vt:variant>
        <vt:i4>1966129</vt:i4>
      </vt:variant>
      <vt:variant>
        <vt:i4>308</vt:i4>
      </vt:variant>
      <vt:variant>
        <vt:i4>0</vt:i4>
      </vt:variant>
      <vt:variant>
        <vt:i4>5</vt:i4>
      </vt:variant>
      <vt:variant>
        <vt:lpwstr/>
      </vt:variant>
      <vt:variant>
        <vt:lpwstr>_Toc129599074</vt:lpwstr>
      </vt:variant>
      <vt:variant>
        <vt:i4>1966129</vt:i4>
      </vt:variant>
      <vt:variant>
        <vt:i4>302</vt:i4>
      </vt:variant>
      <vt:variant>
        <vt:i4>0</vt:i4>
      </vt:variant>
      <vt:variant>
        <vt:i4>5</vt:i4>
      </vt:variant>
      <vt:variant>
        <vt:lpwstr/>
      </vt:variant>
      <vt:variant>
        <vt:lpwstr>_Toc129599073</vt:lpwstr>
      </vt:variant>
      <vt:variant>
        <vt:i4>1966129</vt:i4>
      </vt:variant>
      <vt:variant>
        <vt:i4>296</vt:i4>
      </vt:variant>
      <vt:variant>
        <vt:i4>0</vt:i4>
      </vt:variant>
      <vt:variant>
        <vt:i4>5</vt:i4>
      </vt:variant>
      <vt:variant>
        <vt:lpwstr/>
      </vt:variant>
      <vt:variant>
        <vt:lpwstr>_Toc129599072</vt:lpwstr>
      </vt:variant>
      <vt:variant>
        <vt:i4>1966129</vt:i4>
      </vt:variant>
      <vt:variant>
        <vt:i4>290</vt:i4>
      </vt:variant>
      <vt:variant>
        <vt:i4>0</vt:i4>
      </vt:variant>
      <vt:variant>
        <vt:i4>5</vt:i4>
      </vt:variant>
      <vt:variant>
        <vt:lpwstr/>
      </vt:variant>
      <vt:variant>
        <vt:lpwstr>_Toc129599071</vt:lpwstr>
      </vt:variant>
      <vt:variant>
        <vt:i4>1966129</vt:i4>
      </vt:variant>
      <vt:variant>
        <vt:i4>284</vt:i4>
      </vt:variant>
      <vt:variant>
        <vt:i4>0</vt:i4>
      </vt:variant>
      <vt:variant>
        <vt:i4>5</vt:i4>
      </vt:variant>
      <vt:variant>
        <vt:lpwstr/>
      </vt:variant>
      <vt:variant>
        <vt:lpwstr>_Toc129599070</vt:lpwstr>
      </vt:variant>
      <vt:variant>
        <vt:i4>2031665</vt:i4>
      </vt:variant>
      <vt:variant>
        <vt:i4>278</vt:i4>
      </vt:variant>
      <vt:variant>
        <vt:i4>0</vt:i4>
      </vt:variant>
      <vt:variant>
        <vt:i4>5</vt:i4>
      </vt:variant>
      <vt:variant>
        <vt:lpwstr/>
      </vt:variant>
      <vt:variant>
        <vt:lpwstr>_Toc129599069</vt:lpwstr>
      </vt:variant>
      <vt:variant>
        <vt:i4>2031665</vt:i4>
      </vt:variant>
      <vt:variant>
        <vt:i4>272</vt:i4>
      </vt:variant>
      <vt:variant>
        <vt:i4>0</vt:i4>
      </vt:variant>
      <vt:variant>
        <vt:i4>5</vt:i4>
      </vt:variant>
      <vt:variant>
        <vt:lpwstr/>
      </vt:variant>
      <vt:variant>
        <vt:lpwstr>_Toc129599068</vt:lpwstr>
      </vt:variant>
      <vt:variant>
        <vt:i4>2031665</vt:i4>
      </vt:variant>
      <vt:variant>
        <vt:i4>266</vt:i4>
      </vt:variant>
      <vt:variant>
        <vt:i4>0</vt:i4>
      </vt:variant>
      <vt:variant>
        <vt:i4>5</vt:i4>
      </vt:variant>
      <vt:variant>
        <vt:lpwstr/>
      </vt:variant>
      <vt:variant>
        <vt:lpwstr>_Toc129599067</vt:lpwstr>
      </vt:variant>
      <vt:variant>
        <vt:i4>2031665</vt:i4>
      </vt:variant>
      <vt:variant>
        <vt:i4>260</vt:i4>
      </vt:variant>
      <vt:variant>
        <vt:i4>0</vt:i4>
      </vt:variant>
      <vt:variant>
        <vt:i4>5</vt:i4>
      </vt:variant>
      <vt:variant>
        <vt:lpwstr/>
      </vt:variant>
      <vt:variant>
        <vt:lpwstr>_Toc129599066</vt:lpwstr>
      </vt:variant>
      <vt:variant>
        <vt:i4>2031665</vt:i4>
      </vt:variant>
      <vt:variant>
        <vt:i4>254</vt:i4>
      </vt:variant>
      <vt:variant>
        <vt:i4>0</vt:i4>
      </vt:variant>
      <vt:variant>
        <vt:i4>5</vt:i4>
      </vt:variant>
      <vt:variant>
        <vt:lpwstr/>
      </vt:variant>
      <vt:variant>
        <vt:lpwstr>_Toc129599065</vt:lpwstr>
      </vt:variant>
      <vt:variant>
        <vt:i4>2031665</vt:i4>
      </vt:variant>
      <vt:variant>
        <vt:i4>248</vt:i4>
      </vt:variant>
      <vt:variant>
        <vt:i4>0</vt:i4>
      </vt:variant>
      <vt:variant>
        <vt:i4>5</vt:i4>
      </vt:variant>
      <vt:variant>
        <vt:lpwstr/>
      </vt:variant>
      <vt:variant>
        <vt:lpwstr>_Toc129599064</vt:lpwstr>
      </vt:variant>
      <vt:variant>
        <vt:i4>2031665</vt:i4>
      </vt:variant>
      <vt:variant>
        <vt:i4>242</vt:i4>
      </vt:variant>
      <vt:variant>
        <vt:i4>0</vt:i4>
      </vt:variant>
      <vt:variant>
        <vt:i4>5</vt:i4>
      </vt:variant>
      <vt:variant>
        <vt:lpwstr/>
      </vt:variant>
      <vt:variant>
        <vt:lpwstr>_Toc129599063</vt:lpwstr>
      </vt:variant>
      <vt:variant>
        <vt:i4>2031665</vt:i4>
      </vt:variant>
      <vt:variant>
        <vt:i4>236</vt:i4>
      </vt:variant>
      <vt:variant>
        <vt:i4>0</vt:i4>
      </vt:variant>
      <vt:variant>
        <vt:i4>5</vt:i4>
      </vt:variant>
      <vt:variant>
        <vt:lpwstr/>
      </vt:variant>
      <vt:variant>
        <vt:lpwstr>_Toc129599062</vt:lpwstr>
      </vt:variant>
      <vt:variant>
        <vt:i4>2031665</vt:i4>
      </vt:variant>
      <vt:variant>
        <vt:i4>230</vt:i4>
      </vt:variant>
      <vt:variant>
        <vt:i4>0</vt:i4>
      </vt:variant>
      <vt:variant>
        <vt:i4>5</vt:i4>
      </vt:variant>
      <vt:variant>
        <vt:lpwstr/>
      </vt:variant>
      <vt:variant>
        <vt:lpwstr>_Toc129599061</vt:lpwstr>
      </vt:variant>
      <vt:variant>
        <vt:i4>2031665</vt:i4>
      </vt:variant>
      <vt:variant>
        <vt:i4>224</vt:i4>
      </vt:variant>
      <vt:variant>
        <vt:i4>0</vt:i4>
      </vt:variant>
      <vt:variant>
        <vt:i4>5</vt:i4>
      </vt:variant>
      <vt:variant>
        <vt:lpwstr/>
      </vt:variant>
      <vt:variant>
        <vt:lpwstr>_Toc129599060</vt:lpwstr>
      </vt:variant>
      <vt:variant>
        <vt:i4>1835057</vt:i4>
      </vt:variant>
      <vt:variant>
        <vt:i4>218</vt:i4>
      </vt:variant>
      <vt:variant>
        <vt:i4>0</vt:i4>
      </vt:variant>
      <vt:variant>
        <vt:i4>5</vt:i4>
      </vt:variant>
      <vt:variant>
        <vt:lpwstr/>
      </vt:variant>
      <vt:variant>
        <vt:lpwstr>_Toc129599059</vt:lpwstr>
      </vt:variant>
      <vt:variant>
        <vt:i4>1835057</vt:i4>
      </vt:variant>
      <vt:variant>
        <vt:i4>212</vt:i4>
      </vt:variant>
      <vt:variant>
        <vt:i4>0</vt:i4>
      </vt:variant>
      <vt:variant>
        <vt:i4>5</vt:i4>
      </vt:variant>
      <vt:variant>
        <vt:lpwstr/>
      </vt:variant>
      <vt:variant>
        <vt:lpwstr>_Toc129599058</vt:lpwstr>
      </vt:variant>
      <vt:variant>
        <vt:i4>1835057</vt:i4>
      </vt:variant>
      <vt:variant>
        <vt:i4>206</vt:i4>
      </vt:variant>
      <vt:variant>
        <vt:i4>0</vt:i4>
      </vt:variant>
      <vt:variant>
        <vt:i4>5</vt:i4>
      </vt:variant>
      <vt:variant>
        <vt:lpwstr/>
      </vt:variant>
      <vt:variant>
        <vt:lpwstr>_Toc129599057</vt:lpwstr>
      </vt:variant>
      <vt:variant>
        <vt:i4>1835057</vt:i4>
      </vt:variant>
      <vt:variant>
        <vt:i4>200</vt:i4>
      </vt:variant>
      <vt:variant>
        <vt:i4>0</vt:i4>
      </vt:variant>
      <vt:variant>
        <vt:i4>5</vt:i4>
      </vt:variant>
      <vt:variant>
        <vt:lpwstr/>
      </vt:variant>
      <vt:variant>
        <vt:lpwstr>_Toc129599056</vt:lpwstr>
      </vt:variant>
      <vt:variant>
        <vt:i4>1835057</vt:i4>
      </vt:variant>
      <vt:variant>
        <vt:i4>194</vt:i4>
      </vt:variant>
      <vt:variant>
        <vt:i4>0</vt:i4>
      </vt:variant>
      <vt:variant>
        <vt:i4>5</vt:i4>
      </vt:variant>
      <vt:variant>
        <vt:lpwstr/>
      </vt:variant>
      <vt:variant>
        <vt:lpwstr>_Toc129599055</vt:lpwstr>
      </vt:variant>
      <vt:variant>
        <vt:i4>1835057</vt:i4>
      </vt:variant>
      <vt:variant>
        <vt:i4>188</vt:i4>
      </vt:variant>
      <vt:variant>
        <vt:i4>0</vt:i4>
      </vt:variant>
      <vt:variant>
        <vt:i4>5</vt:i4>
      </vt:variant>
      <vt:variant>
        <vt:lpwstr/>
      </vt:variant>
      <vt:variant>
        <vt:lpwstr>_Toc129599054</vt:lpwstr>
      </vt:variant>
      <vt:variant>
        <vt:i4>1835057</vt:i4>
      </vt:variant>
      <vt:variant>
        <vt:i4>182</vt:i4>
      </vt:variant>
      <vt:variant>
        <vt:i4>0</vt:i4>
      </vt:variant>
      <vt:variant>
        <vt:i4>5</vt:i4>
      </vt:variant>
      <vt:variant>
        <vt:lpwstr/>
      </vt:variant>
      <vt:variant>
        <vt:lpwstr>_Toc129599053</vt:lpwstr>
      </vt:variant>
      <vt:variant>
        <vt:i4>1835057</vt:i4>
      </vt:variant>
      <vt:variant>
        <vt:i4>176</vt:i4>
      </vt:variant>
      <vt:variant>
        <vt:i4>0</vt:i4>
      </vt:variant>
      <vt:variant>
        <vt:i4>5</vt:i4>
      </vt:variant>
      <vt:variant>
        <vt:lpwstr/>
      </vt:variant>
      <vt:variant>
        <vt:lpwstr>_Toc129599052</vt:lpwstr>
      </vt:variant>
      <vt:variant>
        <vt:i4>1835057</vt:i4>
      </vt:variant>
      <vt:variant>
        <vt:i4>170</vt:i4>
      </vt:variant>
      <vt:variant>
        <vt:i4>0</vt:i4>
      </vt:variant>
      <vt:variant>
        <vt:i4>5</vt:i4>
      </vt:variant>
      <vt:variant>
        <vt:lpwstr/>
      </vt:variant>
      <vt:variant>
        <vt:lpwstr>_Toc129599051</vt:lpwstr>
      </vt:variant>
      <vt:variant>
        <vt:i4>1835057</vt:i4>
      </vt:variant>
      <vt:variant>
        <vt:i4>164</vt:i4>
      </vt:variant>
      <vt:variant>
        <vt:i4>0</vt:i4>
      </vt:variant>
      <vt:variant>
        <vt:i4>5</vt:i4>
      </vt:variant>
      <vt:variant>
        <vt:lpwstr/>
      </vt:variant>
      <vt:variant>
        <vt:lpwstr>_Toc129599050</vt:lpwstr>
      </vt:variant>
      <vt:variant>
        <vt:i4>1900593</vt:i4>
      </vt:variant>
      <vt:variant>
        <vt:i4>158</vt:i4>
      </vt:variant>
      <vt:variant>
        <vt:i4>0</vt:i4>
      </vt:variant>
      <vt:variant>
        <vt:i4>5</vt:i4>
      </vt:variant>
      <vt:variant>
        <vt:lpwstr/>
      </vt:variant>
      <vt:variant>
        <vt:lpwstr>_Toc129599049</vt:lpwstr>
      </vt:variant>
      <vt:variant>
        <vt:i4>1900593</vt:i4>
      </vt:variant>
      <vt:variant>
        <vt:i4>152</vt:i4>
      </vt:variant>
      <vt:variant>
        <vt:i4>0</vt:i4>
      </vt:variant>
      <vt:variant>
        <vt:i4>5</vt:i4>
      </vt:variant>
      <vt:variant>
        <vt:lpwstr/>
      </vt:variant>
      <vt:variant>
        <vt:lpwstr>_Toc129599048</vt:lpwstr>
      </vt:variant>
      <vt:variant>
        <vt:i4>1900593</vt:i4>
      </vt:variant>
      <vt:variant>
        <vt:i4>146</vt:i4>
      </vt:variant>
      <vt:variant>
        <vt:i4>0</vt:i4>
      </vt:variant>
      <vt:variant>
        <vt:i4>5</vt:i4>
      </vt:variant>
      <vt:variant>
        <vt:lpwstr/>
      </vt:variant>
      <vt:variant>
        <vt:lpwstr>_Toc129599047</vt:lpwstr>
      </vt:variant>
      <vt:variant>
        <vt:i4>1900593</vt:i4>
      </vt:variant>
      <vt:variant>
        <vt:i4>140</vt:i4>
      </vt:variant>
      <vt:variant>
        <vt:i4>0</vt:i4>
      </vt:variant>
      <vt:variant>
        <vt:i4>5</vt:i4>
      </vt:variant>
      <vt:variant>
        <vt:lpwstr/>
      </vt:variant>
      <vt:variant>
        <vt:lpwstr>_Toc129599046</vt:lpwstr>
      </vt:variant>
      <vt:variant>
        <vt:i4>1900593</vt:i4>
      </vt:variant>
      <vt:variant>
        <vt:i4>134</vt:i4>
      </vt:variant>
      <vt:variant>
        <vt:i4>0</vt:i4>
      </vt:variant>
      <vt:variant>
        <vt:i4>5</vt:i4>
      </vt:variant>
      <vt:variant>
        <vt:lpwstr/>
      </vt:variant>
      <vt:variant>
        <vt:lpwstr>_Toc129599045</vt:lpwstr>
      </vt:variant>
      <vt:variant>
        <vt:i4>1900593</vt:i4>
      </vt:variant>
      <vt:variant>
        <vt:i4>128</vt:i4>
      </vt:variant>
      <vt:variant>
        <vt:i4>0</vt:i4>
      </vt:variant>
      <vt:variant>
        <vt:i4>5</vt:i4>
      </vt:variant>
      <vt:variant>
        <vt:lpwstr/>
      </vt:variant>
      <vt:variant>
        <vt:lpwstr>_Toc129599044</vt:lpwstr>
      </vt:variant>
      <vt:variant>
        <vt:i4>1900593</vt:i4>
      </vt:variant>
      <vt:variant>
        <vt:i4>122</vt:i4>
      </vt:variant>
      <vt:variant>
        <vt:i4>0</vt:i4>
      </vt:variant>
      <vt:variant>
        <vt:i4>5</vt:i4>
      </vt:variant>
      <vt:variant>
        <vt:lpwstr/>
      </vt:variant>
      <vt:variant>
        <vt:lpwstr>_Toc129599043</vt:lpwstr>
      </vt:variant>
      <vt:variant>
        <vt:i4>1900593</vt:i4>
      </vt:variant>
      <vt:variant>
        <vt:i4>116</vt:i4>
      </vt:variant>
      <vt:variant>
        <vt:i4>0</vt:i4>
      </vt:variant>
      <vt:variant>
        <vt:i4>5</vt:i4>
      </vt:variant>
      <vt:variant>
        <vt:lpwstr/>
      </vt:variant>
      <vt:variant>
        <vt:lpwstr>_Toc129599042</vt:lpwstr>
      </vt:variant>
      <vt:variant>
        <vt:i4>1900593</vt:i4>
      </vt:variant>
      <vt:variant>
        <vt:i4>110</vt:i4>
      </vt:variant>
      <vt:variant>
        <vt:i4>0</vt:i4>
      </vt:variant>
      <vt:variant>
        <vt:i4>5</vt:i4>
      </vt:variant>
      <vt:variant>
        <vt:lpwstr/>
      </vt:variant>
      <vt:variant>
        <vt:lpwstr>_Toc129599041</vt:lpwstr>
      </vt:variant>
      <vt:variant>
        <vt:i4>1900593</vt:i4>
      </vt:variant>
      <vt:variant>
        <vt:i4>104</vt:i4>
      </vt:variant>
      <vt:variant>
        <vt:i4>0</vt:i4>
      </vt:variant>
      <vt:variant>
        <vt:i4>5</vt:i4>
      </vt:variant>
      <vt:variant>
        <vt:lpwstr/>
      </vt:variant>
      <vt:variant>
        <vt:lpwstr>_Toc129599040</vt:lpwstr>
      </vt:variant>
      <vt:variant>
        <vt:i4>1703985</vt:i4>
      </vt:variant>
      <vt:variant>
        <vt:i4>98</vt:i4>
      </vt:variant>
      <vt:variant>
        <vt:i4>0</vt:i4>
      </vt:variant>
      <vt:variant>
        <vt:i4>5</vt:i4>
      </vt:variant>
      <vt:variant>
        <vt:lpwstr/>
      </vt:variant>
      <vt:variant>
        <vt:lpwstr>_Toc129599039</vt:lpwstr>
      </vt:variant>
      <vt:variant>
        <vt:i4>1703985</vt:i4>
      </vt:variant>
      <vt:variant>
        <vt:i4>92</vt:i4>
      </vt:variant>
      <vt:variant>
        <vt:i4>0</vt:i4>
      </vt:variant>
      <vt:variant>
        <vt:i4>5</vt:i4>
      </vt:variant>
      <vt:variant>
        <vt:lpwstr/>
      </vt:variant>
      <vt:variant>
        <vt:lpwstr>_Toc129599038</vt:lpwstr>
      </vt:variant>
      <vt:variant>
        <vt:i4>1703985</vt:i4>
      </vt:variant>
      <vt:variant>
        <vt:i4>86</vt:i4>
      </vt:variant>
      <vt:variant>
        <vt:i4>0</vt:i4>
      </vt:variant>
      <vt:variant>
        <vt:i4>5</vt:i4>
      </vt:variant>
      <vt:variant>
        <vt:lpwstr/>
      </vt:variant>
      <vt:variant>
        <vt:lpwstr>_Toc129599037</vt:lpwstr>
      </vt:variant>
      <vt:variant>
        <vt:i4>1703985</vt:i4>
      </vt:variant>
      <vt:variant>
        <vt:i4>80</vt:i4>
      </vt:variant>
      <vt:variant>
        <vt:i4>0</vt:i4>
      </vt:variant>
      <vt:variant>
        <vt:i4>5</vt:i4>
      </vt:variant>
      <vt:variant>
        <vt:lpwstr/>
      </vt:variant>
      <vt:variant>
        <vt:lpwstr>_Toc129599036</vt:lpwstr>
      </vt:variant>
      <vt:variant>
        <vt:i4>1703985</vt:i4>
      </vt:variant>
      <vt:variant>
        <vt:i4>74</vt:i4>
      </vt:variant>
      <vt:variant>
        <vt:i4>0</vt:i4>
      </vt:variant>
      <vt:variant>
        <vt:i4>5</vt:i4>
      </vt:variant>
      <vt:variant>
        <vt:lpwstr/>
      </vt:variant>
      <vt:variant>
        <vt:lpwstr>_Toc129599035</vt:lpwstr>
      </vt:variant>
      <vt:variant>
        <vt:i4>1703985</vt:i4>
      </vt:variant>
      <vt:variant>
        <vt:i4>68</vt:i4>
      </vt:variant>
      <vt:variant>
        <vt:i4>0</vt:i4>
      </vt:variant>
      <vt:variant>
        <vt:i4>5</vt:i4>
      </vt:variant>
      <vt:variant>
        <vt:lpwstr/>
      </vt:variant>
      <vt:variant>
        <vt:lpwstr>_Toc129599034</vt:lpwstr>
      </vt:variant>
      <vt:variant>
        <vt:i4>1703985</vt:i4>
      </vt:variant>
      <vt:variant>
        <vt:i4>62</vt:i4>
      </vt:variant>
      <vt:variant>
        <vt:i4>0</vt:i4>
      </vt:variant>
      <vt:variant>
        <vt:i4>5</vt:i4>
      </vt:variant>
      <vt:variant>
        <vt:lpwstr/>
      </vt:variant>
      <vt:variant>
        <vt:lpwstr>_Toc129599033</vt:lpwstr>
      </vt:variant>
      <vt:variant>
        <vt:i4>1703985</vt:i4>
      </vt:variant>
      <vt:variant>
        <vt:i4>56</vt:i4>
      </vt:variant>
      <vt:variant>
        <vt:i4>0</vt:i4>
      </vt:variant>
      <vt:variant>
        <vt:i4>5</vt:i4>
      </vt:variant>
      <vt:variant>
        <vt:lpwstr/>
      </vt:variant>
      <vt:variant>
        <vt:lpwstr>_Toc129599032</vt:lpwstr>
      </vt:variant>
      <vt:variant>
        <vt:i4>1703985</vt:i4>
      </vt:variant>
      <vt:variant>
        <vt:i4>50</vt:i4>
      </vt:variant>
      <vt:variant>
        <vt:i4>0</vt:i4>
      </vt:variant>
      <vt:variant>
        <vt:i4>5</vt:i4>
      </vt:variant>
      <vt:variant>
        <vt:lpwstr/>
      </vt:variant>
      <vt:variant>
        <vt:lpwstr>_Toc129599031</vt:lpwstr>
      </vt:variant>
      <vt:variant>
        <vt:i4>1703985</vt:i4>
      </vt:variant>
      <vt:variant>
        <vt:i4>44</vt:i4>
      </vt:variant>
      <vt:variant>
        <vt:i4>0</vt:i4>
      </vt:variant>
      <vt:variant>
        <vt:i4>5</vt:i4>
      </vt:variant>
      <vt:variant>
        <vt:lpwstr/>
      </vt:variant>
      <vt:variant>
        <vt:lpwstr>_Toc129599030</vt:lpwstr>
      </vt:variant>
      <vt:variant>
        <vt:i4>1769521</vt:i4>
      </vt:variant>
      <vt:variant>
        <vt:i4>38</vt:i4>
      </vt:variant>
      <vt:variant>
        <vt:i4>0</vt:i4>
      </vt:variant>
      <vt:variant>
        <vt:i4>5</vt:i4>
      </vt:variant>
      <vt:variant>
        <vt:lpwstr/>
      </vt:variant>
      <vt:variant>
        <vt:lpwstr>_Toc129599029</vt:lpwstr>
      </vt:variant>
      <vt:variant>
        <vt:i4>1769521</vt:i4>
      </vt:variant>
      <vt:variant>
        <vt:i4>32</vt:i4>
      </vt:variant>
      <vt:variant>
        <vt:i4>0</vt:i4>
      </vt:variant>
      <vt:variant>
        <vt:i4>5</vt:i4>
      </vt:variant>
      <vt:variant>
        <vt:lpwstr/>
      </vt:variant>
      <vt:variant>
        <vt:lpwstr>_Toc129599028</vt:lpwstr>
      </vt:variant>
      <vt:variant>
        <vt:i4>1769521</vt:i4>
      </vt:variant>
      <vt:variant>
        <vt:i4>26</vt:i4>
      </vt:variant>
      <vt:variant>
        <vt:i4>0</vt:i4>
      </vt:variant>
      <vt:variant>
        <vt:i4>5</vt:i4>
      </vt:variant>
      <vt:variant>
        <vt:lpwstr/>
      </vt:variant>
      <vt:variant>
        <vt:lpwstr>_Toc129599027</vt:lpwstr>
      </vt:variant>
      <vt:variant>
        <vt:i4>1769521</vt:i4>
      </vt:variant>
      <vt:variant>
        <vt:i4>20</vt:i4>
      </vt:variant>
      <vt:variant>
        <vt:i4>0</vt:i4>
      </vt:variant>
      <vt:variant>
        <vt:i4>5</vt:i4>
      </vt:variant>
      <vt:variant>
        <vt:lpwstr/>
      </vt:variant>
      <vt:variant>
        <vt:lpwstr>_Toc129599026</vt:lpwstr>
      </vt:variant>
      <vt:variant>
        <vt:i4>1769521</vt:i4>
      </vt:variant>
      <vt:variant>
        <vt:i4>14</vt:i4>
      </vt:variant>
      <vt:variant>
        <vt:i4>0</vt:i4>
      </vt:variant>
      <vt:variant>
        <vt:i4>5</vt:i4>
      </vt:variant>
      <vt:variant>
        <vt:lpwstr/>
      </vt:variant>
      <vt:variant>
        <vt:lpwstr>_Toc129599025</vt:lpwstr>
      </vt:variant>
      <vt:variant>
        <vt:i4>1769521</vt:i4>
      </vt:variant>
      <vt:variant>
        <vt:i4>8</vt:i4>
      </vt:variant>
      <vt:variant>
        <vt:i4>0</vt:i4>
      </vt:variant>
      <vt:variant>
        <vt:i4>5</vt:i4>
      </vt:variant>
      <vt:variant>
        <vt:lpwstr/>
      </vt:variant>
      <vt:variant>
        <vt:lpwstr>_Toc129599024</vt:lpwstr>
      </vt:variant>
      <vt:variant>
        <vt:i4>1769521</vt:i4>
      </vt:variant>
      <vt:variant>
        <vt:i4>2</vt:i4>
      </vt:variant>
      <vt:variant>
        <vt:i4>0</vt:i4>
      </vt:variant>
      <vt:variant>
        <vt:i4>5</vt:i4>
      </vt:variant>
      <vt:variant>
        <vt:lpwstr/>
      </vt:variant>
      <vt:variant>
        <vt:lpwstr>_Toc129599023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NEA 2022-2023</dc:title>
  <dc:subject>Unity 3D game making</dc:subject>
  <dc:creator>Ching Hey Lau</dc:creator>
  <cp:keywords/>
  <dc:description/>
  <cp:lastModifiedBy>Ching Hey Lau</cp:lastModifiedBy>
  <cp:revision>1</cp:revision>
  <dcterms:created xsi:type="dcterms:W3CDTF">2022-09-12T14:24:00Z</dcterms:created>
  <dcterms:modified xsi:type="dcterms:W3CDTF">2023-03-17T17:38:00Z</dcterms:modified>
</cp:coreProperties>
</file>